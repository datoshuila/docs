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4901950"/>
        <w:docPartObj>
          <w:docPartGallery w:val="Cover Pages"/>
          <w:docPartUnique/>
        </w:docPartObj>
      </w:sdtPr>
      <w:sdtEndPr>
        <w:rPr>
          <w:b/>
          <w:lang w:val="es-CO"/>
        </w:rPr>
      </w:sdtEndPr>
      <w:sdtContent>
        <w:p w14:paraId="652E5816" w14:textId="0385DA72" w:rsidR="00555205" w:rsidRPr="00E21D27" w:rsidRDefault="00B03F07" w:rsidP="0044792E">
          <w:pPr>
            <w:ind w:left="284"/>
            <w:rPr>
              <w:lang w:val="es-ES"/>
            </w:rPr>
          </w:pPr>
          <w:r w:rsidRPr="00E21D27">
            <w:rPr>
              <w:rFonts w:cs="Arial"/>
              <w:noProof/>
              <w:sz w:val="20"/>
              <w:szCs w:val="20"/>
              <w:lang w:val="en-US"/>
            </w:rPr>
            <w:drawing>
              <wp:inline distT="0" distB="0" distL="0" distR="0" wp14:anchorId="652E5A73" wp14:editId="1BD1F8FA">
                <wp:extent cx="783590" cy="793750"/>
                <wp:effectExtent l="19050" t="0" r="0" b="0"/>
                <wp:docPr id="6" name="Imagen 8" descr="Descripción: C:\Users\yesinith.varel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escripción: C:\Users\yesinith.varela\Desktop\images.jpg"/>
                        <pic:cNvPicPr>
                          <a:picLocks noChangeAspect="1" noChangeArrowheads="1"/>
                        </pic:cNvPicPr>
                      </pic:nvPicPr>
                      <pic:blipFill>
                        <a:blip r:embed="rId9"/>
                        <a:srcRect/>
                        <a:stretch>
                          <a:fillRect/>
                        </a:stretch>
                      </pic:blipFill>
                      <pic:spPr bwMode="auto">
                        <a:xfrm>
                          <a:off x="0" y="0"/>
                          <a:ext cx="783590" cy="793750"/>
                        </a:xfrm>
                        <a:prstGeom prst="rect">
                          <a:avLst/>
                        </a:prstGeom>
                        <a:noFill/>
                        <a:ln w="9525">
                          <a:noFill/>
                          <a:miter lim="800000"/>
                          <a:headEnd/>
                          <a:tailEnd/>
                        </a:ln>
                      </pic:spPr>
                    </pic:pic>
                  </a:graphicData>
                </a:graphic>
              </wp:inline>
            </w:drawing>
          </w:r>
        </w:p>
        <w:p w14:paraId="652E5817" w14:textId="4B29004B" w:rsidR="00555205" w:rsidRPr="00E21D27" w:rsidRDefault="00BA1763" w:rsidP="0044792E">
          <w:pPr>
            <w:rPr>
              <w:lang w:val="es-ES"/>
            </w:rPr>
          </w:pPr>
          <w:r w:rsidRPr="00E21D27">
            <w:rPr>
              <w:noProof/>
              <w:lang w:val="en-US"/>
            </w:rPr>
            <mc:AlternateContent>
              <mc:Choice Requires="wpg">
                <w:drawing>
                  <wp:anchor distT="0" distB="0" distL="114300" distR="114300" simplePos="0" relativeHeight="251658240" behindDoc="0" locked="0" layoutInCell="0" allowOverlap="1" wp14:anchorId="652E5A71" wp14:editId="0C42CEE1">
                    <wp:simplePos x="0" y="0"/>
                    <wp:positionH relativeFrom="page">
                      <wp:posOffset>670560</wp:posOffset>
                    </wp:positionH>
                    <wp:positionV relativeFrom="margin">
                      <wp:posOffset>1189355</wp:posOffset>
                    </wp:positionV>
                    <wp:extent cx="6410960" cy="7094220"/>
                    <wp:effectExtent l="0" t="0" r="0" b="0"/>
                    <wp:wrapNone/>
                    <wp:docPr id="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960" cy="7094220"/>
                              <a:chOff x="1225" y="4014"/>
                              <a:chExt cx="10267" cy="8998"/>
                            </a:xfrm>
                          </wpg:grpSpPr>
                          <wps:wsp>
                            <wps:cNvPr id="22" name="Rectangle 15"/>
                            <wps:cNvSpPr>
                              <a:spLocks noChangeArrowheads="1"/>
                            </wps:cNvSpPr>
                            <wps:spPr bwMode="auto">
                              <a:xfrm>
                                <a:off x="6494" y="11160"/>
                                <a:ext cx="4998" cy="1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7CAD4" w14:textId="4A02165B" w:rsidR="009B5FF1" w:rsidRDefault="009B5FF1"/>
                              </w:txbxContent>
                            </wps:txbx>
                            <wps:bodyPr rot="0" vert="horz" wrap="square" lIns="91440" tIns="45720" rIns="91440" bIns="45720" anchor="t" anchorCtr="0" upright="1">
                              <a:noAutofit/>
                            </wps:bodyPr>
                          </wps:wsp>
                          <wps:wsp>
                            <wps:cNvPr id="23" name="Rectangle 16"/>
                            <wps:cNvSpPr>
                              <a:spLocks noChangeArrowheads="1"/>
                            </wps:cNvSpPr>
                            <wps:spPr bwMode="auto">
                              <a:xfrm>
                                <a:off x="1225" y="4014"/>
                                <a:ext cx="9929" cy="8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FC250" w14:textId="4DC0334E" w:rsidR="009B5FF1" w:rsidRPr="00BA1763" w:rsidRDefault="009B5FF1" w:rsidP="00BA1763">
                                  <w:pPr>
                                    <w:pStyle w:val="NoSpacing"/>
                                    <w:jc w:val="center"/>
                                    <w:rPr>
                                      <w:bCs/>
                                      <w:color w:val="1F497D" w:themeColor="text2"/>
                                      <w:sz w:val="32"/>
                                      <w:szCs w:val="40"/>
                                    </w:rPr>
                                  </w:pPr>
                                  <w:r w:rsidRPr="00BA1763">
                                    <w:rPr>
                                      <w:bCs/>
                                      <w:color w:val="1F497D" w:themeColor="text2"/>
                                      <w:sz w:val="32"/>
                                      <w:szCs w:val="40"/>
                                    </w:rPr>
                                    <w:t xml:space="preserve">CONFORMACIÓN, </w:t>
                                  </w:r>
                                  <w:del w:id="0" w:author="Camilo Cabrera" w:date="2017-12-11T14:45:00Z">
                                    <w:r w:rsidRPr="00BA1763" w:rsidDel="000A155F">
                                      <w:rPr>
                                        <w:bCs/>
                                        <w:color w:val="1F497D" w:themeColor="text2"/>
                                        <w:sz w:val="32"/>
                                        <w:szCs w:val="40"/>
                                      </w:rPr>
                                      <w:delText>I</w:delText>
                                    </w:r>
                                  </w:del>
                                  <w:r w:rsidRPr="00BA1763">
                                    <w:rPr>
                                      <w:bCs/>
                                      <w:color w:val="1F497D" w:themeColor="text2"/>
                                      <w:sz w:val="32"/>
                                      <w:szCs w:val="40"/>
                                    </w:rPr>
                                    <w:t>MPLEMENTACIÓN</w:t>
                                  </w:r>
                                  <w:r>
                                    <w:rPr>
                                      <w:bCs/>
                                      <w:color w:val="1F497D" w:themeColor="text2"/>
                                      <w:sz w:val="32"/>
                                      <w:szCs w:val="40"/>
                                    </w:rPr>
                                    <w:t xml:space="preserve"> Y</w:t>
                                  </w:r>
                                  <w:r w:rsidRPr="00BA1763">
                                    <w:rPr>
                                      <w:bCs/>
                                      <w:color w:val="1F497D" w:themeColor="text2"/>
                                      <w:sz w:val="32"/>
                                      <w:szCs w:val="40"/>
                                    </w:rPr>
                                    <w:t xml:space="preserve"> CONSOLIDACIÓN DE LA RED NEURONAL DE SISTEMAS DE INFORMACI</w:t>
                                  </w:r>
                                  <w:ins w:id="1" w:author="Camilo Cabrera" w:date="2017-12-11T14:45:00Z">
                                    <w:r>
                                      <w:rPr>
                                        <w:bCs/>
                                        <w:color w:val="1F497D" w:themeColor="text2"/>
                                        <w:sz w:val="32"/>
                                        <w:szCs w:val="40"/>
                                      </w:rPr>
                                      <w:t>Ó</w:t>
                                    </w:r>
                                  </w:ins>
                                  <w:del w:id="2" w:author="Camilo Cabrera" w:date="2017-12-11T14:45:00Z">
                                    <w:r w:rsidRPr="00BA1763" w:rsidDel="000A155F">
                                      <w:rPr>
                                        <w:bCs/>
                                        <w:color w:val="1F497D" w:themeColor="text2"/>
                                        <w:sz w:val="32"/>
                                        <w:szCs w:val="40"/>
                                      </w:rPr>
                                      <w:delText>O</w:delText>
                                    </w:r>
                                  </w:del>
                                  <w:r w:rsidRPr="00BA1763">
                                    <w:rPr>
                                      <w:bCs/>
                                      <w:color w:val="1F497D" w:themeColor="text2"/>
                                      <w:sz w:val="32"/>
                                      <w:szCs w:val="40"/>
                                    </w:rPr>
                                    <w:t>N DEL DEPARTAMENTO</w:t>
                                  </w:r>
                                  <w:ins w:id="3" w:author="Pedro Eduardo Velasquez Trujillo" w:date="2017-07-17T14:55:00Z">
                                    <w:r w:rsidRPr="00BA1763">
                                      <w:rPr>
                                        <w:bCs/>
                                        <w:color w:val="1F497D" w:themeColor="text2"/>
                                        <w:sz w:val="32"/>
                                        <w:szCs w:val="40"/>
                                        <w:rPrChange w:id="4" w:author="Pedro Eduardo Velasquez Trujillo" w:date="2017-07-17T14:55:00Z">
                                          <w:rPr>
                                            <w:bCs/>
                                            <w:color w:val="1F497D" w:themeColor="text2"/>
                                            <w:sz w:val="56"/>
                                            <w:szCs w:val="72"/>
                                          </w:rPr>
                                        </w:rPrChange>
                                      </w:rPr>
                                      <w:t xml:space="preserve"> DEL HUIL</w:t>
                                    </w:r>
                                  </w:ins>
                                  <w:ins w:id="5" w:author="Camilo Cabrera" w:date="2017-12-11T16:10:00Z">
                                    <w:r>
                                      <w:rPr>
                                        <w:bCs/>
                                        <w:color w:val="1F497D" w:themeColor="text2"/>
                                        <w:sz w:val="32"/>
                                        <w:szCs w:val="40"/>
                                      </w:rPr>
                                      <w:t>A</w:t>
                                    </w:r>
                                  </w:ins>
                                  <w:r>
                                    <w:rPr>
                                      <w:bCs/>
                                      <w:color w:val="1F497D" w:themeColor="text2"/>
                                      <w:sz w:val="32"/>
                                      <w:szCs w:val="40"/>
                                    </w:rPr>
                                    <w:t xml:space="preserve"> “RedSiH”</w:t>
                                  </w:r>
                                </w:p>
                                <w:sdt>
                                  <w:sdtPr>
                                    <w:rPr>
                                      <w:bCs/>
                                      <w:color w:val="1F497D" w:themeColor="text2"/>
                                      <w:sz w:val="40"/>
                                      <w:szCs w:val="40"/>
                                    </w:rPr>
                                    <w:alias w:val="Subtítulo"/>
                                    <w:id w:val="-1087997248"/>
                                    <w:showingPlcHdr/>
                                    <w:dataBinding w:prefixMappings="xmlns:ns0='http://schemas.openxmlformats.org/package/2006/metadata/core-properties' xmlns:ns1='http://purl.org/dc/elements/1.1/'" w:xpath="/ns0:coreProperties[1]/ns1:subject[1]" w:storeItemID="{6C3C8BC8-F283-45AE-878A-BAB7291924A1}"/>
                                    <w:text/>
                                  </w:sdtPr>
                                  <w:sdtEndPr/>
                                  <w:sdtContent>
                                    <w:p w14:paraId="6088DA8A" w14:textId="77777777" w:rsidR="009B5FF1" w:rsidRPr="00D62480" w:rsidRDefault="009B5FF1" w:rsidP="00E23EFE">
                                      <w:pPr>
                                        <w:spacing w:after="0"/>
                                        <w:rPr>
                                          <w:bCs/>
                                          <w:color w:val="1F497D" w:themeColor="text2"/>
                                          <w:sz w:val="40"/>
                                          <w:szCs w:val="40"/>
                                          <w:rPrChange w:id="6" w:author="Pedro Eduardo Velasquez Trujillo" w:date="2017-07-17T14:55:00Z">
                                            <w:rPr>
                                              <w:rFonts w:asciiTheme="majorHAnsi" w:hAnsiTheme="majorHAnsi"/>
                                              <w:b/>
                                              <w:bCs/>
                                              <w:color w:val="4F81BD" w:themeColor="accent1"/>
                                              <w:sz w:val="40"/>
                                              <w:szCs w:val="40"/>
                                              <w:lang w:val="es-ES"/>
                                            </w:rPr>
                                          </w:rPrChange>
                                        </w:rPr>
                                      </w:pPr>
                                      <w:r w:rsidRPr="00D62480">
                                        <w:rPr>
                                          <w:bCs/>
                                          <w:color w:val="1F497D" w:themeColor="text2"/>
                                          <w:sz w:val="40"/>
                                          <w:szCs w:val="40"/>
                                          <w:rPrChange w:id="7" w:author="Pedro Eduardo Velasquez Trujillo" w:date="2017-07-17T14:55:00Z">
                                            <w:rPr>
                                              <w:rFonts w:asciiTheme="majorHAnsi" w:hAnsiTheme="majorHAnsi"/>
                                              <w:b/>
                                              <w:bCs/>
                                              <w:color w:val="4F81BD" w:themeColor="accent1"/>
                                              <w:sz w:val="40"/>
                                              <w:szCs w:val="40"/>
                                              <w:lang w:val="es-ES"/>
                                            </w:rPr>
                                          </w:rPrChange>
                                        </w:rPr>
                                        <w:t xml:space="preserve">     </w:t>
                                      </w:r>
                                    </w:p>
                                  </w:sdtContent>
                                </w:sdt>
                                <w:p w14:paraId="652E5A9A" w14:textId="77777777" w:rsidR="009B5FF1" w:rsidRPr="00A0026B" w:rsidRDefault="009B5FF1" w:rsidP="00555205">
                                  <w:pPr>
                                    <w:rPr>
                                      <w:rFonts w:asciiTheme="majorHAnsi" w:hAnsiTheme="majorHAnsi"/>
                                      <w:b/>
                                      <w:bCs/>
                                      <w:color w:val="808080" w:themeColor="text1" w:themeTint="7F"/>
                                      <w:sz w:val="32"/>
                                      <w:szCs w:val="32"/>
                                      <w:lang w:val="es-ES"/>
                                    </w:rPr>
                                  </w:pPr>
                                </w:p>
                                <w:p w14:paraId="0C7720B8" w14:textId="77334562" w:rsidR="009B5FF1" w:rsidRPr="00A0026B" w:rsidRDefault="009B5FF1" w:rsidP="00BA1763">
                                  <w:pPr>
                                    <w:jc w:val="right"/>
                                    <w:rPr>
                                      <w:rFonts w:asciiTheme="majorHAnsi" w:hAnsiTheme="majorHAnsi"/>
                                      <w:sz w:val="96"/>
                                      <w:szCs w:val="96"/>
                                      <w:lang w:val="es-ES"/>
                                    </w:rPr>
                                  </w:pPr>
                                  <w:r w:rsidRPr="00A0026B">
                                    <w:rPr>
                                      <w:rFonts w:asciiTheme="majorHAnsi" w:hAnsiTheme="majorHAnsi"/>
                                      <w:sz w:val="96"/>
                                      <w:szCs w:val="96"/>
                                      <w:lang w:val="es-ES"/>
                                    </w:rPr>
                                    <w:t>20</w:t>
                                  </w:r>
                                  <w:sdt>
                                    <w:sdtPr>
                                      <w:rPr>
                                        <w:rFonts w:asciiTheme="majorHAnsi" w:hAnsiTheme="majorHAnsi"/>
                                        <w:sz w:val="96"/>
                                        <w:szCs w:val="96"/>
                                        <w:lang w:val="es-ES"/>
                                      </w:rPr>
                                      <w:alias w:val="Año"/>
                                      <w:id w:val="-2104944373"/>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EndPr/>
                                    <w:sdtContent>
                                      <w:r>
                                        <w:rPr>
                                          <w:rFonts w:asciiTheme="majorHAnsi" w:hAnsiTheme="majorHAnsi"/>
                                          <w:sz w:val="96"/>
                                          <w:szCs w:val="96"/>
                                          <w:lang w:val="es-ES"/>
                                        </w:rPr>
                                        <w:t>18</w:t>
                                      </w:r>
                                    </w:sdtContent>
                                  </w:sdt>
                                </w:p>
                                <w:p w14:paraId="652E5A9B" w14:textId="4D207AE6" w:rsidR="009B5FF1" w:rsidRPr="00A0026B" w:rsidRDefault="009B5FF1" w:rsidP="00BA1763">
                                  <w:pPr>
                                    <w:jc w:val="right"/>
                                    <w:rPr>
                                      <w:rFonts w:asciiTheme="majorHAnsi" w:hAnsiTheme="majorHAnsi"/>
                                      <w:b/>
                                      <w:bCs/>
                                      <w:color w:val="808080" w:themeColor="text1" w:themeTint="7F"/>
                                      <w:sz w:val="32"/>
                                      <w:szCs w:val="32"/>
                                      <w:lang w:val="es-ES"/>
                                    </w:rPr>
                                  </w:pPr>
                                  <w:r>
                                    <w:rPr>
                                      <w:rFonts w:ascii="Arial" w:hAnsi="Arial" w:cs="Arial"/>
                                      <w:noProof/>
                                      <w:color w:val="747474"/>
                                      <w:lang w:val="en-US"/>
                                    </w:rPr>
                                    <w:drawing>
                                      <wp:inline distT="0" distB="0" distL="0" distR="0" wp14:anchorId="72179B39" wp14:editId="4185361B">
                                        <wp:extent cx="4511040" cy="3007360"/>
                                        <wp:effectExtent l="0" t="0" r="3810" b="2540"/>
                                        <wp:docPr id="117" name="Imagen 117" descr="http://www.ocu.es/wp-content/uploads/2017/05/Cordon-entrela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cu.es/wp-content/uploads/2017/05/Cordon-entrelazad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11040" cy="3007360"/>
                                                </a:xfrm>
                                                <a:prstGeom prst="rect">
                                                  <a:avLst/>
                                                </a:prstGeom>
                                                <a:noFill/>
                                                <a:ln>
                                                  <a:noFill/>
                                                </a:ln>
                                              </pic:spPr>
                                            </pic:pic>
                                          </a:graphicData>
                                        </a:graphic>
                                      </wp:inline>
                                    </w:drawing>
                                  </w: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52E5A71" id="Group 2" o:spid="_x0000_s1026" style="position:absolute;left:0;text-align:left;margin-left:52.8pt;margin-top:93.65pt;width:504.8pt;height:558.6pt;z-index:251658240;mso-position-horizontal-relative:page;mso-position-vertical-relative:margin;mso-height-relative:margin" coordorigin="1225,4014" coordsize="10267,8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" o:allowincell="f">
                    <v:rect id="Rectangle 15" o:spid="_x0000_s1027" style="position:absolute;left:6494;top:11160;width:4998;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v:textbox>
                        <w:txbxContent>
                          <w:p w14:paraId="6307CAD4" w14:textId="4A02165B" w:rsidR="009B5FF1" w:rsidRDefault="009B5FF1"/>
                        </w:txbxContent>
                      </v:textbox>
                    </v:rect>
                    <v:rect id="Rectangle 16" o:spid="_x0000_s1028" style="position:absolute;left:1225;top:4014;width:9929;height:8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" filled="f" stroked="f">
                      <v:textbox>
                        <w:txbxContent>
                          <w:p w14:paraId="7F2FC250" w14:textId="4DC0334E" w:rsidR="009B5FF1" w:rsidRPr="00BA1763" w:rsidRDefault="009B5FF1" w:rsidP="00BA1763">
                            <w:pPr>
                              <w:pStyle w:val="NoSpacing"/>
                              <w:jc w:val="center"/>
                              <w:rPr>
                                <w:bCs/>
                                <w:color w:val="1F497D" w:themeColor="text2"/>
                                <w:sz w:val="32"/>
                                <w:szCs w:val="40"/>
                              </w:rPr>
                            </w:pPr>
                            <w:r w:rsidRPr="00BA1763">
                              <w:rPr>
                                <w:bCs/>
                                <w:color w:val="1F497D" w:themeColor="text2"/>
                                <w:sz w:val="32"/>
                                <w:szCs w:val="40"/>
                              </w:rPr>
                              <w:t xml:space="preserve">CONFORMACIÓN, </w:t>
                            </w:r>
                            <w:del w:id="8" w:author="Camilo Cabrera" w:date="2017-12-11T14:45:00Z">
                              <w:r w:rsidRPr="00BA1763" w:rsidDel="000A155F">
                                <w:rPr>
                                  <w:bCs/>
                                  <w:color w:val="1F497D" w:themeColor="text2"/>
                                  <w:sz w:val="32"/>
                                  <w:szCs w:val="40"/>
                                </w:rPr>
                                <w:delText>I</w:delText>
                              </w:r>
                            </w:del>
                            <w:r w:rsidRPr="00BA1763">
                              <w:rPr>
                                <w:bCs/>
                                <w:color w:val="1F497D" w:themeColor="text2"/>
                                <w:sz w:val="32"/>
                                <w:szCs w:val="40"/>
                              </w:rPr>
                              <w:t>MPLEMENTACIÓN</w:t>
                            </w:r>
                            <w:r>
                              <w:rPr>
                                <w:bCs/>
                                <w:color w:val="1F497D" w:themeColor="text2"/>
                                <w:sz w:val="32"/>
                                <w:szCs w:val="40"/>
                              </w:rPr>
                              <w:t xml:space="preserve"> Y</w:t>
                            </w:r>
                            <w:r w:rsidRPr="00BA1763">
                              <w:rPr>
                                <w:bCs/>
                                <w:color w:val="1F497D" w:themeColor="text2"/>
                                <w:sz w:val="32"/>
                                <w:szCs w:val="40"/>
                              </w:rPr>
                              <w:t xml:space="preserve"> CONSOLIDACIÓN DE LA RED NEURONAL DE SISTEMAS DE INFORMACI</w:t>
                            </w:r>
                            <w:ins w:id="9" w:author="Camilo Cabrera" w:date="2017-12-11T14:45:00Z">
                              <w:r>
                                <w:rPr>
                                  <w:bCs/>
                                  <w:color w:val="1F497D" w:themeColor="text2"/>
                                  <w:sz w:val="32"/>
                                  <w:szCs w:val="40"/>
                                </w:rPr>
                                <w:t>Ó</w:t>
                              </w:r>
                            </w:ins>
                            <w:del w:id="10" w:author="Camilo Cabrera" w:date="2017-12-11T14:45:00Z">
                              <w:r w:rsidRPr="00BA1763" w:rsidDel="000A155F">
                                <w:rPr>
                                  <w:bCs/>
                                  <w:color w:val="1F497D" w:themeColor="text2"/>
                                  <w:sz w:val="32"/>
                                  <w:szCs w:val="40"/>
                                </w:rPr>
                                <w:delText>O</w:delText>
                              </w:r>
                            </w:del>
                            <w:r w:rsidRPr="00BA1763">
                              <w:rPr>
                                <w:bCs/>
                                <w:color w:val="1F497D" w:themeColor="text2"/>
                                <w:sz w:val="32"/>
                                <w:szCs w:val="40"/>
                              </w:rPr>
                              <w:t>N DEL DEPARTAMENTO</w:t>
                            </w:r>
                            <w:ins w:id="11" w:author="Pedro Eduardo Velasquez Trujillo" w:date="2017-07-17T14:55:00Z">
                              <w:r w:rsidRPr="00BA1763">
                                <w:rPr>
                                  <w:bCs/>
                                  <w:color w:val="1F497D" w:themeColor="text2"/>
                                  <w:sz w:val="32"/>
                                  <w:szCs w:val="40"/>
                                  <w:rPrChange w:id="12" w:author="Pedro Eduardo Velasquez Trujillo" w:date="2017-07-17T14:55:00Z">
                                    <w:rPr>
                                      <w:bCs/>
                                      <w:color w:val="1F497D" w:themeColor="text2"/>
                                      <w:sz w:val="56"/>
                                      <w:szCs w:val="72"/>
                                    </w:rPr>
                                  </w:rPrChange>
                                </w:rPr>
                                <w:t xml:space="preserve"> DEL HUIL</w:t>
                              </w:r>
                            </w:ins>
                            <w:ins w:id="13" w:author="Camilo Cabrera" w:date="2017-12-11T16:10:00Z">
                              <w:r>
                                <w:rPr>
                                  <w:bCs/>
                                  <w:color w:val="1F497D" w:themeColor="text2"/>
                                  <w:sz w:val="32"/>
                                  <w:szCs w:val="40"/>
                                </w:rPr>
                                <w:t>A</w:t>
                              </w:r>
                            </w:ins>
                            <w:r>
                              <w:rPr>
                                <w:bCs/>
                                <w:color w:val="1F497D" w:themeColor="text2"/>
                                <w:sz w:val="32"/>
                                <w:szCs w:val="40"/>
                              </w:rPr>
                              <w:t xml:space="preserve"> “RedSiH”</w:t>
                            </w:r>
                          </w:p>
                          <w:sdt>
                            <w:sdtPr>
                              <w:rPr>
                                <w:bCs/>
                                <w:color w:val="1F497D" w:themeColor="text2"/>
                                <w:sz w:val="40"/>
                                <w:szCs w:val="40"/>
                              </w:rPr>
                              <w:alias w:val="Subtítulo"/>
                              <w:id w:val="-1087997248"/>
                              <w:showingPlcHdr/>
                              <w:dataBinding w:prefixMappings="xmlns:ns0='http://schemas.openxmlformats.org/package/2006/metadata/core-properties' xmlns:ns1='http://purl.org/dc/elements/1.1/'" w:xpath="/ns0:coreProperties[1]/ns1:subject[1]" w:storeItemID="{6C3C8BC8-F283-45AE-878A-BAB7291924A1}"/>
                              <w:text/>
                            </w:sdtPr>
                            <w:sdtEndPr/>
                            <w:sdtContent>
                              <w:p w14:paraId="6088DA8A" w14:textId="77777777" w:rsidR="009B5FF1" w:rsidRPr="00D62480" w:rsidRDefault="009B5FF1" w:rsidP="00E23EFE">
                                <w:pPr>
                                  <w:spacing w:after="0"/>
                                  <w:rPr>
                                    <w:bCs/>
                                    <w:color w:val="1F497D" w:themeColor="text2"/>
                                    <w:sz w:val="40"/>
                                    <w:szCs w:val="40"/>
                                    <w:rPrChange w:id="14" w:author="Pedro Eduardo Velasquez Trujillo" w:date="2017-07-17T14:55:00Z">
                                      <w:rPr>
                                        <w:rFonts w:asciiTheme="majorHAnsi" w:hAnsiTheme="majorHAnsi"/>
                                        <w:b/>
                                        <w:bCs/>
                                        <w:color w:val="4F81BD" w:themeColor="accent1"/>
                                        <w:sz w:val="40"/>
                                        <w:szCs w:val="40"/>
                                        <w:lang w:val="es-ES"/>
                                      </w:rPr>
                                    </w:rPrChange>
                                  </w:rPr>
                                </w:pPr>
                                <w:r w:rsidRPr="00D62480">
                                  <w:rPr>
                                    <w:bCs/>
                                    <w:color w:val="1F497D" w:themeColor="text2"/>
                                    <w:sz w:val="40"/>
                                    <w:szCs w:val="40"/>
                                    <w:rPrChange w:id="15" w:author="Pedro Eduardo Velasquez Trujillo" w:date="2017-07-17T14:55:00Z">
                                      <w:rPr>
                                        <w:rFonts w:asciiTheme="majorHAnsi" w:hAnsiTheme="majorHAnsi"/>
                                        <w:b/>
                                        <w:bCs/>
                                        <w:color w:val="4F81BD" w:themeColor="accent1"/>
                                        <w:sz w:val="40"/>
                                        <w:szCs w:val="40"/>
                                        <w:lang w:val="es-ES"/>
                                      </w:rPr>
                                    </w:rPrChange>
                                  </w:rPr>
                                  <w:t xml:space="preserve">     </w:t>
                                </w:r>
                              </w:p>
                            </w:sdtContent>
                          </w:sdt>
                          <w:p w14:paraId="652E5A9A" w14:textId="77777777" w:rsidR="009B5FF1" w:rsidRPr="00A0026B" w:rsidRDefault="009B5FF1" w:rsidP="00555205">
                            <w:pPr>
                              <w:rPr>
                                <w:rFonts w:asciiTheme="majorHAnsi" w:hAnsiTheme="majorHAnsi"/>
                                <w:b/>
                                <w:bCs/>
                                <w:color w:val="808080" w:themeColor="text1" w:themeTint="7F"/>
                                <w:sz w:val="32"/>
                                <w:szCs w:val="32"/>
                                <w:lang w:val="es-ES"/>
                              </w:rPr>
                            </w:pPr>
                          </w:p>
                          <w:p w14:paraId="0C7720B8" w14:textId="77334562" w:rsidR="009B5FF1" w:rsidRPr="00A0026B" w:rsidRDefault="009B5FF1" w:rsidP="00BA1763">
                            <w:pPr>
                              <w:jc w:val="right"/>
                              <w:rPr>
                                <w:rFonts w:asciiTheme="majorHAnsi" w:hAnsiTheme="majorHAnsi"/>
                                <w:sz w:val="96"/>
                                <w:szCs w:val="96"/>
                                <w:lang w:val="es-ES"/>
                              </w:rPr>
                            </w:pPr>
                            <w:r w:rsidRPr="00A0026B">
                              <w:rPr>
                                <w:rFonts w:asciiTheme="majorHAnsi" w:hAnsiTheme="majorHAnsi"/>
                                <w:sz w:val="96"/>
                                <w:szCs w:val="96"/>
                                <w:lang w:val="es-ES"/>
                              </w:rPr>
                              <w:t>20</w:t>
                            </w:r>
                            <w:sdt>
                              <w:sdtPr>
                                <w:rPr>
                                  <w:rFonts w:asciiTheme="majorHAnsi" w:hAnsiTheme="majorHAnsi"/>
                                  <w:sz w:val="96"/>
                                  <w:szCs w:val="96"/>
                                  <w:lang w:val="es-ES"/>
                                </w:rPr>
                                <w:alias w:val="Año"/>
                                <w:id w:val="-2104944373"/>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EndPr/>
                              <w:sdtContent>
                                <w:r>
                                  <w:rPr>
                                    <w:rFonts w:asciiTheme="majorHAnsi" w:hAnsiTheme="majorHAnsi"/>
                                    <w:sz w:val="96"/>
                                    <w:szCs w:val="96"/>
                                    <w:lang w:val="es-ES"/>
                                  </w:rPr>
                                  <w:t>18</w:t>
                                </w:r>
                              </w:sdtContent>
                            </w:sdt>
                          </w:p>
                          <w:p w14:paraId="652E5A9B" w14:textId="4D207AE6" w:rsidR="009B5FF1" w:rsidRPr="00A0026B" w:rsidRDefault="009B5FF1" w:rsidP="00BA1763">
                            <w:pPr>
                              <w:jc w:val="right"/>
                              <w:rPr>
                                <w:rFonts w:asciiTheme="majorHAnsi" w:hAnsiTheme="majorHAnsi"/>
                                <w:b/>
                                <w:bCs/>
                                <w:color w:val="808080" w:themeColor="text1" w:themeTint="7F"/>
                                <w:sz w:val="32"/>
                                <w:szCs w:val="32"/>
                                <w:lang w:val="es-ES"/>
                              </w:rPr>
                            </w:pPr>
                            <w:r>
                              <w:rPr>
                                <w:rFonts w:ascii="Arial" w:hAnsi="Arial" w:cs="Arial"/>
                                <w:noProof/>
                                <w:color w:val="747474"/>
                                <w:lang w:val="en-US"/>
                              </w:rPr>
                              <w:drawing>
                                <wp:inline distT="0" distB="0" distL="0" distR="0" wp14:anchorId="72179B39" wp14:editId="4185361B">
                                  <wp:extent cx="4511040" cy="3007360"/>
                                  <wp:effectExtent l="0" t="0" r="3810" b="2540"/>
                                  <wp:docPr id="117" name="Imagen 117" descr="http://www.ocu.es/wp-content/uploads/2017/05/Cordon-entrela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cu.es/wp-content/uploads/2017/05/Cordon-entrelazad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11040" cy="3007360"/>
                                          </a:xfrm>
                                          <a:prstGeom prst="rect">
                                            <a:avLst/>
                                          </a:prstGeom>
                                          <a:noFill/>
                                          <a:ln>
                                            <a:noFill/>
                                          </a:ln>
                                        </pic:spPr>
                                      </pic:pic>
                                    </a:graphicData>
                                  </a:graphic>
                                </wp:inline>
                              </w:drawing>
                            </w:r>
                          </w:p>
                        </w:txbxContent>
                      </v:textbox>
                    </v:rect>
                    <w10:wrap anchorx="page" anchory="margin"/>
                  </v:group>
                </w:pict>
              </mc:Fallback>
            </mc:AlternateContent>
          </w:r>
        </w:p>
        <w:p w14:paraId="07E2F5E7" w14:textId="5526C38E" w:rsidR="00E21D27" w:rsidRPr="00E21D27" w:rsidRDefault="00555205">
          <w:pPr>
            <w:rPr>
              <w:b/>
            </w:rPr>
          </w:pPr>
          <w:r w:rsidRPr="00E21D27">
            <w:rPr>
              <w:b/>
            </w:rPr>
            <w:br w:type="page"/>
          </w:r>
        </w:p>
        <w:p w14:paraId="39986953" w14:textId="58588CF9" w:rsidR="00A47C0A" w:rsidDel="00D62480" w:rsidRDefault="00A47C0A" w:rsidP="00E21D27">
          <w:pPr>
            <w:rPr>
              <w:del w:id="16" w:author="Pedro Eduardo Velasquez Trujillo" w:date="2017-07-17T14:56:00Z"/>
              <w:b/>
              <w:sz w:val="32"/>
            </w:rPr>
          </w:pPr>
        </w:p>
        <w:p w14:paraId="0E14EAF8" w14:textId="5386DAC6" w:rsidR="00E21D27" w:rsidRDefault="00E21D27" w:rsidP="00E21D27">
          <w:pPr>
            <w:rPr>
              <w:b/>
              <w:sz w:val="32"/>
            </w:rPr>
          </w:pPr>
          <w:r w:rsidRPr="00E21D27">
            <w:rPr>
              <w:b/>
              <w:sz w:val="32"/>
            </w:rPr>
            <w:t>Equipo de trabajo</w:t>
          </w:r>
        </w:p>
        <w:p w14:paraId="4CB6330E" w14:textId="57D169CA" w:rsidR="00E21D27" w:rsidRDefault="00E21D27" w:rsidP="00E21D27">
          <w:pPr>
            <w:pStyle w:val="NoSpacing"/>
          </w:pPr>
          <w:r>
            <w:t xml:space="preserve">PEDRO </w:t>
          </w:r>
          <w:r w:rsidR="00BA1763">
            <w:t>EDUARDO VELÁSQUEZ TRUJILLO</w:t>
          </w:r>
        </w:p>
        <w:p w14:paraId="0FD8F8D4" w14:textId="0EDF785B" w:rsidR="00E21D27" w:rsidRDefault="00E21A8F" w:rsidP="00E21D27">
          <w:pPr>
            <w:pStyle w:val="NoSpacing"/>
          </w:pPr>
          <w:r>
            <w:t>Coordinador de sistemas de información</w:t>
          </w:r>
          <w:r w:rsidR="00E21D27">
            <w:t xml:space="preserve"> </w:t>
          </w:r>
          <w:r w:rsidR="00A47C0A">
            <w:t>– Gobernación del Huila</w:t>
          </w:r>
        </w:p>
        <w:p w14:paraId="2B1B5057" w14:textId="77777777" w:rsidR="00A47C0A" w:rsidRDefault="00A47C0A" w:rsidP="00A47C0A"/>
        <w:p w14:paraId="6E9F1A74" w14:textId="77777777" w:rsidR="00A47C0A" w:rsidRDefault="00A47C0A" w:rsidP="00A47C0A">
          <w:pPr>
            <w:pStyle w:val="NoSpacing"/>
          </w:pPr>
          <w:r>
            <w:t>HERNÁN ZÁRATE</w:t>
          </w:r>
        </w:p>
        <w:p w14:paraId="68C6BBB0" w14:textId="489ED7D6" w:rsidR="00A47C0A" w:rsidRDefault="00A47C0A" w:rsidP="00A47C0A">
          <w:pPr>
            <w:pStyle w:val="NoSpacing"/>
          </w:pPr>
          <w:r>
            <w:t>Contratista SIGDEHU – Gobernación del Huila</w:t>
          </w:r>
        </w:p>
        <w:p w14:paraId="4C1D1540" w14:textId="77777777" w:rsidR="00A47C0A" w:rsidRPr="00A47C0A" w:rsidRDefault="00A47C0A" w:rsidP="00A47C0A"/>
        <w:p w14:paraId="74BA20DC" w14:textId="36E4944F" w:rsidR="00A47C0A" w:rsidRDefault="00A47C0A" w:rsidP="00A47C0A">
          <w:pPr>
            <w:pStyle w:val="NoSpacing"/>
          </w:pPr>
          <w:r>
            <w:t>CAMILO CABRERA</w:t>
          </w:r>
        </w:p>
        <w:p w14:paraId="238B7CDA" w14:textId="698FC8F4" w:rsidR="00A47C0A" w:rsidRDefault="00A47C0A" w:rsidP="00A47C0A">
          <w:pPr>
            <w:pStyle w:val="NoSpacing"/>
          </w:pPr>
          <w:r>
            <w:t>Contratista SIR – Gobernación del Huila</w:t>
          </w:r>
        </w:p>
        <w:p w14:paraId="7FF61E8D" w14:textId="77777777" w:rsidR="00BA1763" w:rsidRDefault="00BA1763" w:rsidP="00E21D27">
          <w:pPr>
            <w:rPr>
              <w:rFonts w:eastAsiaTheme="minorEastAsia"/>
              <w:lang w:val="es-ES"/>
            </w:rPr>
          </w:pPr>
        </w:p>
        <w:p w14:paraId="1FFF0FD2" w14:textId="77777777" w:rsidR="00BA1763" w:rsidRDefault="00BA1763" w:rsidP="00E21D27">
          <w:pPr>
            <w:rPr>
              <w:rFonts w:eastAsiaTheme="minorEastAsia"/>
              <w:lang w:val="es-ES"/>
            </w:rPr>
          </w:pPr>
        </w:p>
        <w:p w14:paraId="170EA3DD" w14:textId="77777777" w:rsidR="00BA1763" w:rsidRDefault="00BA1763" w:rsidP="00E21D27">
          <w:pPr>
            <w:rPr>
              <w:rFonts w:eastAsiaTheme="minorEastAsia"/>
              <w:lang w:val="es-ES"/>
            </w:rPr>
          </w:pPr>
        </w:p>
        <w:p w14:paraId="27B10E15" w14:textId="77777777" w:rsidR="00BA1763" w:rsidRDefault="00BA1763" w:rsidP="00E21D27">
          <w:pPr>
            <w:rPr>
              <w:rFonts w:eastAsiaTheme="minorEastAsia"/>
              <w:lang w:val="es-ES"/>
            </w:rPr>
          </w:pPr>
        </w:p>
        <w:p w14:paraId="4E760954" w14:textId="77777777" w:rsidR="00BA1763" w:rsidRDefault="00BA1763" w:rsidP="00E21D27">
          <w:pPr>
            <w:rPr>
              <w:rFonts w:eastAsiaTheme="minorEastAsia"/>
              <w:lang w:val="es-ES"/>
            </w:rPr>
          </w:pPr>
        </w:p>
        <w:p w14:paraId="2150C338" w14:textId="77777777" w:rsidR="00BA1763" w:rsidRDefault="00BA1763" w:rsidP="00E21D27">
          <w:pPr>
            <w:rPr>
              <w:rFonts w:eastAsiaTheme="minorEastAsia"/>
              <w:lang w:val="es-ES"/>
            </w:rPr>
          </w:pPr>
        </w:p>
        <w:p w14:paraId="325DFDCE" w14:textId="77777777" w:rsidR="00BA1763" w:rsidRDefault="00BA1763" w:rsidP="00E21D27">
          <w:pPr>
            <w:rPr>
              <w:rFonts w:eastAsiaTheme="minorEastAsia"/>
              <w:lang w:val="es-ES"/>
            </w:rPr>
          </w:pPr>
        </w:p>
        <w:p w14:paraId="5ADEA618" w14:textId="77777777" w:rsidR="00BA1763" w:rsidRDefault="00BA1763" w:rsidP="00E21D27">
          <w:pPr>
            <w:rPr>
              <w:rFonts w:eastAsiaTheme="minorEastAsia"/>
              <w:lang w:val="es-ES"/>
            </w:rPr>
          </w:pPr>
        </w:p>
        <w:p w14:paraId="2A96D3E4" w14:textId="77777777" w:rsidR="00BA1763" w:rsidRDefault="00BA1763" w:rsidP="00E21D27">
          <w:pPr>
            <w:rPr>
              <w:rFonts w:eastAsiaTheme="minorEastAsia"/>
              <w:lang w:val="es-ES"/>
            </w:rPr>
          </w:pPr>
        </w:p>
        <w:p w14:paraId="04F9CAEC" w14:textId="77777777" w:rsidR="00F05ACA" w:rsidRDefault="00F05ACA" w:rsidP="00E21D27">
          <w:pPr>
            <w:rPr>
              <w:rFonts w:eastAsiaTheme="minorEastAsia"/>
              <w:lang w:val="es-ES"/>
            </w:rPr>
          </w:pPr>
        </w:p>
        <w:p w14:paraId="4C06DA37" w14:textId="5AC27CFB" w:rsidR="00F05ACA" w:rsidRDefault="00F05ACA" w:rsidP="00E21D27">
          <w:pPr>
            <w:rPr>
              <w:rFonts w:eastAsiaTheme="minorEastAsia"/>
              <w:lang w:val="es-ES"/>
            </w:rPr>
          </w:pPr>
        </w:p>
        <w:p w14:paraId="774B9E40" w14:textId="77777777" w:rsidR="00BA1763" w:rsidRDefault="00BA1763" w:rsidP="00E21D27">
          <w:pPr>
            <w:rPr>
              <w:rFonts w:eastAsiaTheme="minorEastAsia"/>
              <w:lang w:val="es-ES"/>
            </w:rPr>
          </w:pPr>
        </w:p>
        <w:p w14:paraId="2B0307F2" w14:textId="77777777" w:rsidR="00BA1763" w:rsidRDefault="00BA1763" w:rsidP="00E21D27">
          <w:pPr>
            <w:rPr>
              <w:rFonts w:eastAsiaTheme="minorEastAsia"/>
              <w:lang w:val="es-ES"/>
            </w:rPr>
          </w:pPr>
        </w:p>
        <w:p w14:paraId="47244BF4" w14:textId="77777777" w:rsidR="00E21D27" w:rsidRDefault="004E050C" w:rsidP="00E21D27">
          <w:pPr>
            <w:rPr>
              <w:b/>
            </w:rPr>
          </w:pPr>
        </w:p>
      </w:sdtContent>
    </w:sdt>
    <w:sdt>
      <w:sdtPr>
        <w:rPr>
          <w:rFonts w:eastAsiaTheme="minorHAnsi" w:cstheme="minorBidi"/>
          <w:color w:val="943634" w:themeColor="accent2" w:themeShade="BF"/>
          <w:sz w:val="22"/>
          <w:szCs w:val="22"/>
          <w:lang w:eastAsia="en-US"/>
        </w:rPr>
        <w:id w:val="-1264924293"/>
        <w:docPartObj>
          <w:docPartGallery w:val="Table of Contents"/>
          <w:docPartUnique/>
        </w:docPartObj>
      </w:sdtPr>
      <w:sdtEndPr>
        <w:rPr>
          <w:b/>
          <w:bCs/>
          <w:noProof/>
        </w:rPr>
      </w:sdtEndPr>
      <w:sdtContent>
        <w:p w14:paraId="489D2108" w14:textId="62FAB5FB" w:rsidR="008B1C3F" w:rsidRPr="004A60A6" w:rsidRDefault="008B1C3F" w:rsidP="004708A8">
          <w:pPr>
            <w:pStyle w:val="TOCHeading"/>
            <w:numPr>
              <w:ilvl w:val="0"/>
              <w:numId w:val="0"/>
            </w:numPr>
            <w:jc w:val="both"/>
            <w:rPr>
              <w:color w:val="943634" w:themeColor="accent2" w:themeShade="BF"/>
              <w:rPrChange w:id="17" w:author="Pedro Eduardo Velasquez Trujillo [2]" w:date="2017-12-05T09:59:00Z">
                <w:rPr/>
              </w:rPrChange>
            </w:rPr>
          </w:pPr>
          <w:r w:rsidRPr="004A60A6">
            <w:rPr>
              <w:color w:val="943634" w:themeColor="accent2" w:themeShade="BF"/>
              <w:rPrChange w:id="18" w:author="Pedro Eduardo Velasquez Trujillo [2]" w:date="2017-12-05T09:59:00Z">
                <w:rPr/>
              </w:rPrChange>
            </w:rPr>
            <w:t>Tabla de Contenido</w:t>
          </w:r>
        </w:p>
        <w:p w14:paraId="3B7C04E2" w14:textId="61ABEF52" w:rsidR="00821DA8" w:rsidRDefault="008B1C3F">
          <w:pPr>
            <w:pStyle w:val="TOC2"/>
            <w:tabs>
              <w:tab w:val="right" w:leader="dot" w:pos="9488"/>
            </w:tabs>
            <w:rPr>
              <w:ins w:id="19" w:author="Camilo Cabrera" w:date="2017-12-11T22:10:00Z"/>
              <w:rFonts w:asciiTheme="minorHAnsi" w:eastAsiaTheme="minorEastAsia" w:hAnsiTheme="minorHAnsi"/>
              <w:noProof/>
              <w:lang w:val="en-US"/>
            </w:rPr>
          </w:pPr>
          <w:r w:rsidRPr="004A60A6">
            <w:rPr>
              <w:color w:val="943634" w:themeColor="accent2" w:themeShade="BF"/>
              <w:rPrChange w:id="20" w:author="Pedro Eduardo Velasquez Trujillo [2]" w:date="2017-12-05T09:59:00Z">
                <w:rPr>
                  <w:b/>
                  <w:bCs/>
                  <w:noProof/>
                </w:rPr>
              </w:rPrChange>
            </w:rPr>
            <w:fldChar w:fldCharType="begin"/>
          </w:r>
          <w:r w:rsidRPr="004A60A6">
            <w:rPr>
              <w:color w:val="943634" w:themeColor="accent2" w:themeShade="BF"/>
              <w:rPrChange w:id="21" w:author="Pedro Eduardo Velasquez Trujillo [2]" w:date="2017-12-05T09:59:00Z">
                <w:rPr/>
              </w:rPrChange>
            </w:rPr>
            <w:instrText xml:space="preserve"> TOC \o "1-3" \h \z \u </w:instrText>
          </w:r>
          <w:r w:rsidRPr="004A60A6">
            <w:rPr>
              <w:color w:val="943634" w:themeColor="accent2" w:themeShade="BF"/>
              <w:rPrChange w:id="22" w:author="Pedro Eduardo Velasquez Trujillo [2]" w:date="2017-12-05T09:59:00Z">
                <w:rPr>
                  <w:b/>
                  <w:bCs/>
                  <w:noProof/>
                </w:rPr>
              </w:rPrChange>
            </w:rPr>
            <w:fldChar w:fldCharType="separate"/>
          </w:r>
          <w:ins w:id="23" w:author="Camilo Cabrera" w:date="2017-12-11T22:10:00Z">
            <w:r w:rsidR="00821DA8" w:rsidRPr="00920968">
              <w:rPr>
                <w:rStyle w:val="Hyperlink"/>
                <w:noProof/>
              </w:rPr>
              <w:fldChar w:fldCharType="begin"/>
            </w:r>
            <w:r w:rsidR="00821DA8" w:rsidRPr="00920968">
              <w:rPr>
                <w:rStyle w:val="Hyperlink"/>
                <w:noProof/>
              </w:rPr>
              <w:instrText xml:space="preserve"> </w:instrText>
            </w:r>
            <w:r w:rsidR="00821DA8">
              <w:rPr>
                <w:noProof/>
              </w:rPr>
              <w:instrText>HYPERLINK \l "_Toc500793541"</w:instrText>
            </w:r>
            <w:r w:rsidR="00821DA8" w:rsidRPr="00920968">
              <w:rPr>
                <w:rStyle w:val="Hyperlink"/>
                <w:noProof/>
              </w:rPr>
              <w:instrText xml:space="preserve"> </w:instrText>
            </w:r>
            <w:r w:rsidR="00821DA8" w:rsidRPr="00920968">
              <w:rPr>
                <w:rStyle w:val="Hyperlink"/>
                <w:noProof/>
              </w:rPr>
            </w:r>
            <w:r w:rsidR="00821DA8" w:rsidRPr="00920968">
              <w:rPr>
                <w:rStyle w:val="Hyperlink"/>
                <w:noProof/>
              </w:rPr>
              <w:fldChar w:fldCharType="separate"/>
            </w:r>
            <w:r w:rsidR="00821DA8" w:rsidRPr="00920968">
              <w:rPr>
                <w:rStyle w:val="Hyperlink"/>
                <w:noProof/>
                <w:lang w:val="es-ES"/>
              </w:rPr>
              <w:t>1. ¿Qué es integración de datos?</w:t>
            </w:r>
            <w:r w:rsidR="00821DA8">
              <w:rPr>
                <w:noProof/>
                <w:webHidden/>
              </w:rPr>
              <w:tab/>
            </w:r>
            <w:r w:rsidR="00821DA8">
              <w:rPr>
                <w:noProof/>
                <w:webHidden/>
              </w:rPr>
              <w:fldChar w:fldCharType="begin"/>
            </w:r>
            <w:r w:rsidR="00821DA8">
              <w:rPr>
                <w:noProof/>
                <w:webHidden/>
              </w:rPr>
              <w:instrText xml:space="preserve"> PAGEREF _Toc500793541 \h </w:instrText>
            </w:r>
            <w:r w:rsidR="00821DA8">
              <w:rPr>
                <w:noProof/>
                <w:webHidden/>
              </w:rPr>
            </w:r>
          </w:ins>
          <w:r w:rsidR="00821DA8">
            <w:rPr>
              <w:noProof/>
              <w:webHidden/>
            </w:rPr>
            <w:fldChar w:fldCharType="separate"/>
          </w:r>
          <w:ins w:id="24" w:author="Camilo Cabrera" w:date="2017-12-11T22:10:00Z">
            <w:r w:rsidR="00821DA8">
              <w:rPr>
                <w:noProof/>
                <w:webHidden/>
              </w:rPr>
              <w:t>12</w:t>
            </w:r>
            <w:r w:rsidR="00821DA8">
              <w:rPr>
                <w:noProof/>
                <w:webHidden/>
              </w:rPr>
              <w:fldChar w:fldCharType="end"/>
            </w:r>
            <w:r w:rsidR="00821DA8" w:rsidRPr="00920968">
              <w:rPr>
                <w:rStyle w:val="Hyperlink"/>
                <w:noProof/>
              </w:rPr>
              <w:fldChar w:fldCharType="end"/>
            </w:r>
          </w:ins>
        </w:p>
        <w:p w14:paraId="1FD42AAB" w14:textId="7F963EC6" w:rsidR="00821DA8" w:rsidRDefault="00821DA8">
          <w:pPr>
            <w:pStyle w:val="TOC2"/>
            <w:tabs>
              <w:tab w:val="left" w:pos="880"/>
              <w:tab w:val="right" w:leader="dot" w:pos="9488"/>
            </w:tabs>
            <w:rPr>
              <w:ins w:id="25" w:author="Camilo Cabrera" w:date="2017-12-11T22:10:00Z"/>
              <w:rFonts w:asciiTheme="minorHAnsi" w:eastAsiaTheme="minorEastAsia" w:hAnsiTheme="minorHAnsi"/>
              <w:noProof/>
              <w:lang w:val="en-US"/>
            </w:rPr>
          </w:pPr>
          <w:ins w:id="26"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"_Toc500793542"</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lang w:val="es-ES"/>
              </w:rPr>
              <w:t>1.1.</w:t>
            </w:r>
            <w:r>
              <w:rPr>
                <w:rFonts w:asciiTheme="minorHAnsi" w:eastAsiaTheme="minorEastAsia" w:hAnsiTheme="minorHAnsi"/>
                <w:noProof/>
                <w:lang w:val="en-US"/>
              </w:rPr>
              <w:tab/>
            </w:r>
            <w:r w:rsidRPr="00920968">
              <w:rPr>
                <w:rStyle w:val="Hyperlink"/>
                <w:noProof/>
                <w:lang w:val="es-ES"/>
              </w:rPr>
              <w:t>2. ¿Por qué necesitas integración de datos en la Gobernación?</w:t>
            </w:r>
            <w:r>
              <w:rPr>
                <w:noProof/>
                <w:webHidden/>
              </w:rPr>
              <w:tab/>
            </w:r>
            <w:r>
              <w:rPr>
                <w:noProof/>
                <w:webHidden/>
              </w:rPr>
              <w:fldChar w:fldCharType="begin"/>
            </w:r>
            <w:r>
              <w:rPr>
                <w:noProof/>
                <w:webHidden/>
              </w:rPr>
              <w:instrText xml:space="preserve"> PAGEREF _Toc500793542 \h </w:instrText>
            </w:r>
            <w:r>
              <w:rPr>
                <w:noProof/>
                <w:webHidden/>
              </w:rPr>
            </w:r>
          </w:ins>
          <w:r>
            <w:rPr>
              <w:noProof/>
              <w:webHidden/>
            </w:rPr>
            <w:fldChar w:fldCharType="separate"/>
          </w:r>
          <w:ins w:id="27" w:author="Camilo Cabrera" w:date="2017-12-11T22:10:00Z">
            <w:r>
              <w:rPr>
                <w:noProof/>
                <w:webHidden/>
              </w:rPr>
              <w:t>13</w:t>
            </w:r>
            <w:r>
              <w:rPr>
                <w:noProof/>
                <w:webHidden/>
              </w:rPr>
              <w:fldChar w:fldCharType="end"/>
            </w:r>
            <w:r w:rsidRPr="00920968">
              <w:rPr>
                <w:rStyle w:val="Hyperlink"/>
                <w:noProof/>
              </w:rPr>
              <w:fldChar w:fldCharType="end"/>
            </w:r>
          </w:ins>
        </w:p>
        <w:p w14:paraId="2975B06C" w14:textId="652CD1DB" w:rsidR="00821DA8" w:rsidRDefault="00821DA8">
          <w:pPr>
            <w:pStyle w:val="TOC2"/>
            <w:tabs>
              <w:tab w:val="left" w:pos="880"/>
              <w:tab w:val="right" w:leader="dot" w:pos="9488"/>
            </w:tabs>
            <w:rPr>
              <w:ins w:id="28" w:author="Camilo Cabrera" w:date="2017-12-11T22:10:00Z"/>
              <w:rFonts w:asciiTheme="minorHAnsi" w:eastAsiaTheme="minorEastAsia" w:hAnsiTheme="minorHAnsi"/>
              <w:noProof/>
              <w:lang w:val="en-US"/>
            </w:rPr>
          </w:pPr>
          <w:ins w:id="29"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"_Toc500793543"</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lang w:val="es-ES"/>
              </w:rPr>
              <w:t>1.2.</w:t>
            </w:r>
            <w:r>
              <w:rPr>
                <w:rFonts w:asciiTheme="minorHAnsi" w:eastAsiaTheme="minorEastAsia" w:hAnsiTheme="minorHAnsi"/>
                <w:noProof/>
                <w:lang w:val="en-US"/>
              </w:rPr>
              <w:tab/>
            </w:r>
            <w:r w:rsidRPr="00920968">
              <w:rPr>
                <w:rStyle w:val="Hyperlink"/>
                <w:noProof/>
                <w:lang w:val="es-ES"/>
              </w:rPr>
              <w:t>3. Ventajas de la integración de datos cloud</w:t>
            </w:r>
            <w:r>
              <w:rPr>
                <w:noProof/>
                <w:webHidden/>
              </w:rPr>
              <w:tab/>
            </w:r>
            <w:r>
              <w:rPr>
                <w:noProof/>
                <w:webHidden/>
              </w:rPr>
              <w:fldChar w:fldCharType="begin"/>
            </w:r>
            <w:r>
              <w:rPr>
                <w:noProof/>
                <w:webHidden/>
              </w:rPr>
              <w:instrText xml:space="preserve"> PAGEREF _Toc500793543 \h </w:instrText>
            </w:r>
            <w:r>
              <w:rPr>
                <w:noProof/>
                <w:webHidden/>
              </w:rPr>
            </w:r>
          </w:ins>
          <w:r>
            <w:rPr>
              <w:noProof/>
              <w:webHidden/>
            </w:rPr>
            <w:fldChar w:fldCharType="separate"/>
          </w:r>
          <w:ins w:id="30" w:author="Camilo Cabrera" w:date="2017-12-11T22:10:00Z">
            <w:r>
              <w:rPr>
                <w:noProof/>
                <w:webHidden/>
              </w:rPr>
              <w:t>15</w:t>
            </w:r>
            <w:r>
              <w:rPr>
                <w:noProof/>
                <w:webHidden/>
              </w:rPr>
              <w:fldChar w:fldCharType="end"/>
            </w:r>
            <w:r w:rsidRPr="00920968">
              <w:rPr>
                <w:rStyle w:val="Hyperlink"/>
                <w:noProof/>
              </w:rPr>
              <w:fldChar w:fldCharType="end"/>
            </w:r>
          </w:ins>
        </w:p>
        <w:p w14:paraId="22FDF1F5" w14:textId="61995A87" w:rsidR="00821DA8" w:rsidRDefault="00821DA8">
          <w:pPr>
            <w:pStyle w:val="TOC2"/>
            <w:tabs>
              <w:tab w:val="left" w:pos="880"/>
              <w:tab w:val="right" w:leader="dot" w:pos="9488"/>
            </w:tabs>
            <w:rPr>
              <w:ins w:id="31" w:author="Camilo Cabrera" w:date="2017-12-11T22:10:00Z"/>
              <w:rFonts w:asciiTheme="minorHAnsi" w:eastAsiaTheme="minorEastAsia" w:hAnsiTheme="minorHAnsi"/>
              <w:noProof/>
              <w:lang w:val="en-US"/>
            </w:rPr>
          </w:pPr>
          <w:ins w:id="32"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"_Toc500793544"</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lang w:val="es-ES"/>
              </w:rPr>
              <w:t>1.3.</w:t>
            </w:r>
            <w:r>
              <w:rPr>
                <w:rFonts w:asciiTheme="minorHAnsi" w:eastAsiaTheme="minorEastAsia" w:hAnsiTheme="minorHAnsi"/>
                <w:noProof/>
                <w:lang w:val="en-US"/>
              </w:rPr>
              <w:tab/>
            </w:r>
            <w:r w:rsidRPr="00920968">
              <w:rPr>
                <w:rStyle w:val="Hyperlink"/>
                <w:noProof/>
                <w:lang w:val="es-ES"/>
              </w:rPr>
              <w:t>4. Mejores prácticas y errores a evitar en Integración de datos</w:t>
            </w:r>
            <w:r>
              <w:rPr>
                <w:noProof/>
                <w:webHidden/>
              </w:rPr>
              <w:tab/>
            </w:r>
            <w:r>
              <w:rPr>
                <w:noProof/>
                <w:webHidden/>
              </w:rPr>
              <w:fldChar w:fldCharType="begin"/>
            </w:r>
            <w:r>
              <w:rPr>
                <w:noProof/>
                <w:webHidden/>
              </w:rPr>
              <w:instrText xml:space="preserve"> PAGEREF _Toc500793544 \h </w:instrText>
            </w:r>
            <w:r>
              <w:rPr>
                <w:noProof/>
                <w:webHidden/>
              </w:rPr>
            </w:r>
          </w:ins>
          <w:r>
            <w:rPr>
              <w:noProof/>
              <w:webHidden/>
            </w:rPr>
            <w:fldChar w:fldCharType="separate"/>
          </w:r>
          <w:ins w:id="33" w:author="Camilo Cabrera" w:date="2017-12-11T22:10:00Z">
            <w:r>
              <w:rPr>
                <w:noProof/>
                <w:webHidden/>
              </w:rPr>
              <w:t>16</w:t>
            </w:r>
            <w:r>
              <w:rPr>
                <w:noProof/>
                <w:webHidden/>
              </w:rPr>
              <w:fldChar w:fldCharType="end"/>
            </w:r>
            <w:r w:rsidRPr="00920968">
              <w:rPr>
                <w:rStyle w:val="Hyperlink"/>
                <w:noProof/>
              </w:rPr>
              <w:fldChar w:fldCharType="end"/>
            </w:r>
          </w:ins>
        </w:p>
        <w:p w14:paraId="03380BDD" w14:textId="3F57A3AD" w:rsidR="00821DA8" w:rsidRDefault="00821DA8">
          <w:pPr>
            <w:pStyle w:val="TOC1"/>
            <w:tabs>
              <w:tab w:val="left" w:pos="440"/>
              <w:tab w:val="right" w:leader="dot" w:pos="9488"/>
            </w:tabs>
            <w:rPr>
              <w:ins w:id="34" w:author="Camilo Cabrera" w:date="2017-12-11T22:10:00Z"/>
              <w:rFonts w:asciiTheme="minorHAnsi" w:eastAsiaTheme="minorEastAsia" w:hAnsiTheme="minorHAnsi"/>
              <w:noProof/>
              <w:lang w:val="en-US"/>
            </w:rPr>
          </w:pPr>
          <w:ins w:id="35"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"_Toc500793545"</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w:t>
            </w:r>
            <w:r>
              <w:rPr>
                <w:rFonts w:asciiTheme="minorHAnsi" w:eastAsiaTheme="minorEastAsia" w:hAnsiTheme="minorHAnsi"/>
                <w:noProof/>
                <w:lang w:val="en-US"/>
              </w:rPr>
              <w:tab/>
            </w:r>
            <w:r w:rsidRPr="00920968">
              <w:rPr>
                <w:rStyle w:val="Hyperlink"/>
                <w:noProof/>
              </w:rPr>
              <w:t>Planteamiento del problema</w:t>
            </w:r>
            <w:r>
              <w:rPr>
                <w:noProof/>
                <w:webHidden/>
              </w:rPr>
              <w:tab/>
            </w:r>
            <w:r>
              <w:rPr>
                <w:noProof/>
                <w:webHidden/>
              </w:rPr>
              <w:fldChar w:fldCharType="begin"/>
            </w:r>
            <w:r>
              <w:rPr>
                <w:noProof/>
                <w:webHidden/>
              </w:rPr>
              <w:instrText xml:space="preserve"> PAGEREF _Toc500793545 \h </w:instrText>
            </w:r>
            <w:r>
              <w:rPr>
                <w:noProof/>
                <w:webHidden/>
              </w:rPr>
            </w:r>
          </w:ins>
          <w:r>
            <w:rPr>
              <w:noProof/>
              <w:webHidden/>
            </w:rPr>
            <w:fldChar w:fldCharType="separate"/>
          </w:r>
          <w:ins w:id="36" w:author="Camilo Cabrera" w:date="2017-12-11T22:10:00Z">
            <w:r>
              <w:rPr>
                <w:noProof/>
                <w:webHidden/>
              </w:rPr>
              <w:t>23</w:t>
            </w:r>
            <w:r>
              <w:rPr>
                <w:noProof/>
                <w:webHidden/>
              </w:rPr>
              <w:fldChar w:fldCharType="end"/>
            </w:r>
            <w:r w:rsidRPr="00920968">
              <w:rPr>
                <w:rStyle w:val="Hyperlink"/>
                <w:noProof/>
              </w:rPr>
              <w:fldChar w:fldCharType="end"/>
            </w:r>
          </w:ins>
        </w:p>
        <w:p w14:paraId="182BD82E" w14:textId="4EC3EADD" w:rsidR="00821DA8" w:rsidRDefault="00821DA8">
          <w:pPr>
            <w:pStyle w:val="TOC2"/>
            <w:tabs>
              <w:tab w:val="left" w:pos="880"/>
              <w:tab w:val="right" w:leader="dot" w:pos="9488"/>
            </w:tabs>
            <w:rPr>
              <w:ins w:id="37" w:author="Camilo Cabrera" w:date="2017-12-11T22:10:00Z"/>
              <w:rFonts w:asciiTheme="minorHAnsi" w:eastAsiaTheme="minorEastAsia" w:hAnsiTheme="minorHAnsi"/>
              <w:noProof/>
              <w:lang w:val="en-US"/>
            </w:rPr>
          </w:pPr>
          <w:ins w:id="38"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"_Toc500793546"</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2.1.</w:t>
            </w:r>
            <w:r>
              <w:rPr>
                <w:rFonts w:asciiTheme="minorHAnsi" w:eastAsiaTheme="minorEastAsia" w:hAnsiTheme="minorHAnsi"/>
                <w:noProof/>
                <w:lang w:val="en-US"/>
              </w:rPr>
              <w:tab/>
            </w:r>
            <w:r w:rsidRPr="00920968">
              <w:rPr>
                <w:rStyle w:val="Hyperlink"/>
                <w:noProof/>
              </w:rPr>
              <w:t>Sistema de información regional del departamento del Huila – SIR</w:t>
            </w:r>
            <w:r>
              <w:rPr>
                <w:noProof/>
                <w:webHidden/>
              </w:rPr>
              <w:tab/>
            </w:r>
            <w:r>
              <w:rPr>
                <w:noProof/>
                <w:webHidden/>
              </w:rPr>
              <w:fldChar w:fldCharType="begin"/>
            </w:r>
            <w:r>
              <w:rPr>
                <w:noProof/>
                <w:webHidden/>
              </w:rPr>
              <w:instrText xml:space="preserve"> PAGEREF _Toc500793546 \h </w:instrText>
            </w:r>
            <w:r>
              <w:rPr>
                <w:noProof/>
                <w:webHidden/>
              </w:rPr>
            </w:r>
          </w:ins>
          <w:r>
            <w:rPr>
              <w:noProof/>
              <w:webHidden/>
            </w:rPr>
            <w:fldChar w:fldCharType="separate"/>
          </w:r>
          <w:ins w:id="39" w:author="Camilo Cabrera" w:date="2017-12-11T22:10:00Z">
            <w:r>
              <w:rPr>
                <w:noProof/>
                <w:webHidden/>
              </w:rPr>
              <w:t>24</w:t>
            </w:r>
            <w:r>
              <w:rPr>
                <w:noProof/>
                <w:webHidden/>
              </w:rPr>
              <w:fldChar w:fldCharType="end"/>
            </w:r>
            <w:r w:rsidRPr="00920968">
              <w:rPr>
                <w:rStyle w:val="Hyperlink"/>
                <w:noProof/>
              </w:rPr>
              <w:fldChar w:fldCharType="end"/>
            </w:r>
          </w:ins>
        </w:p>
        <w:p w14:paraId="65112DB5" w14:textId="747FF127" w:rsidR="00821DA8" w:rsidRDefault="00821DA8">
          <w:pPr>
            <w:pStyle w:val="TOC3"/>
            <w:tabs>
              <w:tab w:val="left" w:pos="1320"/>
              <w:tab w:val="right" w:leader="dot" w:pos="9488"/>
            </w:tabs>
            <w:rPr>
              <w:ins w:id="40" w:author="Camilo Cabrera" w:date="2017-12-11T22:10:00Z"/>
              <w:rFonts w:asciiTheme="minorHAnsi" w:eastAsiaTheme="minorEastAsia" w:hAnsiTheme="minorHAnsi"/>
              <w:noProof/>
              <w:lang w:val="en-US"/>
            </w:rPr>
          </w:pPr>
          <w:ins w:id="41"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"_Toc500793547"</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2.1.1.</w:t>
            </w:r>
            <w:r>
              <w:rPr>
                <w:rFonts w:asciiTheme="minorHAnsi" w:eastAsiaTheme="minorEastAsia" w:hAnsiTheme="minorHAnsi"/>
                <w:noProof/>
                <w:lang w:val="en-US"/>
              </w:rPr>
              <w:tab/>
            </w:r>
            <w:r w:rsidRPr="00920968">
              <w:rPr>
                <w:rStyle w:val="Hyperlink"/>
                <w:noProof/>
              </w:rPr>
              <w:t>Diagnóstico inicial de los sistemas</w:t>
            </w:r>
            <w:r>
              <w:rPr>
                <w:noProof/>
                <w:webHidden/>
              </w:rPr>
              <w:tab/>
            </w:r>
            <w:r>
              <w:rPr>
                <w:noProof/>
                <w:webHidden/>
              </w:rPr>
              <w:fldChar w:fldCharType="begin"/>
            </w:r>
            <w:r>
              <w:rPr>
                <w:noProof/>
                <w:webHidden/>
              </w:rPr>
              <w:instrText xml:space="preserve"> PAGEREF _Toc500793547 \h </w:instrText>
            </w:r>
            <w:r>
              <w:rPr>
                <w:noProof/>
                <w:webHidden/>
              </w:rPr>
            </w:r>
          </w:ins>
          <w:r>
            <w:rPr>
              <w:noProof/>
              <w:webHidden/>
            </w:rPr>
            <w:fldChar w:fldCharType="separate"/>
          </w:r>
          <w:ins w:id="42" w:author="Camilo Cabrera" w:date="2017-12-11T22:10:00Z">
            <w:r>
              <w:rPr>
                <w:noProof/>
                <w:webHidden/>
              </w:rPr>
              <w:t>25</w:t>
            </w:r>
            <w:r>
              <w:rPr>
                <w:noProof/>
                <w:webHidden/>
              </w:rPr>
              <w:fldChar w:fldCharType="end"/>
            </w:r>
            <w:r w:rsidRPr="00920968">
              <w:rPr>
                <w:rStyle w:val="Hyperlink"/>
                <w:noProof/>
              </w:rPr>
              <w:fldChar w:fldCharType="end"/>
            </w:r>
          </w:ins>
        </w:p>
        <w:p w14:paraId="5F137728" w14:textId="36A8BDC8" w:rsidR="00821DA8" w:rsidRDefault="00821DA8">
          <w:pPr>
            <w:pStyle w:val="TOC1"/>
            <w:tabs>
              <w:tab w:val="right" w:leader="dot" w:pos="9488"/>
            </w:tabs>
            <w:rPr>
              <w:ins w:id="43" w:author="Camilo Cabrera" w:date="2017-12-11T22:10:00Z"/>
              <w:rFonts w:asciiTheme="minorHAnsi" w:eastAsiaTheme="minorEastAsia" w:hAnsiTheme="minorHAnsi"/>
              <w:noProof/>
              <w:lang w:val="en-US"/>
            </w:rPr>
          </w:pPr>
          <w:ins w:id="44"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"_Toc500793548"</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rFonts w:ascii="Arial" w:hAnsi="Arial" w:cs="Arial"/>
                <w:b/>
                <w:bCs/>
                <w:noProof/>
              </w:rPr>
              <w:t>Consolidado</w:t>
            </w:r>
            <w:r>
              <w:rPr>
                <w:noProof/>
                <w:webHidden/>
              </w:rPr>
              <w:tab/>
            </w:r>
            <w:r>
              <w:rPr>
                <w:noProof/>
                <w:webHidden/>
              </w:rPr>
              <w:fldChar w:fldCharType="begin"/>
            </w:r>
            <w:r>
              <w:rPr>
                <w:noProof/>
                <w:webHidden/>
              </w:rPr>
              <w:instrText xml:space="preserve"> PAGEREF _Toc500793548 \h </w:instrText>
            </w:r>
            <w:r>
              <w:rPr>
                <w:noProof/>
                <w:webHidden/>
              </w:rPr>
            </w:r>
          </w:ins>
          <w:r>
            <w:rPr>
              <w:noProof/>
              <w:webHidden/>
            </w:rPr>
            <w:fldChar w:fldCharType="separate"/>
          </w:r>
          <w:ins w:id="45" w:author="Camilo Cabrera" w:date="2017-12-11T22:10:00Z">
            <w:r>
              <w:rPr>
                <w:noProof/>
                <w:webHidden/>
              </w:rPr>
              <w:t>29</w:t>
            </w:r>
            <w:r>
              <w:rPr>
                <w:noProof/>
                <w:webHidden/>
              </w:rPr>
              <w:fldChar w:fldCharType="end"/>
            </w:r>
            <w:r w:rsidRPr="00920968">
              <w:rPr>
                <w:rStyle w:val="Hyperlink"/>
                <w:noProof/>
              </w:rPr>
              <w:fldChar w:fldCharType="end"/>
            </w:r>
          </w:ins>
        </w:p>
        <w:p w14:paraId="08CF23C9" w14:textId="66AA2FA5" w:rsidR="00821DA8" w:rsidRDefault="00821DA8">
          <w:pPr>
            <w:pStyle w:val="TOC1"/>
            <w:tabs>
              <w:tab w:val="right" w:leader="dot" w:pos="9488"/>
            </w:tabs>
            <w:rPr>
              <w:ins w:id="46" w:author="Camilo Cabrera" w:date="2017-12-11T22:10:00Z"/>
              <w:rFonts w:asciiTheme="minorHAnsi" w:eastAsiaTheme="minorEastAsia" w:hAnsiTheme="minorHAnsi"/>
              <w:noProof/>
              <w:lang w:val="en-US"/>
            </w:rPr>
          </w:pPr>
          <w:ins w:id="47"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"_Toc500793549"</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rFonts w:ascii="Arial" w:hAnsi="Arial" w:cs="Arial"/>
                <w:b/>
                <w:bCs/>
                <w:noProof/>
              </w:rPr>
              <w:t>Reuniones</w:t>
            </w:r>
            <w:r>
              <w:rPr>
                <w:noProof/>
                <w:webHidden/>
              </w:rPr>
              <w:tab/>
            </w:r>
            <w:r>
              <w:rPr>
                <w:noProof/>
                <w:webHidden/>
              </w:rPr>
              <w:fldChar w:fldCharType="begin"/>
            </w:r>
            <w:r>
              <w:rPr>
                <w:noProof/>
                <w:webHidden/>
              </w:rPr>
              <w:instrText xml:space="preserve"> PAGEREF _Toc500793549 \h </w:instrText>
            </w:r>
            <w:r>
              <w:rPr>
                <w:noProof/>
                <w:webHidden/>
              </w:rPr>
            </w:r>
          </w:ins>
          <w:r>
            <w:rPr>
              <w:noProof/>
              <w:webHidden/>
            </w:rPr>
            <w:fldChar w:fldCharType="separate"/>
          </w:r>
          <w:ins w:id="48" w:author="Camilo Cabrera" w:date="2017-12-11T22:10:00Z">
            <w:r>
              <w:rPr>
                <w:noProof/>
                <w:webHidden/>
              </w:rPr>
              <w:t>32</w:t>
            </w:r>
            <w:r>
              <w:rPr>
                <w:noProof/>
                <w:webHidden/>
              </w:rPr>
              <w:fldChar w:fldCharType="end"/>
            </w:r>
            <w:r w:rsidRPr="00920968">
              <w:rPr>
                <w:rStyle w:val="Hyperlink"/>
                <w:noProof/>
              </w:rPr>
              <w:fldChar w:fldCharType="end"/>
            </w:r>
          </w:ins>
        </w:p>
        <w:p w14:paraId="0D9C78DD" w14:textId="605BE1D3" w:rsidR="00821DA8" w:rsidRDefault="00821DA8">
          <w:pPr>
            <w:pStyle w:val="TOC2"/>
            <w:tabs>
              <w:tab w:val="left" w:pos="880"/>
              <w:tab w:val="right" w:leader="dot" w:pos="9488"/>
            </w:tabs>
            <w:rPr>
              <w:ins w:id="49" w:author="Camilo Cabrera" w:date="2017-12-11T22:10:00Z"/>
              <w:rFonts w:asciiTheme="minorHAnsi" w:eastAsiaTheme="minorEastAsia" w:hAnsiTheme="minorHAnsi"/>
              <w:noProof/>
              <w:lang w:val="en-US"/>
            </w:rPr>
          </w:pPr>
          <w:ins w:id="50"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"_Toc500793550"</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2.2.</w:t>
            </w:r>
            <w:r>
              <w:rPr>
                <w:rFonts w:asciiTheme="minorHAnsi" w:eastAsiaTheme="minorEastAsia" w:hAnsiTheme="minorHAnsi"/>
                <w:noProof/>
                <w:lang w:val="en-US"/>
              </w:rPr>
              <w:tab/>
            </w:r>
            <w:r w:rsidRPr="00920968">
              <w:rPr>
                <w:rStyle w:val="Hyperlink"/>
                <w:rFonts w:ascii="Arial" w:hAnsi="Arial" w:cs="Arial"/>
                <w:b/>
                <w:bCs/>
                <w:noProof/>
              </w:rPr>
              <w:t>Tecnologías de la Información</w:t>
            </w:r>
            <w:r>
              <w:rPr>
                <w:noProof/>
                <w:webHidden/>
              </w:rPr>
              <w:tab/>
            </w:r>
            <w:r>
              <w:rPr>
                <w:noProof/>
                <w:webHidden/>
              </w:rPr>
              <w:fldChar w:fldCharType="begin"/>
            </w:r>
            <w:r>
              <w:rPr>
                <w:noProof/>
                <w:webHidden/>
              </w:rPr>
              <w:instrText xml:space="preserve"> PAGEREF _Toc500793550 \h </w:instrText>
            </w:r>
            <w:r>
              <w:rPr>
                <w:noProof/>
                <w:webHidden/>
              </w:rPr>
            </w:r>
          </w:ins>
          <w:r>
            <w:rPr>
              <w:noProof/>
              <w:webHidden/>
            </w:rPr>
            <w:fldChar w:fldCharType="separate"/>
          </w:r>
          <w:ins w:id="51" w:author="Camilo Cabrera" w:date="2017-12-11T22:10:00Z">
            <w:r>
              <w:rPr>
                <w:noProof/>
                <w:webHidden/>
              </w:rPr>
              <w:t>32</w:t>
            </w:r>
            <w:r>
              <w:rPr>
                <w:noProof/>
                <w:webHidden/>
              </w:rPr>
              <w:fldChar w:fldCharType="end"/>
            </w:r>
            <w:r w:rsidRPr="00920968">
              <w:rPr>
                <w:rStyle w:val="Hyperlink"/>
                <w:noProof/>
              </w:rPr>
              <w:fldChar w:fldCharType="end"/>
            </w:r>
          </w:ins>
        </w:p>
        <w:p w14:paraId="46D57B85" w14:textId="388878C5" w:rsidR="00821DA8" w:rsidRDefault="00821DA8">
          <w:pPr>
            <w:pStyle w:val="TOC2"/>
            <w:tabs>
              <w:tab w:val="left" w:pos="880"/>
              <w:tab w:val="right" w:leader="dot" w:pos="9488"/>
            </w:tabs>
            <w:rPr>
              <w:ins w:id="52" w:author="Camilo Cabrera" w:date="2017-12-11T22:10:00Z"/>
              <w:rFonts w:asciiTheme="minorHAnsi" w:eastAsiaTheme="minorEastAsia" w:hAnsiTheme="minorHAnsi"/>
              <w:noProof/>
              <w:lang w:val="en-US"/>
            </w:rPr>
          </w:pPr>
          <w:ins w:id="53"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"_Toc500793551"</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2.3.</w:t>
            </w:r>
            <w:r>
              <w:rPr>
                <w:rFonts w:asciiTheme="minorHAnsi" w:eastAsiaTheme="minorEastAsia" w:hAnsiTheme="minorHAnsi"/>
                <w:noProof/>
                <w:lang w:val="en-US"/>
              </w:rPr>
              <w:tab/>
            </w:r>
            <w:r w:rsidRPr="00920968">
              <w:rPr>
                <w:rStyle w:val="Hyperlink"/>
                <w:rFonts w:ascii="Arial" w:hAnsi="Arial" w:cs="Arial"/>
                <w:b/>
                <w:bCs/>
                <w:noProof/>
              </w:rPr>
              <w:t>Secretaría de Educación</w:t>
            </w:r>
            <w:r>
              <w:rPr>
                <w:noProof/>
                <w:webHidden/>
              </w:rPr>
              <w:tab/>
            </w:r>
            <w:r>
              <w:rPr>
                <w:noProof/>
                <w:webHidden/>
              </w:rPr>
              <w:fldChar w:fldCharType="begin"/>
            </w:r>
            <w:r>
              <w:rPr>
                <w:noProof/>
                <w:webHidden/>
              </w:rPr>
              <w:instrText xml:space="preserve"> PAGEREF _Toc500793551 \h </w:instrText>
            </w:r>
            <w:r>
              <w:rPr>
                <w:noProof/>
                <w:webHidden/>
              </w:rPr>
            </w:r>
          </w:ins>
          <w:r>
            <w:rPr>
              <w:noProof/>
              <w:webHidden/>
            </w:rPr>
            <w:fldChar w:fldCharType="separate"/>
          </w:r>
          <w:ins w:id="54" w:author="Camilo Cabrera" w:date="2017-12-11T22:10:00Z">
            <w:r>
              <w:rPr>
                <w:noProof/>
                <w:webHidden/>
              </w:rPr>
              <w:t>33</w:t>
            </w:r>
            <w:r>
              <w:rPr>
                <w:noProof/>
                <w:webHidden/>
              </w:rPr>
              <w:fldChar w:fldCharType="end"/>
            </w:r>
            <w:r w:rsidRPr="00920968">
              <w:rPr>
                <w:rStyle w:val="Hyperlink"/>
                <w:noProof/>
              </w:rPr>
              <w:fldChar w:fldCharType="end"/>
            </w:r>
          </w:ins>
        </w:p>
        <w:p w14:paraId="06F070DE" w14:textId="76386EEB" w:rsidR="00821DA8" w:rsidRDefault="00821DA8">
          <w:pPr>
            <w:pStyle w:val="TOC2"/>
            <w:tabs>
              <w:tab w:val="left" w:pos="880"/>
              <w:tab w:val="right" w:leader="dot" w:pos="9488"/>
            </w:tabs>
            <w:rPr>
              <w:ins w:id="55" w:author="Camilo Cabrera" w:date="2017-12-11T22:10:00Z"/>
              <w:rFonts w:asciiTheme="minorHAnsi" w:eastAsiaTheme="minorEastAsia" w:hAnsiTheme="minorHAnsi"/>
              <w:noProof/>
              <w:lang w:val="en-US"/>
            </w:rPr>
          </w:pPr>
          <w:ins w:id="56"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"_Toc500793552"</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2.4.</w:t>
            </w:r>
            <w:r>
              <w:rPr>
                <w:rFonts w:asciiTheme="minorHAnsi" w:eastAsiaTheme="minorEastAsia" w:hAnsiTheme="minorHAnsi"/>
                <w:noProof/>
                <w:lang w:val="en-US"/>
              </w:rPr>
              <w:tab/>
            </w:r>
            <w:r w:rsidRPr="00920968">
              <w:rPr>
                <w:rStyle w:val="Hyperlink"/>
                <w:rFonts w:ascii="Arial" w:hAnsi="Arial" w:cs="Arial"/>
                <w:b/>
                <w:bCs/>
                <w:noProof/>
              </w:rPr>
              <w:t>Secretaría de Salud</w:t>
            </w:r>
            <w:r>
              <w:rPr>
                <w:noProof/>
                <w:webHidden/>
              </w:rPr>
              <w:tab/>
            </w:r>
            <w:r>
              <w:rPr>
                <w:noProof/>
                <w:webHidden/>
              </w:rPr>
              <w:fldChar w:fldCharType="begin"/>
            </w:r>
            <w:r>
              <w:rPr>
                <w:noProof/>
                <w:webHidden/>
              </w:rPr>
              <w:instrText xml:space="preserve"> PAGEREF _Toc500793552 \h </w:instrText>
            </w:r>
            <w:r>
              <w:rPr>
                <w:noProof/>
                <w:webHidden/>
              </w:rPr>
            </w:r>
          </w:ins>
          <w:r>
            <w:rPr>
              <w:noProof/>
              <w:webHidden/>
            </w:rPr>
            <w:fldChar w:fldCharType="separate"/>
          </w:r>
          <w:ins w:id="57" w:author="Camilo Cabrera" w:date="2017-12-11T22:10:00Z">
            <w:r>
              <w:rPr>
                <w:noProof/>
                <w:webHidden/>
              </w:rPr>
              <w:t>34</w:t>
            </w:r>
            <w:r>
              <w:rPr>
                <w:noProof/>
                <w:webHidden/>
              </w:rPr>
              <w:fldChar w:fldCharType="end"/>
            </w:r>
            <w:r w:rsidRPr="00920968">
              <w:rPr>
                <w:rStyle w:val="Hyperlink"/>
                <w:noProof/>
              </w:rPr>
              <w:fldChar w:fldCharType="end"/>
            </w:r>
          </w:ins>
        </w:p>
        <w:p w14:paraId="51269611" w14:textId="6E4692D2" w:rsidR="00821DA8" w:rsidRDefault="00821DA8">
          <w:pPr>
            <w:pStyle w:val="TOC2"/>
            <w:tabs>
              <w:tab w:val="left" w:pos="880"/>
              <w:tab w:val="right" w:leader="dot" w:pos="9488"/>
            </w:tabs>
            <w:rPr>
              <w:ins w:id="58" w:author="Camilo Cabrera" w:date="2017-12-11T22:10:00Z"/>
              <w:rFonts w:asciiTheme="minorHAnsi" w:eastAsiaTheme="minorEastAsia" w:hAnsiTheme="minorHAnsi"/>
              <w:noProof/>
              <w:lang w:val="en-US"/>
            </w:rPr>
          </w:pPr>
          <w:ins w:id="59"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"_Toc500793553"</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2.5.</w:t>
            </w:r>
            <w:r>
              <w:rPr>
                <w:rFonts w:asciiTheme="minorHAnsi" w:eastAsiaTheme="minorEastAsia" w:hAnsiTheme="minorHAnsi"/>
                <w:noProof/>
                <w:lang w:val="en-US"/>
              </w:rPr>
              <w:tab/>
            </w:r>
            <w:r w:rsidRPr="00920968">
              <w:rPr>
                <w:rStyle w:val="Hyperlink"/>
                <w:rFonts w:ascii="Arial" w:hAnsi="Arial" w:cs="Arial"/>
                <w:b/>
                <w:bCs/>
                <w:noProof/>
              </w:rPr>
              <w:t>Secretaría de Cultura y Turismo</w:t>
            </w:r>
            <w:r>
              <w:rPr>
                <w:noProof/>
                <w:webHidden/>
              </w:rPr>
              <w:tab/>
            </w:r>
            <w:r>
              <w:rPr>
                <w:noProof/>
                <w:webHidden/>
              </w:rPr>
              <w:fldChar w:fldCharType="begin"/>
            </w:r>
            <w:r>
              <w:rPr>
                <w:noProof/>
                <w:webHidden/>
              </w:rPr>
              <w:instrText xml:space="preserve"> PAGEREF _Toc500793553 \h </w:instrText>
            </w:r>
            <w:r>
              <w:rPr>
                <w:noProof/>
                <w:webHidden/>
              </w:rPr>
            </w:r>
          </w:ins>
          <w:r>
            <w:rPr>
              <w:noProof/>
              <w:webHidden/>
            </w:rPr>
            <w:fldChar w:fldCharType="separate"/>
          </w:r>
          <w:ins w:id="60" w:author="Camilo Cabrera" w:date="2017-12-11T22:10:00Z">
            <w:r>
              <w:rPr>
                <w:noProof/>
                <w:webHidden/>
              </w:rPr>
              <w:t>35</w:t>
            </w:r>
            <w:r>
              <w:rPr>
                <w:noProof/>
                <w:webHidden/>
              </w:rPr>
              <w:fldChar w:fldCharType="end"/>
            </w:r>
            <w:r w:rsidRPr="00920968">
              <w:rPr>
                <w:rStyle w:val="Hyperlink"/>
                <w:noProof/>
              </w:rPr>
              <w:fldChar w:fldCharType="end"/>
            </w:r>
          </w:ins>
        </w:p>
        <w:p w14:paraId="5057E477" w14:textId="4AD87A13" w:rsidR="00821DA8" w:rsidRDefault="00821DA8">
          <w:pPr>
            <w:pStyle w:val="TOC2"/>
            <w:tabs>
              <w:tab w:val="left" w:pos="880"/>
              <w:tab w:val="right" w:leader="dot" w:pos="9488"/>
            </w:tabs>
            <w:rPr>
              <w:ins w:id="61" w:author="Camilo Cabrera" w:date="2017-12-11T22:10:00Z"/>
              <w:rFonts w:asciiTheme="minorHAnsi" w:eastAsiaTheme="minorEastAsia" w:hAnsiTheme="minorHAnsi"/>
              <w:noProof/>
              <w:lang w:val="en-US"/>
            </w:rPr>
          </w:pPr>
          <w:ins w:id="62"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"_Toc500793554"</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2.6.</w:t>
            </w:r>
            <w:r>
              <w:rPr>
                <w:rFonts w:asciiTheme="minorHAnsi" w:eastAsiaTheme="minorEastAsia" w:hAnsiTheme="minorHAnsi"/>
                <w:noProof/>
                <w:lang w:val="en-US"/>
              </w:rPr>
              <w:tab/>
            </w:r>
            <w:r w:rsidRPr="00920968">
              <w:rPr>
                <w:rStyle w:val="Hyperlink"/>
                <w:rFonts w:ascii="Arial" w:hAnsi="Arial" w:cs="Arial"/>
                <w:b/>
                <w:bCs/>
                <w:noProof/>
              </w:rPr>
              <w:t>Universidad Surcolombiana</w:t>
            </w:r>
            <w:r>
              <w:rPr>
                <w:noProof/>
                <w:webHidden/>
              </w:rPr>
              <w:tab/>
            </w:r>
            <w:r>
              <w:rPr>
                <w:noProof/>
                <w:webHidden/>
              </w:rPr>
              <w:fldChar w:fldCharType="begin"/>
            </w:r>
            <w:r>
              <w:rPr>
                <w:noProof/>
                <w:webHidden/>
              </w:rPr>
              <w:instrText xml:space="preserve"> PAGEREF _Toc500793554 \h </w:instrText>
            </w:r>
            <w:r>
              <w:rPr>
                <w:noProof/>
                <w:webHidden/>
              </w:rPr>
            </w:r>
          </w:ins>
          <w:r>
            <w:rPr>
              <w:noProof/>
              <w:webHidden/>
            </w:rPr>
            <w:fldChar w:fldCharType="separate"/>
          </w:r>
          <w:ins w:id="63" w:author="Camilo Cabrera" w:date="2017-12-11T22:10:00Z">
            <w:r>
              <w:rPr>
                <w:noProof/>
                <w:webHidden/>
              </w:rPr>
              <w:t>35</w:t>
            </w:r>
            <w:r>
              <w:rPr>
                <w:noProof/>
                <w:webHidden/>
              </w:rPr>
              <w:fldChar w:fldCharType="end"/>
            </w:r>
            <w:r w:rsidRPr="00920968">
              <w:rPr>
                <w:rStyle w:val="Hyperlink"/>
                <w:noProof/>
              </w:rPr>
              <w:fldChar w:fldCharType="end"/>
            </w:r>
          </w:ins>
        </w:p>
        <w:p w14:paraId="56E47E59" w14:textId="5C0C21E3" w:rsidR="00821DA8" w:rsidRDefault="00821DA8">
          <w:pPr>
            <w:pStyle w:val="TOC2"/>
            <w:tabs>
              <w:tab w:val="left" w:pos="880"/>
              <w:tab w:val="right" w:leader="dot" w:pos="9488"/>
            </w:tabs>
            <w:rPr>
              <w:ins w:id="64" w:author="Camilo Cabrera" w:date="2017-12-11T22:10:00Z"/>
              <w:rFonts w:asciiTheme="minorHAnsi" w:eastAsiaTheme="minorEastAsia" w:hAnsiTheme="minorHAnsi"/>
              <w:noProof/>
              <w:lang w:val="en-US"/>
            </w:rPr>
          </w:pPr>
          <w:ins w:id="65"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"_Toc500793555"</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2.7.</w:t>
            </w:r>
            <w:r>
              <w:rPr>
                <w:rFonts w:asciiTheme="minorHAnsi" w:eastAsiaTheme="minorEastAsia" w:hAnsiTheme="minorHAnsi"/>
                <w:noProof/>
                <w:lang w:val="en-US"/>
              </w:rPr>
              <w:tab/>
            </w:r>
            <w:r w:rsidRPr="00920968">
              <w:rPr>
                <w:rStyle w:val="Hyperlink"/>
                <w:rFonts w:ascii="Arial" w:hAnsi="Arial" w:cs="Arial"/>
                <w:b/>
                <w:bCs/>
                <w:noProof/>
              </w:rPr>
              <w:t>Secretaría de Agricultura y Minería</w:t>
            </w:r>
            <w:r>
              <w:rPr>
                <w:noProof/>
                <w:webHidden/>
              </w:rPr>
              <w:tab/>
            </w:r>
            <w:r>
              <w:rPr>
                <w:noProof/>
                <w:webHidden/>
              </w:rPr>
              <w:fldChar w:fldCharType="begin"/>
            </w:r>
            <w:r>
              <w:rPr>
                <w:noProof/>
                <w:webHidden/>
              </w:rPr>
              <w:instrText xml:space="preserve"> PAGEREF _Toc500793555 \h </w:instrText>
            </w:r>
            <w:r>
              <w:rPr>
                <w:noProof/>
                <w:webHidden/>
              </w:rPr>
            </w:r>
          </w:ins>
          <w:r>
            <w:rPr>
              <w:noProof/>
              <w:webHidden/>
            </w:rPr>
            <w:fldChar w:fldCharType="separate"/>
          </w:r>
          <w:ins w:id="66" w:author="Camilo Cabrera" w:date="2017-12-11T22:10:00Z">
            <w:r>
              <w:rPr>
                <w:noProof/>
                <w:webHidden/>
              </w:rPr>
              <w:t>36</w:t>
            </w:r>
            <w:r>
              <w:rPr>
                <w:noProof/>
                <w:webHidden/>
              </w:rPr>
              <w:fldChar w:fldCharType="end"/>
            </w:r>
            <w:r w:rsidRPr="00920968">
              <w:rPr>
                <w:rStyle w:val="Hyperlink"/>
                <w:noProof/>
              </w:rPr>
              <w:fldChar w:fldCharType="end"/>
            </w:r>
          </w:ins>
        </w:p>
        <w:p w14:paraId="16D0035C" w14:textId="06716621" w:rsidR="00821DA8" w:rsidRDefault="00821DA8">
          <w:pPr>
            <w:pStyle w:val="TOC2"/>
            <w:tabs>
              <w:tab w:val="left" w:pos="880"/>
              <w:tab w:val="right" w:leader="dot" w:pos="9488"/>
            </w:tabs>
            <w:rPr>
              <w:ins w:id="67" w:author="Camilo Cabrera" w:date="2017-12-11T22:10:00Z"/>
              <w:rFonts w:asciiTheme="minorHAnsi" w:eastAsiaTheme="minorEastAsia" w:hAnsiTheme="minorHAnsi"/>
              <w:noProof/>
              <w:lang w:val="en-US"/>
            </w:rPr>
          </w:pPr>
          <w:ins w:id="68"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"_Toc500793556"</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2.8.</w:t>
            </w:r>
            <w:r>
              <w:rPr>
                <w:rFonts w:asciiTheme="minorHAnsi" w:eastAsiaTheme="minorEastAsia" w:hAnsiTheme="minorHAnsi"/>
                <w:noProof/>
                <w:lang w:val="en-US"/>
              </w:rPr>
              <w:tab/>
            </w:r>
            <w:r w:rsidRPr="00920968">
              <w:rPr>
                <w:rStyle w:val="Hyperlink"/>
                <w:noProof/>
              </w:rPr>
              <w:t>Sistema de información geográfico del departamento del Huila – SIGDEHU</w:t>
            </w:r>
            <w:r>
              <w:rPr>
                <w:noProof/>
                <w:webHidden/>
              </w:rPr>
              <w:tab/>
            </w:r>
            <w:r>
              <w:rPr>
                <w:noProof/>
                <w:webHidden/>
              </w:rPr>
              <w:fldChar w:fldCharType="begin"/>
            </w:r>
            <w:r>
              <w:rPr>
                <w:noProof/>
                <w:webHidden/>
              </w:rPr>
              <w:instrText xml:space="preserve"> PAGEREF _Toc500793556 \h </w:instrText>
            </w:r>
            <w:r>
              <w:rPr>
                <w:noProof/>
                <w:webHidden/>
              </w:rPr>
            </w:r>
          </w:ins>
          <w:r>
            <w:rPr>
              <w:noProof/>
              <w:webHidden/>
            </w:rPr>
            <w:fldChar w:fldCharType="separate"/>
          </w:r>
          <w:ins w:id="69" w:author="Camilo Cabrera" w:date="2017-12-11T22:10:00Z">
            <w:r>
              <w:rPr>
                <w:noProof/>
                <w:webHidden/>
              </w:rPr>
              <w:t>41</w:t>
            </w:r>
            <w:r>
              <w:rPr>
                <w:noProof/>
                <w:webHidden/>
              </w:rPr>
              <w:fldChar w:fldCharType="end"/>
            </w:r>
            <w:r w:rsidRPr="00920968">
              <w:rPr>
                <w:rStyle w:val="Hyperlink"/>
                <w:noProof/>
              </w:rPr>
              <w:fldChar w:fldCharType="end"/>
            </w:r>
          </w:ins>
        </w:p>
        <w:p w14:paraId="451DB0E5" w14:textId="3B305FB1" w:rsidR="00821DA8" w:rsidRDefault="00821DA8">
          <w:pPr>
            <w:pStyle w:val="TOC3"/>
            <w:tabs>
              <w:tab w:val="left" w:pos="1320"/>
              <w:tab w:val="right" w:leader="dot" w:pos="9488"/>
            </w:tabs>
            <w:rPr>
              <w:ins w:id="70" w:author="Camilo Cabrera" w:date="2017-12-11T22:10:00Z"/>
              <w:rFonts w:asciiTheme="minorHAnsi" w:eastAsiaTheme="minorEastAsia" w:hAnsiTheme="minorHAnsi"/>
              <w:noProof/>
              <w:lang w:val="en-US"/>
            </w:rPr>
          </w:pPr>
          <w:ins w:id="71"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"_Toc500793557"</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2.8.1.</w:t>
            </w:r>
            <w:r>
              <w:rPr>
                <w:rFonts w:asciiTheme="minorHAnsi" w:eastAsiaTheme="minorEastAsia" w:hAnsiTheme="minorHAnsi"/>
                <w:noProof/>
                <w:lang w:val="en-US"/>
              </w:rPr>
              <w:tab/>
            </w:r>
            <w:r w:rsidRPr="00920968">
              <w:rPr>
                <w:rStyle w:val="Hyperlink"/>
                <w:noProof/>
              </w:rPr>
              <w:t>Diagnóstico inicial del sistema</w:t>
            </w:r>
            <w:r>
              <w:rPr>
                <w:noProof/>
                <w:webHidden/>
              </w:rPr>
              <w:tab/>
            </w:r>
            <w:r>
              <w:rPr>
                <w:noProof/>
                <w:webHidden/>
              </w:rPr>
              <w:fldChar w:fldCharType="begin"/>
            </w:r>
            <w:r>
              <w:rPr>
                <w:noProof/>
                <w:webHidden/>
              </w:rPr>
              <w:instrText xml:space="preserve"> PAGEREF _Toc500793557 \h </w:instrText>
            </w:r>
            <w:r>
              <w:rPr>
                <w:noProof/>
                <w:webHidden/>
              </w:rPr>
            </w:r>
          </w:ins>
          <w:r>
            <w:rPr>
              <w:noProof/>
              <w:webHidden/>
            </w:rPr>
            <w:fldChar w:fldCharType="separate"/>
          </w:r>
          <w:ins w:id="72" w:author="Camilo Cabrera" w:date="2017-12-11T22:10:00Z">
            <w:r>
              <w:rPr>
                <w:noProof/>
                <w:webHidden/>
              </w:rPr>
              <w:t>42</w:t>
            </w:r>
            <w:r>
              <w:rPr>
                <w:noProof/>
                <w:webHidden/>
              </w:rPr>
              <w:fldChar w:fldCharType="end"/>
            </w:r>
            <w:r w:rsidRPr="00920968">
              <w:rPr>
                <w:rStyle w:val="Hyperlink"/>
                <w:noProof/>
              </w:rPr>
              <w:fldChar w:fldCharType="end"/>
            </w:r>
          </w:ins>
        </w:p>
        <w:p w14:paraId="1F181E2E" w14:textId="76229864" w:rsidR="00821DA8" w:rsidRDefault="00821DA8">
          <w:pPr>
            <w:pStyle w:val="TOC2"/>
            <w:tabs>
              <w:tab w:val="left" w:pos="880"/>
              <w:tab w:val="right" w:leader="dot" w:pos="9488"/>
            </w:tabs>
            <w:rPr>
              <w:ins w:id="73" w:author="Camilo Cabrera" w:date="2017-12-11T22:10:00Z"/>
              <w:rFonts w:asciiTheme="minorHAnsi" w:eastAsiaTheme="minorEastAsia" w:hAnsiTheme="minorHAnsi"/>
              <w:noProof/>
              <w:lang w:val="en-US"/>
            </w:rPr>
          </w:pPr>
          <w:ins w:id="74"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"_Toc500793558"</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2.9.</w:t>
            </w:r>
            <w:r>
              <w:rPr>
                <w:rFonts w:asciiTheme="minorHAnsi" w:eastAsiaTheme="minorEastAsia" w:hAnsiTheme="minorHAnsi"/>
                <w:noProof/>
                <w:lang w:val="en-US"/>
              </w:rPr>
              <w:tab/>
            </w:r>
            <w:r w:rsidRPr="00920968">
              <w:rPr>
                <w:rStyle w:val="Hyperlink"/>
                <w:noProof/>
              </w:rPr>
              <w:t>Conclusiones del diagnóstico de los sistemas información regional y geográfica del departamento de Huila</w:t>
            </w:r>
            <w:r>
              <w:rPr>
                <w:noProof/>
                <w:webHidden/>
              </w:rPr>
              <w:tab/>
            </w:r>
            <w:r>
              <w:rPr>
                <w:noProof/>
                <w:webHidden/>
              </w:rPr>
              <w:fldChar w:fldCharType="begin"/>
            </w:r>
            <w:r>
              <w:rPr>
                <w:noProof/>
                <w:webHidden/>
              </w:rPr>
              <w:instrText xml:space="preserve"> PAGEREF _Toc500793558 \h </w:instrText>
            </w:r>
            <w:r>
              <w:rPr>
                <w:noProof/>
                <w:webHidden/>
              </w:rPr>
            </w:r>
          </w:ins>
          <w:r>
            <w:rPr>
              <w:noProof/>
              <w:webHidden/>
            </w:rPr>
            <w:fldChar w:fldCharType="separate"/>
          </w:r>
          <w:ins w:id="75" w:author="Camilo Cabrera" w:date="2017-12-11T22:10:00Z">
            <w:r>
              <w:rPr>
                <w:noProof/>
                <w:webHidden/>
              </w:rPr>
              <w:t>49</w:t>
            </w:r>
            <w:r>
              <w:rPr>
                <w:noProof/>
                <w:webHidden/>
              </w:rPr>
              <w:fldChar w:fldCharType="end"/>
            </w:r>
            <w:r w:rsidRPr="00920968">
              <w:rPr>
                <w:rStyle w:val="Hyperlink"/>
                <w:noProof/>
              </w:rPr>
              <w:fldChar w:fldCharType="end"/>
            </w:r>
          </w:ins>
        </w:p>
        <w:p w14:paraId="7B4A8E25" w14:textId="39A8E7AF" w:rsidR="00821DA8" w:rsidRDefault="00821DA8">
          <w:pPr>
            <w:pStyle w:val="TOC1"/>
            <w:tabs>
              <w:tab w:val="left" w:pos="440"/>
              <w:tab w:val="right" w:leader="dot" w:pos="9488"/>
            </w:tabs>
            <w:rPr>
              <w:ins w:id="76" w:author="Camilo Cabrera" w:date="2017-12-11T22:10:00Z"/>
              <w:rFonts w:asciiTheme="minorHAnsi" w:eastAsiaTheme="minorEastAsia" w:hAnsiTheme="minorHAnsi"/>
              <w:noProof/>
              <w:lang w:val="en-US"/>
            </w:rPr>
          </w:pPr>
          <w:ins w:id="77"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"_Toc500793559"</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3.</w:t>
            </w:r>
            <w:r>
              <w:rPr>
                <w:rFonts w:asciiTheme="minorHAnsi" w:eastAsiaTheme="minorEastAsia" w:hAnsiTheme="minorHAnsi"/>
                <w:noProof/>
                <w:lang w:val="en-US"/>
              </w:rPr>
              <w:tab/>
            </w:r>
            <w:r w:rsidRPr="00920968">
              <w:rPr>
                <w:rStyle w:val="Hyperlink"/>
                <w:noProof/>
              </w:rPr>
              <w:t>Antecedentes</w:t>
            </w:r>
            <w:r>
              <w:rPr>
                <w:noProof/>
                <w:webHidden/>
              </w:rPr>
              <w:tab/>
            </w:r>
            <w:r>
              <w:rPr>
                <w:noProof/>
                <w:webHidden/>
              </w:rPr>
              <w:fldChar w:fldCharType="begin"/>
            </w:r>
            <w:r>
              <w:rPr>
                <w:noProof/>
                <w:webHidden/>
              </w:rPr>
              <w:instrText xml:space="preserve"> PAGEREF _Toc500793559 \h </w:instrText>
            </w:r>
            <w:r>
              <w:rPr>
                <w:noProof/>
                <w:webHidden/>
              </w:rPr>
            </w:r>
          </w:ins>
          <w:r>
            <w:rPr>
              <w:noProof/>
              <w:webHidden/>
            </w:rPr>
            <w:fldChar w:fldCharType="separate"/>
          </w:r>
          <w:ins w:id="78" w:author="Camilo Cabrera" w:date="2017-12-11T22:10:00Z">
            <w:r>
              <w:rPr>
                <w:noProof/>
                <w:webHidden/>
              </w:rPr>
              <w:t>52</w:t>
            </w:r>
            <w:r>
              <w:rPr>
                <w:noProof/>
                <w:webHidden/>
              </w:rPr>
              <w:fldChar w:fldCharType="end"/>
            </w:r>
            <w:r w:rsidRPr="00920968">
              <w:rPr>
                <w:rStyle w:val="Hyperlink"/>
                <w:noProof/>
              </w:rPr>
              <w:fldChar w:fldCharType="end"/>
            </w:r>
          </w:ins>
        </w:p>
        <w:p w14:paraId="763C0D8F" w14:textId="2EC0F207" w:rsidR="00821DA8" w:rsidRDefault="00821DA8">
          <w:pPr>
            <w:pStyle w:val="TOC1"/>
            <w:tabs>
              <w:tab w:val="left" w:pos="440"/>
              <w:tab w:val="right" w:leader="dot" w:pos="9488"/>
            </w:tabs>
            <w:rPr>
              <w:ins w:id="79" w:author="Camilo Cabrera" w:date="2017-12-11T22:10:00Z"/>
              <w:rFonts w:asciiTheme="minorHAnsi" w:eastAsiaTheme="minorEastAsia" w:hAnsiTheme="minorHAnsi"/>
              <w:noProof/>
              <w:lang w:val="en-US"/>
            </w:rPr>
          </w:pPr>
          <w:ins w:id="80"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"_Toc500793560"</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4.</w:t>
            </w:r>
            <w:r>
              <w:rPr>
                <w:rFonts w:asciiTheme="minorHAnsi" w:eastAsiaTheme="minorEastAsia" w:hAnsiTheme="minorHAnsi"/>
                <w:noProof/>
                <w:lang w:val="en-US"/>
              </w:rPr>
              <w:tab/>
            </w:r>
            <w:r w:rsidRPr="00920968">
              <w:rPr>
                <w:rStyle w:val="Hyperlink"/>
                <w:noProof/>
              </w:rPr>
              <w:t>Justificación</w:t>
            </w:r>
            <w:r>
              <w:rPr>
                <w:noProof/>
                <w:webHidden/>
              </w:rPr>
              <w:tab/>
            </w:r>
            <w:r>
              <w:rPr>
                <w:noProof/>
                <w:webHidden/>
              </w:rPr>
              <w:fldChar w:fldCharType="begin"/>
            </w:r>
            <w:r>
              <w:rPr>
                <w:noProof/>
                <w:webHidden/>
              </w:rPr>
              <w:instrText xml:space="preserve"> PAGEREF _Toc500793560 \h </w:instrText>
            </w:r>
            <w:r>
              <w:rPr>
                <w:noProof/>
                <w:webHidden/>
              </w:rPr>
            </w:r>
          </w:ins>
          <w:r>
            <w:rPr>
              <w:noProof/>
              <w:webHidden/>
            </w:rPr>
            <w:fldChar w:fldCharType="separate"/>
          </w:r>
          <w:ins w:id="81" w:author="Camilo Cabrera" w:date="2017-12-11T22:10:00Z">
            <w:r>
              <w:rPr>
                <w:noProof/>
                <w:webHidden/>
              </w:rPr>
              <w:t>55</w:t>
            </w:r>
            <w:r>
              <w:rPr>
                <w:noProof/>
                <w:webHidden/>
              </w:rPr>
              <w:fldChar w:fldCharType="end"/>
            </w:r>
            <w:r w:rsidRPr="00920968">
              <w:rPr>
                <w:rStyle w:val="Hyperlink"/>
                <w:noProof/>
              </w:rPr>
              <w:fldChar w:fldCharType="end"/>
            </w:r>
          </w:ins>
        </w:p>
        <w:p w14:paraId="78E12B58" w14:textId="290D9BA6" w:rsidR="00821DA8" w:rsidRDefault="00821DA8">
          <w:pPr>
            <w:pStyle w:val="TOC2"/>
            <w:tabs>
              <w:tab w:val="left" w:pos="880"/>
              <w:tab w:val="right" w:leader="dot" w:pos="9488"/>
            </w:tabs>
            <w:rPr>
              <w:ins w:id="82" w:author="Camilo Cabrera" w:date="2017-12-11T22:10:00Z"/>
              <w:rFonts w:asciiTheme="minorHAnsi" w:eastAsiaTheme="minorEastAsia" w:hAnsiTheme="minorHAnsi"/>
              <w:noProof/>
              <w:lang w:val="en-US"/>
            </w:rPr>
          </w:pPr>
          <w:ins w:id="83"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"_Toc500793561"</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4.1.</w:t>
            </w:r>
            <w:r>
              <w:rPr>
                <w:rFonts w:asciiTheme="minorHAnsi" w:eastAsiaTheme="minorEastAsia" w:hAnsiTheme="minorHAnsi"/>
                <w:noProof/>
                <w:lang w:val="en-US"/>
              </w:rPr>
              <w:tab/>
            </w:r>
            <w:r w:rsidRPr="00920968">
              <w:rPr>
                <w:rStyle w:val="Hyperlink"/>
                <w:noProof/>
              </w:rPr>
              <w:t xml:space="preserve">Recomendaciones  …( para la red neuronal…..una tiene que ser en la creación de la SECRETARA TIC DEL DEPARTAMENTO, otra en la recomendación de la </w:t>
            </w:r>
            <w:r w:rsidRPr="00920968">
              <w:rPr>
                <w:rStyle w:val="Hyperlink"/>
                <w:noProof/>
              </w:rPr>
              <w:lastRenderedPageBreak/>
              <w:t>IMPLEMENTACION DE LOS SISTEMAS DE INFORMACION DE CADA SECRETARIA… ESTAMOS POR ENCIMA DE ELLOS)</w:t>
            </w:r>
            <w:r>
              <w:rPr>
                <w:noProof/>
                <w:webHidden/>
              </w:rPr>
              <w:tab/>
            </w:r>
            <w:r>
              <w:rPr>
                <w:noProof/>
                <w:webHidden/>
              </w:rPr>
              <w:fldChar w:fldCharType="begin"/>
            </w:r>
            <w:r>
              <w:rPr>
                <w:noProof/>
                <w:webHidden/>
              </w:rPr>
              <w:instrText xml:space="preserve"> PAGEREF _Toc500793561 \h </w:instrText>
            </w:r>
            <w:r>
              <w:rPr>
                <w:noProof/>
                <w:webHidden/>
              </w:rPr>
            </w:r>
          </w:ins>
          <w:r>
            <w:rPr>
              <w:noProof/>
              <w:webHidden/>
            </w:rPr>
            <w:fldChar w:fldCharType="separate"/>
          </w:r>
          <w:ins w:id="84" w:author="Camilo Cabrera" w:date="2017-12-11T22:10:00Z">
            <w:r>
              <w:rPr>
                <w:noProof/>
                <w:webHidden/>
              </w:rPr>
              <w:t>55</w:t>
            </w:r>
            <w:r>
              <w:rPr>
                <w:noProof/>
                <w:webHidden/>
              </w:rPr>
              <w:fldChar w:fldCharType="end"/>
            </w:r>
            <w:r w:rsidRPr="00920968">
              <w:rPr>
                <w:rStyle w:val="Hyperlink"/>
                <w:noProof/>
              </w:rPr>
              <w:fldChar w:fldCharType="end"/>
            </w:r>
          </w:ins>
        </w:p>
        <w:p w14:paraId="7148CDAB" w14:textId="1ED25B2C" w:rsidR="00821DA8" w:rsidRDefault="00821DA8">
          <w:pPr>
            <w:pStyle w:val="TOC1"/>
            <w:tabs>
              <w:tab w:val="left" w:pos="440"/>
              <w:tab w:val="right" w:leader="dot" w:pos="9488"/>
            </w:tabs>
            <w:rPr>
              <w:ins w:id="85" w:author="Camilo Cabrera" w:date="2017-12-11T22:10:00Z"/>
              <w:rFonts w:asciiTheme="minorHAnsi" w:eastAsiaTheme="minorEastAsia" w:hAnsiTheme="minorHAnsi"/>
              <w:noProof/>
              <w:lang w:val="en-US"/>
            </w:rPr>
          </w:pPr>
          <w:ins w:id="86"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"_Toc500793562"</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w:t>
            </w:r>
            <w:r>
              <w:rPr>
                <w:rFonts w:asciiTheme="minorHAnsi" w:eastAsiaTheme="minorEastAsia" w:hAnsiTheme="minorHAnsi"/>
                <w:noProof/>
                <w:lang w:val="en-US"/>
              </w:rPr>
              <w:tab/>
            </w:r>
            <w:r w:rsidRPr="00920968">
              <w:rPr>
                <w:rStyle w:val="Hyperlink"/>
                <w:noProof/>
              </w:rPr>
              <w:t>Marco teórico (MONTAR LA RED NEURONAL… PROMERO montar los SISTEMAS DE INFORMACION POR SECRETARIA)</w:t>
            </w:r>
            <w:r>
              <w:rPr>
                <w:noProof/>
                <w:webHidden/>
              </w:rPr>
              <w:tab/>
            </w:r>
            <w:r>
              <w:rPr>
                <w:noProof/>
                <w:webHidden/>
              </w:rPr>
              <w:fldChar w:fldCharType="begin"/>
            </w:r>
            <w:r>
              <w:rPr>
                <w:noProof/>
                <w:webHidden/>
              </w:rPr>
              <w:instrText xml:space="preserve"> PAGEREF _Toc500793562 \h </w:instrText>
            </w:r>
            <w:r>
              <w:rPr>
                <w:noProof/>
                <w:webHidden/>
              </w:rPr>
            </w:r>
          </w:ins>
          <w:r>
            <w:rPr>
              <w:noProof/>
              <w:webHidden/>
            </w:rPr>
            <w:fldChar w:fldCharType="separate"/>
          </w:r>
          <w:ins w:id="87" w:author="Camilo Cabrera" w:date="2017-12-11T22:10:00Z">
            <w:r>
              <w:rPr>
                <w:noProof/>
                <w:webHidden/>
              </w:rPr>
              <w:t>60</w:t>
            </w:r>
            <w:r>
              <w:rPr>
                <w:noProof/>
                <w:webHidden/>
              </w:rPr>
              <w:fldChar w:fldCharType="end"/>
            </w:r>
            <w:r w:rsidRPr="00920968">
              <w:rPr>
                <w:rStyle w:val="Hyperlink"/>
                <w:noProof/>
              </w:rPr>
              <w:fldChar w:fldCharType="end"/>
            </w:r>
          </w:ins>
        </w:p>
        <w:p w14:paraId="11071F52" w14:textId="73003599" w:rsidR="00821DA8" w:rsidRDefault="00821DA8">
          <w:pPr>
            <w:pStyle w:val="TOC2"/>
            <w:tabs>
              <w:tab w:val="left" w:pos="880"/>
              <w:tab w:val="right" w:leader="dot" w:pos="9488"/>
            </w:tabs>
            <w:rPr>
              <w:ins w:id="88" w:author="Camilo Cabrera" w:date="2017-12-11T22:10:00Z"/>
              <w:rFonts w:asciiTheme="minorHAnsi" w:eastAsiaTheme="minorEastAsia" w:hAnsiTheme="minorHAnsi"/>
              <w:noProof/>
              <w:lang w:val="en-US"/>
            </w:rPr>
          </w:pPr>
          <w:ins w:id="89"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"_Toc500793563"</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w:t>
            </w:r>
            <w:r>
              <w:rPr>
                <w:rFonts w:asciiTheme="minorHAnsi" w:eastAsiaTheme="minorEastAsia" w:hAnsiTheme="minorHAnsi"/>
                <w:noProof/>
                <w:lang w:val="en-US"/>
              </w:rPr>
              <w:tab/>
            </w:r>
            <w:r w:rsidRPr="00920968">
              <w:rPr>
                <w:rStyle w:val="Hyperlink"/>
                <w:noProof/>
              </w:rPr>
              <w:t>Marco conceptual</w:t>
            </w:r>
            <w:r>
              <w:rPr>
                <w:noProof/>
                <w:webHidden/>
              </w:rPr>
              <w:tab/>
            </w:r>
            <w:r>
              <w:rPr>
                <w:noProof/>
                <w:webHidden/>
              </w:rPr>
              <w:fldChar w:fldCharType="begin"/>
            </w:r>
            <w:r>
              <w:rPr>
                <w:noProof/>
                <w:webHidden/>
              </w:rPr>
              <w:instrText xml:space="preserve"> PAGEREF _Toc500793563 \h </w:instrText>
            </w:r>
            <w:r>
              <w:rPr>
                <w:noProof/>
                <w:webHidden/>
              </w:rPr>
            </w:r>
          </w:ins>
          <w:r>
            <w:rPr>
              <w:noProof/>
              <w:webHidden/>
            </w:rPr>
            <w:fldChar w:fldCharType="separate"/>
          </w:r>
          <w:ins w:id="90" w:author="Camilo Cabrera" w:date="2017-12-11T22:10:00Z">
            <w:r>
              <w:rPr>
                <w:noProof/>
                <w:webHidden/>
              </w:rPr>
              <w:t>60</w:t>
            </w:r>
            <w:r>
              <w:rPr>
                <w:noProof/>
                <w:webHidden/>
              </w:rPr>
              <w:fldChar w:fldCharType="end"/>
            </w:r>
            <w:r w:rsidRPr="00920968">
              <w:rPr>
                <w:rStyle w:val="Hyperlink"/>
                <w:noProof/>
              </w:rPr>
              <w:fldChar w:fldCharType="end"/>
            </w:r>
          </w:ins>
        </w:p>
        <w:p w14:paraId="59494C8D" w14:textId="6CFCB2ED" w:rsidR="00821DA8" w:rsidRDefault="00821DA8">
          <w:pPr>
            <w:pStyle w:val="TOC3"/>
            <w:tabs>
              <w:tab w:val="left" w:pos="1320"/>
              <w:tab w:val="right" w:leader="dot" w:pos="9488"/>
            </w:tabs>
            <w:rPr>
              <w:ins w:id="91" w:author="Camilo Cabrera" w:date="2017-12-11T22:10:00Z"/>
              <w:rFonts w:asciiTheme="minorHAnsi" w:eastAsiaTheme="minorEastAsia" w:hAnsiTheme="minorHAnsi"/>
              <w:noProof/>
              <w:lang w:val="en-US"/>
            </w:rPr>
          </w:pPr>
          <w:ins w:id="92"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"_Toc500793564"</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5.1.1.</w:t>
            </w:r>
            <w:r>
              <w:rPr>
                <w:rFonts w:asciiTheme="minorHAnsi" w:eastAsiaTheme="minorEastAsia" w:hAnsiTheme="minorHAnsi"/>
                <w:noProof/>
                <w:lang w:val="en-US"/>
              </w:rPr>
              <w:tab/>
            </w:r>
            <w:r w:rsidRPr="00920968">
              <w:rPr>
                <w:rStyle w:val="Hyperlink"/>
                <w:noProof/>
              </w:rPr>
              <w:t>Referencia Normativa</w:t>
            </w:r>
            <w:r>
              <w:rPr>
                <w:noProof/>
                <w:webHidden/>
              </w:rPr>
              <w:tab/>
            </w:r>
            <w:r>
              <w:rPr>
                <w:noProof/>
                <w:webHidden/>
              </w:rPr>
              <w:fldChar w:fldCharType="begin"/>
            </w:r>
            <w:r>
              <w:rPr>
                <w:noProof/>
                <w:webHidden/>
              </w:rPr>
              <w:instrText xml:space="preserve"> PAGEREF _Toc500793564 \h </w:instrText>
            </w:r>
            <w:r>
              <w:rPr>
                <w:noProof/>
                <w:webHidden/>
              </w:rPr>
            </w:r>
          </w:ins>
          <w:r>
            <w:rPr>
              <w:noProof/>
              <w:webHidden/>
            </w:rPr>
            <w:fldChar w:fldCharType="separate"/>
          </w:r>
          <w:ins w:id="93" w:author="Camilo Cabrera" w:date="2017-12-11T22:10:00Z">
            <w:r>
              <w:rPr>
                <w:noProof/>
                <w:webHidden/>
              </w:rPr>
              <w:t>60</w:t>
            </w:r>
            <w:r>
              <w:rPr>
                <w:noProof/>
                <w:webHidden/>
              </w:rPr>
              <w:fldChar w:fldCharType="end"/>
            </w:r>
            <w:r w:rsidRPr="00920968">
              <w:rPr>
                <w:rStyle w:val="Hyperlink"/>
                <w:noProof/>
              </w:rPr>
              <w:fldChar w:fldCharType="end"/>
            </w:r>
          </w:ins>
        </w:p>
        <w:p w14:paraId="6C0AAD2A" w14:textId="3B0E0C8A" w:rsidR="00821DA8" w:rsidRDefault="00821DA8">
          <w:pPr>
            <w:pStyle w:val="TOC3"/>
            <w:tabs>
              <w:tab w:val="left" w:pos="1320"/>
              <w:tab w:val="right" w:leader="dot" w:pos="9488"/>
            </w:tabs>
            <w:rPr>
              <w:ins w:id="94" w:author="Camilo Cabrera" w:date="2017-12-11T22:10:00Z"/>
              <w:rFonts w:asciiTheme="minorHAnsi" w:eastAsiaTheme="minorEastAsia" w:hAnsiTheme="minorHAnsi"/>
              <w:noProof/>
              <w:lang w:val="en-US"/>
            </w:rPr>
          </w:pPr>
          <w:ins w:id="95"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"_Toc500793565"</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5.1.2.</w:t>
            </w:r>
            <w:r>
              <w:rPr>
                <w:rFonts w:asciiTheme="minorHAnsi" w:eastAsiaTheme="minorEastAsia" w:hAnsiTheme="minorHAnsi"/>
                <w:noProof/>
                <w:lang w:val="en-US"/>
              </w:rPr>
              <w:tab/>
            </w:r>
            <w:r w:rsidRPr="00920968">
              <w:rPr>
                <w:rStyle w:val="Hyperlink"/>
                <w:noProof/>
              </w:rPr>
              <w:t>Sistemas de Información</w:t>
            </w:r>
            <w:r>
              <w:rPr>
                <w:noProof/>
                <w:webHidden/>
              </w:rPr>
              <w:tab/>
            </w:r>
            <w:r>
              <w:rPr>
                <w:noProof/>
                <w:webHidden/>
              </w:rPr>
              <w:fldChar w:fldCharType="begin"/>
            </w:r>
            <w:r>
              <w:rPr>
                <w:noProof/>
                <w:webHidden/>
              </w:rPr>
              <w:instrText xml:space="preserve"> PAGEREF _Toc500793565 \h </w:instrText>
            </w:r>
            <w:r>
              <w:rPr>
                <w:noProof/>
                <w:webHidden/>
              </w:rPr>
            </w:r>
          </w:ins>
          <w:r>
            <w:rPr>
              <w:noProof/>
              <w:webHidden/>
            </w:rPr>
            <w:fldChar w:fldCharType="separate"/>
          </w:r>
          <w:ins w:id="96" w:author="Camilo Cabrera" w:date="2017-12-11T22:10:00Z">
            <w:r>
              <w:rPr>
                <w:noProof/>
                <w:webHidden/>
              </w:rPr>
              <w:t>62</w:t>
            </w:r>
            <w:r>
              <w:rPr>
                <w:noProof/>
                <w:webHidden/>
              </w:rPr>
              <w:fldChar w:fldCharType="end"/>
            </w:r>
            <w:r w:rsidRPr="00920968">
              <w:rPr>
                <w:rStyle w:val="Hyperlink"/>
                <w:noProof/>
              </w:rPr>
              <w:fldChar w:fldCharType="end"/>
            </w:r>
          </w:ins>
        </w:p>
        <w:p w14:paraId="70A20C55" w14:textId="785E3948" w:rsidR="00821DA8" w:rsidRDefault="00821DA8">
          <w:pPr>
            <w:pStyle w:val="TOC3"/>
            <w:tabs>
              <w:tab w:val="left" w:pos="1320"/>
              <w:tab w:val="right" w:leader="dot" w:pos="9488"/>
            </w:tabs>
            <w:rPr>
              <w:ins w:id="97" w:author="Camilo Cabrera" w:date="2017-12-11T22:10:00Z"/>
              <w:rFonts w:asciiTheme="minorHAnsi" w:eastAsiaTheme="minorEastAsia" w:hAnsiTheme="minorHAnsi"/>
              <w:noProof/>
              <w:lang w:val="en-US"/>
            </w:rPr>
          </w:pPr>
          <w:ins w:id="98"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"_Toc500793566"</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5.1.3.</w:t>
            </w:r>
            <w:r>
              <w:rPr>
                <w:rFonts w:asciiTheme="minorHAnsi" w:eastAsiaTheme="minorEastAsia" w:hAnsiTheme="minorHAnsi"/>
                <w:noProof/>
                <w:lang w:val="en-US"/>
              </w:rPr>
              <w:tab/>
            </w:r>
            <w:r w:rsidRPr="00920968">
              <w:rPr>
                <w:rStyle w:val="Hyperlink"/>
                <w:noProof/>
              </w:rPr>
              <w:t>Funciones de un sistema de información</w:t>
            </w:r>
            <w:r>
              <w:rPr>
                <w:noProof/>
                <w:webHidden/>
              </w:rPr>
              <w:tab/>
            </w:r>
            <w:r>
              <w:rPr>
                <w:noProof/>
                <w:webHidden/>
              </w:rPr>
              <w:fldChar w:fldCharType="begin"/>
            </w:r>
            <w:r>
              <w:rPr>
                <w:noProof/>
                <w:webHidden/>
              </w:rPr>
              <w:instrText xml:space="preserve"> PAGEREF _Toc500793566 \h </w:instrText>
            </w:r>
            <w:r>
              <w:rPr>
                <w:noProof/>
                <w:webHidden/>
              </w:rPr>
            </w:r>
          </w:ins>
          <w:r>
            <w:rPr>
              <w:noProof/>
              <w:webHidden/>
            </w:rPr>
            <w:fldChar w:fldCharType="separate"/>
          </w:r>
          <w:ins w:id="99" w:author="Camilo Cabrera" w:date="2017-12-11T22:10:00Z">
            <w:r>
              <w:rPr>
                <w:noProof/>
                <w:webHidden/>
              </w:rPr>
              <w:t>63</w:t>
            </w:r>
            <w:r>
              <w:rPr>
                <w:noProof/>
                <w:webHidden/>
              </w:rPr>
              <w:fldChar w:fldCharType="end"/>
            </w:r>
            <w:r w:rsidRPr="00920968">
              <w:rPr>
                <w:rStyle w:val="Hyperlink"/>
                <w:noProof/>
              </w:rPr>
              <w:fldChar w:fldCharType="end"/>
            </w:r>
          </w:ins>
        </w:p>
        <w:p w14:paraId="13BFFE43" w14:textId="48D87F1D" w:rsidR="00821DA8" w:rsidRDefault="00821DA8">
          <w:pPr>
            <w:pStyle w:val="TOC3"/>
            <w:tabs>
              <w:tab w:val="left" w:pos="1320"/>
              <w:tab w:val="right" w:leader="dot" w:pos="9488"/>
            </w:tabs>
            <w:rPr>
              <w:ins w:id="100" w:author="Camilo Cabrera" w:date="2017-12-11T22:10:00Z"/>
              <w:rFonts w:asciiTheme="minorHAnsi" w:eastAsiaTheme="minorEastAsia" w:hAnsiTheme="minorHAnsi"/>
              <w:noProof/>
              <w:lang w:val="en-US"/>
            </w:rPr>
          </w:pPr>
          <w:ins w:id="101"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"_Toc500793567"</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5.1.4.</w:t>
            </w:r>
            <w:r>
              <w:rPr>
                <w:rFonts w:asciiTheme="minorHAnsi" w:eastAsiaTheme="minorEastAsia" w:hAnsiTheme="minorHAnsi"/>
                <w:noProof/>
                <w:lang w:val="en-US"/>
              </w:rPr>
              <w:tab/>
            </w:r>
            <w:r w:rsidRPr="00920968">
              <w:rPr>
                <w:rStyle w:val="Hyperlink"/>
                <w:noProof/>
              </w:rPr>
              <w:t>Sistema de regulación y control</w:t>
            </w:r>
            <w:r>
              <w:rPr>
                <w:noProof/>
                <w:webHidden/>
              </w:rPr>
              <w:tab/>
            </w:r>
            <w:r>
              <w:rPr>
                <w:noProof/>
                <w:webHidden/>
              </w:rPr>
              <w:fldChar w:fldCharType="begin"/>
            </w:r>
            <w:r>
              <w:rPr>
                <w:noProof/>
                <w:webHidden/>
              </w:rPr>
              <w:instrText xml:space="preserve"> PAGEREF _Toc500793567 \h </w:instrText>
            </w:r>
            <w:r>
              <w:rPr>
                <w:noProof/>
                <w:webHidden/>
              </w:rPr>
            </w:r>
          </w:ins>
          <w:r>
            <w:rPr>
              <w:noProof/>
              <w:webHidden/>
            </w:rPr>
            <w:fldChar w:fldCharType="separate"/>
          </w:r>
          <w:ins w:id="102" w:author="Camilo Cabrera" w:date="2017-12-11T22:10:00Z">
            <w:r>
              <w:rPr>
                <w:noProof/>
                <w:webHidden/>
              </w:rPr>
              <w:t>66</w:t>
            </w:r>
            <w:r>
              <w:rPr>
                <w:noProof/>
                <w:webHidden/>
              </w:rPr>
              <w:fldChar w:fldCharType="end"/>
            </w:r>
            <w:r w:rsidRPr="00920968">
              <w:rPr>
                <w:rStyle w:val="Hyperlink"/>
                <w:noProof/>
              </w:rPr>
              <w:fldChar w:fldCharType="end"/>
            </w:r>
          </w:ins>
        </w:p>
        <w:p w14:paraId="4789FAAD" w14:textId="3842BF7A" w:rsidR="00821DA8" w:rsidRDefault="00821DA8">
          <w:pPr>
            <w:pStyle w:val="TOC3"/>
            <w:tabs>
              <w:tab w:val="left" w:pos="1320"/>
              <w:tab w:val="right" w:leader="dot" w:pos="9488"/>
            </w:tabs>
            <w:rPr>
              <w:ins w:id="103" w:author="Camilo Cabrera" w:date="2017-12-11T22:10:00Z"/>
              <w:rFonts w:asciiTheme="minorHAnsi" w:eastAsiaTheme="minorEastAsia" w:hAnsiTheme="minorHAnsi"/>
              <w:noProof/>
              <w:lang w:val="en-US"/>
            </w:rPr>
          </w:pPr>
          <w:ins w:id="104"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"_Toc500793568"</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5.1.5.</w:t>
            </w:r>
            <w:r>
              <w:rPr>
                <w:rFonts w:asciiTheme="minorHAnsi" w:eastAsiaTheme="minorEastAsia" w:hAnsiTheme="minorHAnsi"/>
                <w:noProof/>
                <w:lang w:val="en-US"/>
              </w:rPr>
              <w:tab/>
            </w:r>
            <w:r w:rsidRPr="00920968">
              <w:rPr>
                <w:rStyle w:val="Hyperlink"/>
                <w:noProof/>
              </w:rPr>
              <w:t>Sistemas de información y su relación con la información territorial</w:t>
            </w:r>
            <w:r>
              <w:rPr>
                <w:noProof/>
                <w:webHidden/>
              </w:rPr>
              <w:tab/>
            </w:r>
            <w:r>
              <w:rPr>
                <w:noProof/>
                <w:webHidden/>
              </w:rPr>
              <w:fldChar w:fldCharType="begin"/>
            </w:r>
            <w:r>
              <w:rPr>
                <w:noProof/>
                <w:webHidden/>
              </w:rPr>
              <w:instrText xml:space="preserve"> PAGEREF _Toc500793568 \h </w:instrText>
            </w:r>
            <w:r>
              <w:rPr>
                <w:noProof/>
                <w:webHidden/>
              </w:rPr>
            </w:r>
          </w:ins>
          <w:r>
            <w:rPr>
              <w:noProof/>
              <w:webHidden/>
            </w:rPr>
            <w:fldChar w:fldCharType="separate"/>
          </w:r>
          <w:ins w:id="105" w:author="Camilo Cabrera" w:date="2017-12-11T22:10:00Z">
            <w:r>
              <w:rPr>
                <w:noProof/>
                <w:webHidden/>
              </w:rPr>
              <w:t>67</w:t>
            </w:r>
            <w:r>
              <w:rPr>
                <w:noProof/>
                <w:webHidden/>
              </w:rPr>
              <w:fldChar w:fldCharType="end"/>
            </w:r>
            <w:r w:rsidRPr="00920968">
              <w:rPr>
                <w:rStyle w:val="Hyperlink"/>
                <w:noProof/>
              </w:rPr>
              <w:fldChar w:fldCharType="end"/>
            </w:r>
          </w:ins>
        </w:p>
        <w:p w14:paraId="13628A61" w14:textId="64CD88CE" w:rsidR="00821DA8" w:rsidRDefault="00821DA8">
          <w:pPr>
            <w:pStyle w:val="TOC3"/>
            <w:tabs>
              <w:tab w:val="left" w:pos="1320"/>
              <w:tab w:val="right" w:leader="dot" w:pos="9488"/>
            </w:tabs>
            <w:rPr>
              <w:ins w:id="106" w:author="Camilo Cabrera" w:date="2017-12-11T22:10:00Z"/>
              <w:rFonts w:asciiTheme="minorHAnsi" w:eastAsiaTheme="minorEastAsia" w:hAnsiTheme="minorHAnsi"/>
              <w:noProof/>
              <w:lang w:val="en-US"/>
            </w:rPr>
          </w:pPr>
          <w:ins w:id="107"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"_Toc500793569"</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5.1.6.</w:t>
            </w:r>
            <w:r>
              <w:rPr>
                <w:rFonts w:asciiTheme="minorHAnsi" w:eastAsiaTheme="minorEastAsia" w:hAnsiTheme="minorHAnsi"/>
                <w:noProof/>
                <w:lang w:val="en-US"/>
              </w:rPr>
              <w:tab/>
            </w:r>
            <w:r w:rsidRPr="00920968">
              <w:rPr>
                <w:rStyle w:val="Hyperlink"/>
                <w:noProof/>
              </w:rPr>
              <w:t>¿Que son los sistemas de información geográfico (SIG)?</w:t>
            </w:r>
            <w:r>
              <w:rPr>
                <w:noProof/>
                <w:webHidden/>
              </w:rPr>
              <w:tab/>
            </w:r>
            <w:r>
              <w:rPr>
                <w:noProof/>
                <w:webHidden/>
              </w:rPr>
              <w:fldChar w:fldCharType="begin"/>
            </w:r>
            <w:r>
              <w:rPr>
                <w:noProof/>
                <w:webHidden/>
              </w:rPr>
              <w:instrText xml:space="preserve"> PAGEREF _Toc500793569 \h </w:instrText>
            </w:r>
            <w:r>
              <w:rPr>
                <w:noProof/>
                <w:webHidden/>
              </w:rPr>
            </w:r>
          </w:ins>
          <w:r>
            <w:rPr>
              <w:noProof/>
              <w:webHidden/>
            </w:rPr>
            <w:fldChar w:fldCharType="separate"/>
          </w:r>
          <w:ins w:id="108" w:author="Camilo Cabrera" w:date="2017-12-11T22:10:00Z">
            <w:r>
              <w:rPr>
                <w:noProof/>
                <w:webHidden/>
              </w:rPr>
              <w:t>69</w:t>
            </w:r>
            <w:r>
              <w:rPr>
                <w:noProof/>
                <w:webHidden/>
              </w:rPr>
              <w:fldChar w:fldCharType="end"/>
            </w:r>
            <w:r w:rsidRPr="00920968">
              <w:rPr>
                <w:rStyle w:val="Hyperlink"/>
                <w:noProof/>
              </w:rPr>
              <w:fldChar w:fldCharType="end"/>
            </w:r>
          </w:ins>
        </w:p>
        <w:p w14:paraId="4663624F" w14:textId="698536F3" w:rsidR="00821DA8" w:rsidRDefault="00821DA8">
          <w:pPr>
            <w:pStyle w:val="TOC3"/>
            <w:tabs>
              <w:tab w:val="left" w:pos="1320"/>
              <w:tab w:val="right" w:leader="dot" w:pos="9488"/>
            </w:tabs>
            <w:rPr>
              <w:ins w:id="109" w:author="Camilo Cabrera" w:date="2017-12-11T22:10:00Z"/>
              <w:rFonts w:asciiTheme="minorHAnsi" w:eastAsiaTheme="minorEastAsia" w:hAnsiTheme="minorHAnsi"/>
              <w:noProof/>
              <w:lang w:val="en-US"/>
            </w:rPr>
          </w:pPr>
          <w:ins w:id="110"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"_Toc500793570"</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5.1.7.</w:t>
            </w:r>
            <w:r>
              <w:rPr>
                <w:rFonts w:asciiTheme="minorHAnsi" w:eastAsiaTheme="minorEastAsia" w:hAnsiTheme="minorHAnsi"/>
                <w:noProof/>
                <w:lang w:val="en-US"/>
              </w:rPr>
              <w:tab/>
            </w:r>
            <w:r w:rsidRPr="00920968">
              <w:rPr>
                <w:rStyle w:val="Hyperlink"/>
                <w:noProof/>
              </w:rPr>
              <w:t>Fundamentos de los geo servicios</w:t>
            </w:r>
            <w:r>
              <w:rPr>
                <w:noProof/>
                <w:webHidden/>
              </w:rPr>
              <w:tab/>
            </w:r>
            <w:r>
              <w:rPr>
                <w:noProof/>
                <w:webHidden/>
              </w:rPr>
              <w:fldChar w:fldCharType="begin"/>
            </w:r>
            <w:r>
              <w:rPr>
                <w:noProof/>
                <w:webHidden/>
              </w:rPr>
              <w:instrText xml:space="preserve"> PAGEREF _Toc500793570 \h </w:instrText>
            </w:r>
            <w:r>
              <w:rPr>
                <w:noProof/>
                <w:webHidden/>
              </w:rPr>
            </w:r>
          </w:ins>
          <w:r>
            <w:rPr>
              <w:noProof/>
              <w:webHidden/>
            </w:rPr>
            <w:fldChar w:fldCharType="separate"/>
          </w:r>
          <w:ins w:id="111" w:author="Camilo Cabrera" w:date="2017-12-11T22:10:00Z">
            <w:r>
              <w:rPr>
                <w:noProof/>
                <w:webHidden/>
              </w:rPr>
              <w:t>70</w:t>
            </w:r>
            <w:r>
              <w:rPr>
                <w:noProof/>
                <w:webHidden/>
              </w:rPr>
              <w:fldChar w:fldCharType="end"/>
            </w:r>
            <w:r w:rsidRPr="00920968">
              <w:rPr>
                <w:rStyle w:val="Hyperlink"/>
                <w:noProof/>
              </w:rPr>
              <w:fldChar w:fldCharType="end"/>
            </w:r>
          </w:ins>
        </w:p>
        <w:p w14:paraId="6DBF5DF1" w14:textId="1B1EE7FD" w:rsidR="00821DA8" w:rsidRDefault="00821DA8">
          <w:pPr>
            <w:pStyle w:val="TOC3"/>
            <w:tabs>
              <w:tab w:val="left" w:pos="1320"/>
              <w:tab w:val="right" w:leader="dot" w:pos="9488"/>
            </w:tabs>
            <w:rPr>
              <w:ins w:id="112" w:author="Camilo Cabrera" w:date="2017-12-11T22:10:00Z"/>
              <w:rFonts w:asciiTheme="minorHAnsi" w:eastAsiaTheme="minorEastAsia" w:hAnsiTheme="minorHAnsi"/>
              <w:noProof/>
              <w:lang w:val="en-US"/>
            </w:rPr>
          </w:pPr>
          <w:ins w:id="113"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"_Toc500793571"</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5.1.8.</w:t>
            </w:r>
            <w:r>
              <w:rPr>
                <w:rFonts w:asciiTheme="minorHAnsi" w:eastAsiaTheme="minorEastAsia" w:hAnsiTheme="minorHAnsi"/>
                <w:noProof/>
                <w:lang w:val="en-US"/>
              </w:rPr>
              <w:tab/>
            </w:r>
            <w:r w:rsidRPr="00920968">
              <w:rPr>
                <w:rStyle w:val="Hyperlink"/>
                <w:noProof/>
              </w:rPr>
              <w:t>Modelo propuesto</w:t>
            </w:r>
            <w:r>
              <w:rPr>
                <w:noProof/>
                <w:webHidden/>
              </w:rPr>
              <w:tab/>
            </w:r>
            <w:r>
              <w:rPr>
                <w:noProof/>
                <w:webHidden/>
              </w:rPr>
              <w:fldChar w:fldCharType="begin"/>
            </w:r>
            <w:r>
              <w:rPr>
                <w:noProof/>
                <w:webHidden/>
              </w:rPr>
              <w:instrText xml:space="preserve"> PAGEREF _Toc500793571 \h </w:instrText>
            </w:r>
            <w:r>
              <w:rPr>
                <w:noProof/>
                <w:webHidden/>
              </w:rPr>
            </w:r>
          </w:ins>
          <w:r>
            <w:rPr>
              <w:noProof/>
              <w:webHidden/>
            </w:rPr>
            <w:fldChar w:fldCharType="separate"/>
          </w:r>
          <w:ins w:id="114" w:author="Camilo Cabrera" w:date="2017-12-11T22:10:00Z">
            <w:r>
              <w:rPr>
                <w:noProof/>
                <w:webHidden/>
              </w:rPr>
              <w:t>71</w:t>
            </w:r>
            <w:r>
              <w:rPr>
                <w:noProof/>
                <w:webHidden/>
              </w:rPr>
              <w:fldChar w:fldCharType="end"/>
            </w:r>
            <w:r w:rsidRPr="00920968">
              <w:rPr>
                <w:rStyle w:val="Hyperlink"/>
                <w:noProof/>
              </w:rPr>
              <w:fldChar w:fldCharType="end"/>
            </w:r>
          </w:ins>
        </w:p>
        <w:p w14:paraId="6183E04F" w14:textId="7924646A" w:rsidR="00821DA8" w:rsidRDefault="00821DA8">
          <w:pPr>
            <w:pStyle w:val="TOC3"/>
            <w:tabs>
              <w:tab w:val="left" w:pos="1320"/>
              <w:tab w:val="right" w:leader="dot" w:pos="9488"/>
            </w:tabs>
            <w:rPr>
              <w:ins w:id="115" w:author="Camilo Cabrera" w:date="2017-12-11T22:10:00Z"/>
              <w:rFonts w:asciiTheme="minorHAnsi" w:eastAsiaTheme="minorEastAsia" w:hAnsiTheme="minorHAnsi"/>
              <w:noProof/>
              <w:lang w:val="en-US"/>
            </w:rPr>
          </w:pPr>
          <w:ins w:id="116"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"_Toc500793572"</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5.1.9.</w:t>
            </w:r>
            <w:r>
              <w:rPr>
                <w:rFonts w:asciiTheme="minorHAnsi" w:eastAsiaTheme="minorEastAsia" w:hAnsiTheme="minorHAnsi"/>
                <w:noProof/>
                <w:lang w:val="en-US"/>
              </w:rPr>
              <w:tab/>
            </w:r>
            <w:r w:rsidRPr="00920968">
              <w:rPr>
                <w:rStyle w:val="Hyperlink"/>
                <w:noProof/>
              </w:rPr>
              <w:t>Requerimientos técnicos</w:t>
            </w:r>
            <w:r>
              <w:rPr>
                <w:noProof/>
                <w:webHidden/>
              </w:rPr>
              <w:tab/>
            </w:r>
            <w:r>
              <w:rPr>
                <w:noProof/>
                <w:webHidden/>
              </w:rPr>
              <w:fldChar w:fldCharType="begin"/>
            </w:r>
            <w:r>
              <w:rPr>
                <w:noProof/>
                <w:webHidden/>
              </w:rPr>
              <w:instrText xml:space="preserve"> PAGEREF _Toc500793572 \h </w:instrText>
            </w:r>
            <w:r>
              <w:rPr>
                <w:noProof/>
                <w:webHidden/>
              </w:rPr>
            </w:r>
          </w:ins>
          <w:r>
            <w:rPr>
              <w:noProof/>
              <w:webHidden/>
            </w:rPr>
            <w:fldChar w:fldCharType="separate"/>
          </w:r>
          <w:ins w:id="117" w:author="Camilo Cabrera" w:date="2017-12-11T22:10:00Z">
            <w:r>
              <w:rPr>
                <w:noProof/>
                <w:webHidden/>
              </w:rPr>
              <w:t>73</w:t>
            </w:r>
            <w:r>
              <w:rPr>
                <w:noProof/>
                <w:webHidden/>
              </w:rPr>
              <w:fldChar w:fldCharType="end"/>
            </w:r>
            <w:r w:rsidRPr="00920968">
              <w:rPr>
                <w:rStyle w:val="Hyperlink"/>
                <w:noProof/>
              </w:rPr>
              <w:fldChar w:fldCharType="end"/>
            </w:r>
          </w:ins>
        </w:p>
        <w:p w14:paraId="1B4116FC" w14:textId="6C835492" w:rsidR="00821DA8" w:rsidRDefault="00821DA8">
          <w:pPr>
            <w:pStyle w:val="TOC3"/>
            <w:tabs>
              <w:tab w:val="left" w:pos="1540"/>
              <w:tab w:val="right" w:leader="dot" w:pos="9488"/>
            </w:tabs>
            <w:rPr>
              <w:ins w:id="118" w:author="Camilo Cabrera" w:date="2017-12-11T22:10:00Z"/>
              <w:rFonts w:asciiTheme="minorHAnsi" w:eastAsiaTheme="minorEastAsia" w:hAnsiTheme="minorHAnsi"/>
              <w:noProof/>
              <w:lang w:val="en-US"/>
            </w:rPr>
          </w:pPr>
          <w:ins w:id="119"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"_Toc500793573"</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5.1.10.</w:t>
            </w:r>
            <w:r>
              <w:rPr>
                <w:rFonts w:asciiTheme="minorHAnsi" w:eastAsiaTheme="minorEastAsia" w:hAnsiTheme="minorHAnsi"/>
                <w:noProof/>
                <w:lang w:val="en-US"/>
              </w:rPr>
              <w:tab/>
            </w:r>
            <w:r w:rsidRPr="00920968">
              <w:rPr>
                <w:rStyle w:val="Hyperlink"/>
                <w:noProof/>
              </w:rPr>
              <w:t>Alternativas de solución</w:t>
            </w:r>
            <w:r>
              <w:rPr>
                <w:noProof/>
                <w:webHidden/>
              </w:rPr>
              <w:tab/>
            </w:r>
            <w:r>
              <w:rPr>
                <w:noProof/>
                <w:webHidden/>
              </w:rPr>
              <w:fldChar w:fldCharType="begin"/>
            </w:r>
            <w:r>
              <w:rPr>
                <w:noProof/>
                <w:webHidden/>
              </w:rPr>
              <w:instrText xml:space="preserve"> PAGEREF _Toc500793573 \h </w:instrText>
            </w:r>
            <w:r>
              <w:rPr>
                <w:noProof/>
                <w:webHidden/>
              </w:rPr>
            </w:r>
          </w:ins>
          <w:r>
            <w:rPr>
              <w:noProof/>
              <w:webHidden/>
            </w:rPr>
            <w:fldChar w:fldCharType="separate"/>
          </w:r>
          <w:ins w:id="120" w:author="Camilo Cabrera" w:date="2017-12-11T22:10:00Z">
            <w:r>
              <w:rPr>
                <w:noProof/>
                <w:webHidden/>
              </w:rPr>
              <w:t>81</w:t>
            </w:r>
            <w:r>
              <w:rPr>
                <w:noProof/>
                <w:webHidden/>
              </w:rPr>
              <w:fldChar w:fldCharType="end"/>
            </w:r>
            <w:r w:rsidRPr="00920968">
              <w:rPr>
                <w:rStyle w:val="Hyperlink"/>
                <w:noProof/>
              </w:rPr>
              <w:fldChar w:fldCharType="end"/>
            </w:r>
          </w:ins>
        </w:p>
        <w:p w14:paraId="2B1B84AF" w14:textId="227AEFCA" w:rsidR="00821DA8" w:rsidRDefault="00821DA8">
          <w:pPr>
            <w:pStyle w:val="TOC2"/>
            <w:tabs>
              <w:tab w:val="left" w:pos="880"/>
              <w:tab w:val="right" w:leader="dot" w:pos="9488"/>
            </w:tabs>
            <w:rPr>
              <w:ins w:id="121" w:author="Camilo Cabrera" w:date="2017-12-11T22:10:00Z"/>
              <w:rFonts w:asciiTheme="minorHAnsi" w:eastAsiaTheme="minorEastAsia" w:hAnsiTheme="minorHAnsi"/>
              <w:noProof/>
              <w:lang w:val="en-US"/>
            </w:rPr>
          </w:pPr>
          <w:ins w:id="122"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"_Toc500793574"</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5.2.</w:t>
            </w:r>
            <w:r>
              <w:rPr>
                <w:rFonts w:asciiTheme="minorHAnsi" w:eastAsiaTheme="minorEastAsia" w:hAnsiTheme="minorHAnsi"/>
                <w:noProof/>
                <w:lang w:val="en-US"/>
              </w:rPr>
              <w:tab/>
            </w:r>
            <w:r w:rsidRPr="00920968">
              <w:rPr>
                <w:rStyle w:val="Hyperlink"/>
                <w:noProof/>
              </w:rPr>
              <w:t>Población impactada.</w:t>
            </w:r>
            <w:r>
              <w:rPr>
                <w:noProof/>
                <w:webHidden/>
              </w:rPr>
              <w:tab/>
            </w:r>
            <w:r>
              <w:rPr>
                <w:noProof/>
                <w:webHidden/>
              </w:rPr>
              <w:fldChar w:fldCharType="begin"/>
            </w:r>
            <w:r>
              <w:rPr>
                <w:noProof/>
                <w:webHidden/>
              </w:rPr>
              <w:instrText xml:space="preserve"> PAGEREF _Toc500793574 \h </w:instrText>
            </w:r>
            <w:r>
              <w:rPr>
                <w:noProof/>
                <w:webHidden/>
              </w:rPr>
            </w:r>
          </w:ins>
          <w:r>
            <w:rPr>
              <w:noProof/>
              <w:webHidden/>
            </w:rPr>
            <w:fldChar w:fldCharType="separate"/>
          </w:r>
          <w:ins w:id="123" w:author="Camilo Cabrera" w:date="2017-12-11T22:10:00Z">
            <w:r>
              <w:rPr>
                <w:noProof/>
                <w:webHidden/>
              </w:rPr>
              <w:t>93</w:t>
            </w:r>
            <w:r>
              <w:rPr>
                <w:noProof/>
                <w:webHidden/>
              </w:rPr>
              <w:fldChar w:fldCharType="end"/>
            </w:r>
            <w:r w:rsidRPr="00920968">
              <w:rPr>
                <w:rStyle w:val="Hyperlink"/>
                <w:noProof/>
              </w:rPr>
              <w:fldChar w:fldCharType="end"/>
            </w:r>
          </w:ins>
        </w:p>
        <w:p w14:paraId="59BDFDD2" w14:textId="539EB038" w:rsidR="00821DA8" w:rsidRDefault="00821DA8">
          <w:pPr>
            <w:pStyle w:val="TOC2"/>
            <w:tabs>
              <w:tab w:val="left" w:pos="880"/>
              <w:tab w:val="right" w:leader="dot" w:pos="9488"/>
            </w:tabs>
            <w:rPr>
              <w:ins w:id="124" w:author="Camilo Cabrera" w:date="2017-12-11T22:10:00Z"/>
              <w:rFonts w:asciiTheme="minorHAnsi" w:eastAsiaTheme="minorEastAsia" w:hAnsiTheme="minorHAnsi"/>
              <w:noProof/>
              <w:lang w:val="en-US"/>
            </w:rPr>
          </w:pPr>
          <w:ins w:id="125"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"_Toc500793575"</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5.3.</w:t>
            </w:r>
            <w:r>
              <w:rPr>
                <w:rFonts w:asciiTheme="minorHAnsi" w:eastAsiaTheme="minorEastAsia" w:hAnsiTheme="minorHAnsi"/>
                <w:noProof/>
                <w:lang w:val="en-US"/>
              </w:rPr>
              <w:tab/>
            </w:r>
            <w:r w:rsidRPr="00920968">
              <w:rPr>
                <w:rStyle w:val="Hyperlink"/>
                <w:noProof/>
              </w:rPr>
              <w:t>Marco geográfico</w:t>
            </w:r>
            <w:r>
              <w:rPr>
                <w:noProof/>
                <w:webHidden/>
              </w:rPr>
              <w:tab/>
            </w:r>
            <w:r>
              <w:rPr>
                <w:noProof/>
                <w:webHidden/>
              </w:rPr>
              <w:fldChar w:fldCharType="begin"/>
            </w:r>
            <w:r>
              <w:rPr>
                <w:noProof/>
                <w:webHidden/>
              </w:rPr>
              <w:instrText xml:space="preserve"> PAGEREF _Toc500793575 \h </w:instrText>
            </w:r>
            <w:r>
              <w:rPr>
                <w:noProof/>
                <w:webHidden/>
              </w:rPr>
            </w:r>
          </w:ins>
          <w:r>
            <w:rPr>
              <w:noProof/>
              <w:webHidden/>
            </w:rPr>
            <w:fldChar w:fldCharType="separate"/>
          </w:r>
          <w:ins w:id="126" w:author="Camilo Cabrera" w:date="2017-12-11T22:10:00Z">
            <w:r>
              <w:rPr>
                <w:noProof/>
                <w:webHidden/>
              </w:rPr>
              <w:t>94</w:t>
            </w:r>
            <w:r>
              <w:rPr>
                <w:noProof/>
                <w:webHidden/>
              </w:rPr>
              <w:fldChar w:fldCharType="end"/>
            </w:r>
            <w:r w:rsidRPr="00920968">
              <w:rPr>
                <w:rStyle w:val="Hyperlink"/>
                <w:noProof/>
              </w:rPr>
              <w:fldChar w:fldCharType="end"/>
            </w:r>
          </w:ins>
        </w:p>
        <w:p w14:paraId="68BF4FBB" w14:textId="6253E892" w:rsidR="00821DA8" w:rsidRDefault="00821DA8">
          <w:pPr>
            <w:pStyle w:val="TOC3"/>
            <w:tabs>
              <w:tab w:val="left" w:pos="1320"/>
              <w:tab w:val="right" w:leader="dot" w:pos="9488"/>
            </w:tabs>
            <w:rPr>
              <w:ins w:id="127" w:author="Camilo Cabrera" w:date="2017-12-11T22:10:00Z"/>
              <w:rFonts w:asciiTheme="minorHAnsi" w:eastAsiaTheme="minorEastAsia" w:hAnsiTheme="minorHAnsi"/>
              <w:noProof/>
              <w:lang w:val="en-US"/>
            </w:rPr>
          </w:pPr>
          <w:ins w:id="128"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"_Toc500793576"</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5.3.1.</w:t>
            </w:r>
            <w:r>
              <w:rPr>
                <w:rFonts w:asciiTheme="minorHAnsi" w:eastAsiaTheme="minorEastAsia" w:hAnsiTheme="minorHAnsi"/>
                <w:noProof/>
                <w:lang w:val="en-US"/>
              </w:rPr>
              <w:tab/>
            </w:r>
            <w:r w:rsidRPr="00920968">
              <w:rPr>
                <w:rStyle w:val="Hyperlink"/>
                <w:noProof/>
              </w:rPr>
              <w:t>Localización</w:t>
            </w:r>
            <w:r>
              <w:rPr>
                <w:noProof/>
                <w:webHidden/>
              </w:rPr>
              <w:tab/>
            </w:r>
            <w:r>
              <w:rPr>
                <w:noProof/>
                <w:webHidden/>
              </w:rPr>
              <w:fldChar w:fldCharType="begin"/>
            </w:r>
            <w:r>
              <w:rPr>
                <w:noProof/>
                <w:webHidden/>
              </w:rPr>
              <w:instrText xml:space="preserve"> PAGEREF _Toc500793576 \h </w:instrText>
            </w:r>
            <w:r>
              <w:rPr>
                <w:noProof/>
                <w:webHidden/>
              </w:rPr>
            </w:r>
          </w:ins>
          <w:r>
            <w:rPr>
              <w:noProof/>
              <w:webHidden/>
            </w:rPr>
            <w:fldChar w:fldCharType="separate"/>
          </w:r>
          <w:ins w:id="129" w:author="Camilo Cabrera" w:date="2017-12-11T22:10:00Z">
            <w:r>
              <w:rPr>
                <w:noProof/>
                <w:webHidden/>
              </w:rPr>
              <w:t>95</w:t>
            </w:r>
            <w:r>
              <w:rPr>
                <w:noProof/>
                <w:webHidden/>
              </w:rPr>
              <w:fldChar w:fldCharType="end"/>
            </w:r>
            <w:r w:rsidRPr="00920968">
              <w:rPr>
                <w:rStyle w:val="Hyperlink"/>
                <w:noProof/>
              </w:rPr>
              <w:fldChar w:fldCharType="end"/>
            </w:r>
          </w:ins>
        </w:p>
        <w:p w14:paraId="0E62AF19" w14:textId="07539A90" w:rsidR="00821DA8" w:rsidRDefault="00821DA8">
          <w:pPr>
            <w:pStyle w:val="TOC3"/>
            <w:tabs>
              <w:tab w:val="left" w:pos="1320"/>
              <w:tab w:val="right" w:leader="dot" w:pos="9488"/>
            </w:tabs>
            <w:rPr>
              <w:ins w:id="130" w:author="Camilo Cabrera" w:date="2017-12-11T22:10:00Z"/>
              <w:rFonts w:asciiTheme="minorHAnsi" w:eastAsiaTheme="minorEastAsia" w:hAnsiTheme="minorHAnsi"/>
              <w:noProof/>
              <w:lang w:val="en-US"/>
            </w:rPr>
          </w:pPr>
          <w:ins w:id="131"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"_Toc500793577"</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5.3.2.</w:t>
            </w:r>
            <w:r>
              <w:rPr>
                <w:rFonts w:asciiTheme="minorHAnsi" w:eastAsiaTheme="minorEastAsia" w:hAnsiTheme="minorHAnsi"/>
                <w:noProof/>
                <w:lang w:val="en-US"/>
              </w:rPr>
              <w:tab/>
            </w:r>
            <w:r w:rsidRPr="00920968">
              <w:rPr>
                <w:rStyle w:val="Hyperlink"/>
                <w:noProof/>
              </w:rPr>
              <w:t>Área</w:t>
            </w:r>
            <w:r>
              <w:rPr>
                <w:noProof/>
                <w:webHidden/>
              </w:rPr>
              <w:tab/>
            </w:r>
            <w:r>
              <w:rPr>
                <w:noProof/>
                <w:webHidden/>
              </w:rPr>
              <w:fldChar w:fldCharType="begin"/>
            </w:r>
            <w:r>
              <w:rPr>
                <w:noProof/>
                <w:webHidden/>
              </w:rPr>
              <w:instrText xml:space="preserve"> PAGEREF _Toc500793577 \h </w:instrText>
            </w:r>
            <w:r>
              <w:rPr>
                <w:noProof/>
                <w:webHidden/>
              </w:rPr>
            </w:r>
          </w:ins>
          <w:r>
            <w:rPr>
              <w:noProof/>
              <w:webHidden/>
            </w:rPr>
            <w:fldChar w:fldCharType="separate"/>
          </w:r>
          <w:ins w:id="132" w:author="Camilo Cabrera" w:date="2017-12-11T22:10:00Z">
            <w:r>
              <w:rPr>
                <w:noProof/>
                <w:webHidden/>
              </w:rPr>
              <w:t>95</w:t>
            </w:r>
            <w:r>
              <w:rPr>
                <w:noProof/>
                <w:webHidden/>
              </w:rPr>
              <w:fldChar w:fldCharType="end"/>
            </w:r>
            <w:r w:rsidRPr="00920968">
              <w:rPr>
                <w:rStyle w:val="Hyperlink"/>
                <w:noProof/>
              </w:rPr>
              <w:fldChar w:fldCharType="end"/>
            </w:r>
          </w:ins>
        </w:p>
        <w:p w14:paraId="7AE416B7" w14:textId="69383CFF" w:rsidR="00821DA8" w:rsidRDefault="00821DA8">
          <w:pPr>
            <w:pStyle w:val="TOC3"/>
            <w:tabs>
              <w:tab w:val="left" w:pos="1320"/>
              <w:tab w:val="right" w:leader="dot" w:pos="9488"/>
            </w:tabs>
            <w:rPr>
              <w:ins w:id="133" w:author="Camilo Cabrera" w:date="2017-12-11T22:10:00Z"/>
              <w:rFonts w:asciiTheme="minorHAnsi" w:eastAsiaTheme="minorEastAsia" w:hAnsiTheme="minorHAnsi"/>
              <w:noProof/>
              <w:lang w:val="en-US"/>
            </w:rPr>
          </w:pPr>
          <w:ins w:id="134"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"_Toc500793578"</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5.3.3.</w:t>
            </w:r>
            <w:r>
              <w:rPr>
                <w:rFonts w:asciiTheme="minorHAnsi" w:eastAsiaTheme="minorEastAsia" w:hAnsiTheme="minorHAnsi"/>
                <w:noProof/>
                <w:lang w:val="en-US"/>
              </w:rPr>
              <w:tab/>
            </w:r>
            <w:r w:rsidRPr="00920968">
              <w:rPr>
                <w:rStyle w:val="Hyperlink"/>
                <w:noProof/>
              </w:rPr>
              <w:t>Límites</w:t>
            </w:r>
            <w:r>
              <w:rPr>
                <w:noProof/>
                <w:webHidden/>
              </w:rPr>
              <w:tab/>
            </w:r>
            <w:r>
              <w:rPr>
                <w:noProof/>
                <w:webHidden/>
              </w:rPr>
              <w:fldChar w:fldCharType="begin"/>
            </w:r>
            <w:r>
              <w:rPr>
                <w:noProof/>
                <w:webHidden/>
              </w:rPr>
              <w:instrText xml:space="preserve"> PAGEREF _Toc500793578 \h </w:instrText>
            </w:r>
            <w:r>
              <w:rPr>
                <w:noProof/>
                <w:webHidden/>
              </w:rPr>
            </w:r>
          </w:ins>
          <w:r>
            <w:rPr>
              <w:noProof/>
              <w:webHidden/>
            </w:rPr>
            <w:fldChar w:fldCharType="separate"/>
          </w:r>
          <w:ins w:id="135" w:author="Camilo Cabrera" w:date="2017-12-11T22:10:00Z">
            <w:r>
              <w:rPr>
                <w:noProof/>
                <w:webHidden/>
              </w:rPr>
              <w:t>95</w:t>
            </w:r>
            <w:r>
              <w:rPr>
                <w:noProof/>
                <w:webHidden/>
              </w:rPr>
              <w:fldChar w:fldCharType="end"/>
            </w:r>
            <w:r w:rsidRPr="00920968">
              <w:rPr>
                <w:rStyle w:val="Hyperlink"/>
                <w:noProof/>
              </w:rPr>
              <w:fldChar w:fldCharType="end"/>
            </w:r>
          </w:ins>
        </w:p>
        <w:p w14:paraId="1B485302" w14:textId="36BF9AA8" w:rsidR="00821DA8" w:rsidRDefault="00821DA8">
          <w:pPr>
            <w:pStyle w:val="TOC3"/>
            <w:tabs>
              <w:tab w:val="left" w:pos="1320"/>
              <w:tab w:val="right" w:leader="dot" w:pos="9488"/>
            </w:tabs>
            <w:rPr>
              <w:ins w:id="136" w:author="Camilo Cabrera" w:date="2017-12-11T22:10:00Z"/>
              <w:rFonts w:asciiTheme="minorHAnsi" w:eastAsiaTheme="minorEastAsia" w:hAnsiTheme="minorHAnsi"/>
              <w:noProof/>
              <w:lang w:val="en-US"/>
            </w:rPr>
          </w:pPr>
          <w:ins w:id="137"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"_Toc500793579"</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5.3.4.</w:t>
            </w:r>
            <w:r>
              <w:rPr>
                <w:rFonts w:asciiTheme="minorHAnsi" w:eastAsiaTheme="minorEastAsia" w:hAnsiTheme="minorHAnsi"/>
                <w:noProof/>
                <w:lang w:val="en-US"/>
              </w:rPr>
              <w:tab/>
            </w:r>
            <w:r w:rsidRPr="00920968">
              <w:rPr>
                <w:rStyle w:val="Hyperlink"/>
                <w:noProof/>
              </w:rPr>
              <w:t>Relieve</w:t>
            </w:r>
            <w:r>
              <w:rPr>
                <w:noProof/>
                <w:webHidden/>
              </w:rPr>
              <w:tab/>
            </w:r>
            <w:r>
              <w:rPr>
                <w:noProof/>
                <w:webHidden/>
              </w:rPr>
              <w:fldChar w:fldCharType="begin"/>
            </w:r>
            <w:r>
              <w:rPr>
                <w:noProof/>
                <w:webHidden/>
              </w:rPr>
              <w:instrText xml:space="preserve"> PAGEREF _Toc500793579 \h </w:instrText>
            </w:r>
            <w:r>
              <w:rPr>
                <w:noProof/>
                <w:webHidden/>
              </w:rPr>
            </w:r>
          </w:ins>
          <w:r>
            <w:rPr>
              <w:noProof/>
              <w:webHidden/>
            </w:rPr>
            <w:fldChar w:fldCharType="separate"/>
          </w:r>
          <w:ins w:id="138" w:author="Camilo Cabrera" w:date="2017-12-11T22:10:00Z">
            <w:r>
              <w:rPr>
                <w:noProof/>
                <w:webHidden/>
              </w:rPr>
              <w:t>95</w:t>
            </w:r>
            <w:r>
              <w:rPr>
                <w:noProof/>
                <w:webHidden/>
              </w:rPr>
              <w:fldChar w:fldCharType="end"/>
            </w:r>
            <w:r w:rsidRPr="00920968">
              <w:rPr>
                <w:rStyle w:val="Hyperlink"/>
                <w:noProof/>
              </w:rPr>
              <w:fldChar w:fldCharType="end"/>
            </w:r>
          </w:ins>
        </w:p>
        <w:p w14:paraId="40A53630" w14:textId="551CE00A" w:rsidR="00821DA8" w:rsidRDefault="00821DA8">
          <w:pPr>
            <w:pStyle w:val="TOC3"/>
            <w:tabs>
              <w:tab w:val="left" w:pos="1320"/>
              <w:tab w:val="right" w:leader="dot" w:pos="9488"/>
            </w:tabs>
            <w:rPr>
              <w:ins w:id="139" w:author="Camilo Cabrera" w:date="2017-12-11T22:10:00Z"/>
              <w:rFonts w:asciiTheme="minorHAnsi" w:eastAsiaTheme="minorEastAsia" w:hAnsiTheme="minorHAnsi"/>
              <w:noProof/>
              <w:lang w:val="en-US"/>
            </w:rPr>
          </w:pPr>
          <w:ins w:id="140"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"_Toc500793580"</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5.3.5.</w:t>
            </w:r>
            <w:r>
              <w:rPr>
                <w:rFonts w:asciiTheme="minorHAnsi" w:eastAsiaTheme="minorEastAsia" w:hAnsiTheme="minorHAnsi"/>
                <w:noProof/>
                <w:lang w:val="en-US"/>
              </w:rPr>
              <w:tab/>
            </w:r>
            <w:r w:rsidRPr="00920968">
              <w:rPr>
                <w:rStyle w:val="Hyperlink"/>
                <w:noProof/>
              </w:rPr>
              <w:t>Clima</w:t>
            </w:r>
            <w:r>
              <w:rPr>
                <w:noProof/>
                <w:webHidden/>
              </w:rPr>
              <w:tab/>
            </w:r>
            <w:r>
              <w:rPr>
                <w:noProof/>
                <w:webHidden/>
              </w:rPr>
              <w:fldChar w:fldCharType="begin"/>
            </w:r>
            <w:r>
              <w:rPr>
                <w:noProof/>
                <w:webHidden/>
              </w:rPr>
              <w:instrText xml:space="preserve"> PAGEREF _Toc500793580 \h </w:instrText>
            </w:r>
            <w:r>
              <w:rPr>
                <w:noProof/>
                <w:webHidden/>
              </w:rPr>
            </w:r>
          </w:ins>
          <w:r>
            <w:rPr>
              <w:noProof/>
              <w:webHidden/>
            </w:rPr>
            <w:fldChar w:fldCharType="separate"/>
          </w:r>
          <w:ins w:id="141" w:author="Camilo Cabrera" w:date="2017-12-11T22:10:00Z">
            <w:r>
              <w:rPr>
                <w:noProof/>
                <w:webHidden/>
              </w:rPr>
              <w:t>96</w:t>
            </w:r>
            <w:r>
              <w:rPr>
                <w:noProof/>
                <w:webHidden/>
              </w:rPr>
              <w:fldChar w:fldCharType="end"/>
            </w:r>
            <w:r w:rsidRPr="00920968">
              <w:rPr>
                <w:rStyle w:val="Hyperlink"/>
                <w:noProof/>
              </w:rPr>
              <w:fldChar w:fldCharType="end"/>
            </w:r>
          </w:ins>
        </w:p>
        <w:p w14:paraId="1D1CADB3" w14:textId="2FE10D7D" w:rsidR="00821DA8" w:rsidRDefault="00821DA8">
          <w:pPr>
            <w:pStyle w:val="TOC1"/>
            <w:tabs>
              <w:tab w:val="left" w:pos="440"/>
              <w:tab w:val="right" w:leader="dot" w:pos="9488"/>
            </w:tabs>
            <w:rPr>
              <w:ins w:id="142" w:author="Camilo Cabrera" w:date="2017-12-11T22:10:00Z"/>
              <w:rFonts w:asciiTheme="minorHAnsi" w:eastAsiaTheme="minorEastAsia" w:hAnsiTheme="minorHAnsi"/>
              <w:noProof/>
              <w:lang w:val="en-US"/>
            </w:rPr>
          </w:pPr>
          <w:ins w:id="143"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"_Toc500793581"</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6.</w:t>
            </w:r>
            <w:r>
              <w:rPr>
                <w:rFonts w:asciiTheme="minorHAnsi" w:eastAsiaTheme="minorEastAsia" w:hAnsiTheme="minorHAnsi"/>
                <w:noProof/>
                <w:lang w:val="en-US"/>
              </w:rPr>
              <w:tab/>
            </w:r>
            <w:r w:rsidRPr="00920968">
              <w:rPr>
                <w:rStyle w:val="Hyperlink"/>
                <w:noProof/>
              </w:rPr>
              <w:t>Análisis de participantes</w:t>
            </w:r>
            <w:r>
              <w:rPr>
                <w:noProof/>
                <w:webHidden/>
              </w:rPr>
              <w:tab/>
            </w:r>
            <w:r>
              <w:rPr>
                <w:noProof/>
                <w:webHidden/>
              </w:rPr>
              <w:fldChar w:fldCharType="begin"/>
            </w:r>
            <w:r>
              <w:rPr>
                <w:noProof/>
                <w:webHidden/>
              </w:rPr>
              <w:instrText xml:space="preserve"> PAGEREF _Toc500793581 \h </w:instrText>
            </w:r>
            <w:r>
              <w:rPr>
                <w:noProof/>
                <w:webHidden/>
              </w:rPr>
            </w:r>
          </w:ins>
          <w:r>
            <w:rPr>
              <w:noProof/>
              <w:webHidden/>
            </w:rPr>
            <w:fldChar w:fldCharType="separate"/>
          </w:r>
          <w:ins w:id="144" w:author="Camilo Cabrera" w:date="2017-12-11T22:10:00Z">
            <w:r>
              <w:rPr>
                <w:noProof/>
                <w:webHidden/>
              </w:rPr>
              <w:t>97</w:t>
            </w:r>
            <w:r>
              <w:rPr>
                <w:noProof/>
                <w:webHidden/>
              </w:rPr>
              <w:fldChar w:fldCharType="end"/>
            </w:r>
            <w:r w:rsidRPr="00920968">
              <w:rPr>
                <w:rStyle w:val="Hyperlink"/>
                <w:noProof/>
              </w:rPr>
              <w:fldChar w:fldCharType="end"/>
            </w:r>
          </w:ins>
        </w:p>
        <w:p w14:paraId="704072D5" w14:textId="01C77691" w:rsidR="00821DA8" w:rsidRDefault="00821DA8">
          <w:pPr>
            <w:pStyle w:val="TOC1"/>
            <w:tabs>
              <w:tab w:val="left" w:pos="440"/>
              <w:tab w:val="right" w:leader="dot" w:pos="9488"/>
            </w:tabs>
            <w:rPr>
              <w:ins w:id="145" w:author="Camilo Cabrera" w:date="2017-12-11T22:10:00Z"/>
              <w:rFonts w:asciiTheme="minorHAnsi" w:eastAsiaTheme="minorEastAsia" w:hAnsiTheme="minorHAnsi"/>
              <w:noProof/>
              <w:lang w:val="en-US"/>
            </w:rPr>
          </w:pPr>
          <w:ins w:id="146"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"_Toc500793582"</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7.</w:t>
            </w:r>
            <w:r>
              <w:rPr>
                <w:rFonts w:asciiTheme="minorHAnsi" w:eastAsiaTheme="minorEastAsia" w:hAnsiTheme="minorHAnsi"/>
                <w:noProof/>
                <w:lang w:val="en-US"/>
              </w:rPr>
              <w:tab/>
            </w:r>
            <w:r w:rsidRPr="00920968">
              <w:rPr>
                <w:rStyle w:val="Hyperlink"/>
                <w:noProof/>
              </w:rPr>
              <w:t>Objetivos</w:t>
            </w:r>
            <w:r>
              <w:rPr>
                <w:noProof/>
                <w:webHidden/>
              </w:rPr>
              <w:tab/>
            </w:r>
            <w:r>
              <w:rPr>
                <w:noProof/>
                <w:webHidden/>
              </w:rPr>
              <w:fldChar w:fldCharType="begin"/>
            </w:r>
            <w:r>
              <w:rPr>
                <w:noProof/>
                <w:webHidden/>
              </w:rPr>
              <w:instrText xml:space="preserve"> PAGEREF _Toc500793582 \h </w:instrText>
            </w:r>
            <w:r>
              <w:rPr>
                <w:noProof/>
                <w:webHidden/>
              </w:rPr>
            </w:r>
          </w:ins>
          <w:r>
            <w:rPr>
              <w:noProof/>
              <w:webHidden/>
            </w:rPr>
            <w:fldChar w:fldCharType="separate"/>
          </w:r>
          <w:ins w:id="147" w:author="Camilo Cabrera" w:date="2017-12-11T22:10:00Z">
            <w:r>
              <w:rPr>
                <w:noProof/>
                <w:webHidden/>
              </w:rPr>
              <w:t>100</w:t>
            </w:r>
            <w:r>
              <w:rPr>
                <w:noProof/>
                <w:webHidden/>
              </w:rPr>
              <w:fldChar w:fldCharType="end"/>
            </w:r>
            <w:r w:rsidRPr="00920968">
              <w:rPr>
                <w:rStyle w:val="Hyperlink"/>
                <w:noProof/>
              </w:rPr>
              <w:fldChar w:fldCharType="end"/>
            </w:r>
          </w:ins>
        </w:p>
        <w:p w14:paraId="7382482B" w14:textId="456347E2" w:rsidR="00821DA8" w:rsidRDefault="00821DA8">
          <w:pPr>
            <w:pStyle w:val="TOC2"/>
            <w:tabs>
              <w:tab w:val="left" w:pos="880"/>
              <w:tab w:val="right" w:leader="dot" w:pos="9488"/>
            </w:tabs>
            <w:rPr>
              <w:ins w:id="148" w:author="Camilo Cabrera" w:date="2017-12-11T22:10:00Z"/>
              <w:rFonts w:asciiTheme="minorHAnsi" w:eastAsiaTheme="minorEastAsia" w:hAnsiTheme="minorHAnsi"/>
              <w:noProof/>
              <w:lang w:val="en-US"/>
            </w:rPr>
          </w:pPr>
          <w:ins w:id="149"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"_Toc500793583"</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7.1.</w:t>
            </w:r>
            <w:r>
              <w:rPr>
                <w:rFonts w:asciiTheme="minorHAnsi" w:eastAsiaTheme="minorEastAsia" w:hAnsiTheme="minorHAnsi"/>
                <w:noProof/>
                <w:lang w:val="en-US"/>
              </w:rPr>
              <w:tab/>
            </w:r>
            <w:r w:rsidRPr="00920968">
              <w:rPr>
                <w:rStyle w:val="Hyperlink"/>
                <w:noProof/>
              </w:rPr>
              <w:t>Árbol de problema</w:t>
            </w:r>
            <w:r>
              <w:rPr>
                <w:noProof/>
                <w:webHidden/>
              </w:rPr>
              <w:tab/>
            </w:r>
            <w:r>
              <w:rPr>
                <w:noProof/>
                <w:webHidden/>
              </w:rPr>
              <w:fldChar w:fldCharType="begin"/>
            </w:r>
            <w:r>
              <w:rPr>
                <w:noProof/>
                <w:webHidden/>
              </w:rPr>
              <w:instrText xml:space="preserve"> PAGEREF _Toc500793583 \h </w:instrText>
            </w:r>
            <w:r>
              <w:rPr>
                <w:noProof/>
                <w:webHidden/>
              </w:rPr>
            </w:r>
          </w:ins>
          <w:r>
            <w:rPr>
              <w:noProof/>
              <w:webHidden/>
            </w:rPr>
            <w:fldChar w:fldCharType="separate"/>
          </w:r>
          <w:ins w:id="150" w:author="Camilo Cabrera" w:date="2017-12-11T22:10:00Z">
            <w:r>
              <w:rPr>
                <w:noProof/>
                <w:webHidden/>
              </w:rPr>
              <w:t>100</w:t>
            </w:r>
            <w:r>
              <w:rPr>
                <w:noProof/>
                <w:webHidden/>
              </w:rPr>
              <w:fldChar w:fldCharType="end"/>
            </w:r>
            <w:r w:rsidRPr="00920968">
              <w:rPr>
                <w:rStyle w:val="Hyperlink"/>
                <w:noProof/>
              </w:rPr>
              <w:fldChar w:fldCharType="end"/>
            </w:r>
          </w:ins>
        </w:p>
        <w:p w14:paraId="68177DF3" w14:textId="405EA2D9" w:rsidR="00821DA8" w:rsidRDefault="00821DA8">
          <w:pPr>
            <w:pStyle w:val="TOC2"/>
            <w:tabs>
              <w:tab w:val="left" w:pos="880"/>
              <w:tab w:val="right" w:leader="dot" w:pos="9488"/>
            </w:tabs>
            <w:rPr>
              <w:ins w:id="151" w:author="Camilo Cabrera" w:date="2017-12-11T22:10:00Z"/>
              <w:rFonts w:asciiTheme="minorHAnsi" w:eastAsiaTheme="minorEastAsia" w:hAnsiTheme="minorHAnsi"/>
              <w:noProof/>
              <w:lang w:val="en-US"/>
            </w:rPr>
          </w:pPr>
          <w:ins w:id="152"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"_Toc500793584"</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7.2.</w:t>
            </w:r>
            <w:r>
              <w:rPr>
                <w:rFonts w:asciiTheme="minorHAnsi" w:eastAsiaTheme="minorEastAsia" w:hAnsiTheme="minorHAnsi"/>
                <w:noProof/>
                <w:lang w:val="en-US"/>
              </w:rPr>
              <w:tab/>
            </w:r>
            <w:r w:rsidRPr="00920968">
              <w:rPr>
                <w:rStyle w:val="Hyperlink"/>
                <w:noProof/>
              </w:rPr>
              <w:t>Árbol de objetivos</w:t>
            </w:r>
            <w:r>
              <w:rPr>
                <w:noProof/>
                <w:webHidden/>
              </w:rPr>
              <w:tab/>
            </w:r>
            <w:r>
              <w:rPr>
                <w:noProof/>
                <w:webHidden/>
              </w:rPr>
              <w:fldChar w:fldCharType="begin"/>
            </w:r>
            <w:r>
              <w:rPr>
                <w:noProof/>
                <w:webHidden/>
              </w:rPr>
              <w:instrText xml:space="preserve"> PAGEREF _Toc500793584 \h </w:instrText>
            </w:r>
            <w:r>
              <w:rPr>
                <w:noProof/>
                <w:webHidden/>
              </w:rPr>
            </w:r>
          </w:ins>
          <w:r>
            <w:rPr>
              <w:noProof/>
              <w:webHidden/>
            </w:rPr>
            <w:fldChar w:fldCharType="separate"/>
          </w:r>
          <w:ins w:id="153" w:author="Camilo Cabrera" w:date="2017-12-11T22:10:00Z">
            <w:r>
              <w:rPr>
                <w:noProof/>
                <w:webHidden/>
              </w:rPr>
              <w:t>101</w:t>
            </w:r>
            <w:r>
              <w:rPr>
                <w:noProof/>
                <w:webHidden/>
              </w:rPr>
              <w:fldChar w:fldCharType="end"/>
            </w:r>
            <w:r w:rsidRPr="00920968">
              <w:rPr>
                <w:rStyle w:val="Hyperlink"/>
                <w:noProof/>
              </w:rPr>
              <w:fldChar w:fldCharType="end"/>
            </w:r>
          </w:ins>
        </w:p>
        <w:p w14:paraId="6847B582" w14:textId="744E8799" w:rsidR="00821DA8" w:rsidRDefault="00821DA8">
          <w:pPr>
            <w:pStyle w:val="TOC2"/>
            <w:tabs>
              <w:tab w:val="left" w:pos="880"/>
              <w:tab w:val="right" w:leader="dot" w:pos="9488"/>
            </w:tabs>
            <w:rPr>
              <w:ins w:id="154" w:author="Camilo Cabrera" w:date="2017-12-11T22:10:00Z"/>
              <w:rFonts w:asciiTheme="minorHAnsi" w:eastAsiaTheme="minorEastAsia" w:hAnsiTheme="minorHAnsi"/>
              <w:noProof/>
              <w:lang w:val="en-US"/>
            </w:rPr>
          </w:pPr>
          <w:ins w:id="155" w:author="Camilo Cabrera" w:date="2017-12-11T22:10:00Z">
            <w:r w:rsidRPr="00920968">
              <w:rPr>
                <w:rStyle w:val="Hyperlink"/>
                <w:noProof/>
              </w:rPr>
              <w:lastRenderedPageBreak/>
              <w:fldChar w:fldCharType="begin"/>
            </w:r>
            <w:r w:rsidRPr="00920968">
              <w:rPr>
                <w:rStyle w:val="Hyperlink"/>
                <w:noProof/>
              </w:rPr>
              <w:instrText xml:space="preserve"> </w:instrText>
            </w:r>
            <w:r>
              <w:rPr>
                <w:noProof/>
              </w:rPr>
              <w:instrText>HYPERLINK \l "_Toc500793585"</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7.3.</w:t>
            </w:r>
            <w:r>
              <w:rPr>
                <w:rFonts w:asciiTheme="minorHAnsi" w:eastAsiaTheme="minorEastAsia" w:hAnsiTheme="minorHAnsi"/>
                <w:noProof/>
                <w:lang w:val="en-US"/>
              </w:rPr>
              <w:tab/>
            </w:r>
            <w:r w:rsidRPr="00920968">
              <w:rPr>
                <w:rStyle w:val="Hyperlink"/>
                <w:noProof/>
              </w:rPr>
              <w:t>Objetivo general</w:t>
            </w:r>
            <w:r>
              <w:rPr>
                <w:noProof/>
                <w:webHidden/>
              </w:rPr>
              <w:tab/>
            </w:r>
            <w:r>
              <w:rPr>
                <w:noProof/>
                <w:webHidden/>
              </w:rPr>
              <w:fldChar w:fldCharType="begin"/>
            </w:r>
            <w:r>
              <w:rPr>
                <w:noProof/>
                <w:webHidden/>
              </w:rPr>
              <w:instrText xml:space="preserve"> PAGEREF _Toc500793585 \h </w:instrText>
            </w:r>
            <w:r>
              <w:rPr>
                <w:noProof/>
                <w:webHidden/>
              </w:rPr>
            </w:r>
          </w:ins>
          <w:r>
            <w:rPr>
              <w:noProof/>
              <w:webHidden/>
            </w:rPr>
            <w:fldChar w:fldCharType="separate"/>
          </w:r>
          <w:ins w:id="156" w:author="Camilo Cabrera" w:date="2017-12-11T22:10:00Z">
            <w:r>
              <w:rPr>
                <w:noProof/>
                <w:webHidden/>
              </w:rPr>
              <w:t>101</w:t>
            </w:r>
            <w:r>
              <w:rPr>
                <w:noProof/>
                <w:webHidden/>
              </w:rPr>
              <w:fldChar w:fldCharType="end"/>
            </w:r>
            <w:r w:rsidRPr="00920968">
              <w:rPr>
                <w:rStyle w:val="Hyperlink"/>
                <w:noProof/>
              </w:rPr>
              <w:fldChar w:fldCharType="end"/>
            </w:r>
          </w:ins>
        </w:p>
        <w:p w14:paraId="220B1B17" w14:textId="1F31E707" w:rsidR="00821DA8" w:rsidRDefault="00821DA8">
          <w:pPr>
            <w:pStyle w:val="TOC2"/>
            <w:tabs>
              <w:tab w:val="left" w:pos="880"/>
              <w:tab w:val="right" w:leader="dot" w:pos="9488"/>
            </w:tabs>
            <w:rPr>
              <w:ins w:id="157" w:author="Camilo Cabrera" w:date="2017-12-11T22:10:00Z"/>
              <w:rFonts w:asciiTheme="minorHAnsi" w:eastAsiaTheme="minorEastAsia" w:hAnsiTheme="minorHAnsi"/>
              <w:noProof/>
              <w:lang w:val="en-US"/>
            </w:rPr>
          </w:pPr>
          <w:ins w:id="158"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"_Toc500793586"</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7.4.</w:t>
            </w:r>
            <w:r>
              <w:rPr>
                <w:rFonts w:asciiTheme="minorHAnsi" w:eastAsiaTheme="minorEastAsia" w:hAnsiTheme="minorHAnsi"/>
                <w:noProof/>
                <w:lang w:val="en-US"/>
              </w:rPr>
              <w:tab/>
            </w:r>
            <w:r w:rsidRPr="00920968">
              <w:rPr>
                <w:rStyle w:val="Hyperlink"/>
                <w:noProof/>
              </w:rPr>
              <w:t>Objetivos específicos</w:t>
            </w:r>
            <w:r>
              <w:rPr>
                <w:noProof/>
                <w:webHidden/>
              </w:rPr>
              <w:tab/>
            </w:r>
            <w:r>
              <w:rPr>
                <w:noProof/>
                <w:webHidden/>
              </w:rPr>
              <w:fldChar w:fldCharType="begin"/>
            </w:r>
            <w:r>
              <w:rPr>
                <w:noProof/>
                <w:webHidden/>
              </w:rPr>
              <w:instrText xml:space="preserve"> PAGEREF _Toc500793586 \h </w:instrText>
            </w:r>
            <w:r>
              <w:rPr>
                <w:noProof/>
                <w:webHidden/>
              </w:rPr>
            </w:r>
          </w:ins>
          <w:r>
            <w:rPr>
              <w:noProof/>
              <w:webHidden/>
            </w:rPr>
            <w:fldChar w:fldCharType="separate"/>
          </w:r>
          <w:ins w:id="159" w:author="Camilo Cabrera" w:date="2017-12-11T22:10:00Z">
            <w:r>
              <w:rPr>
                <w:noProof/>
                <w:webHidden/>
              </w:rPr>
              <w:t>101</w:t>
            </w:r>
            <w:r>
              <w:rPr>
                <w:noProof/>
                <w:webHidden/>
              </w:rPr>
              <w:fldChar w:fldCharType="end"/>
            </w:r>
            <w:r w:rsidRPr="00920968">
              <w:rPr>
                <w:rStyle w:val="Hyperlink"/>
                <w:noProof/>
              </w:rPr>
              <w:fldChar w:fldCharType="end"/>
            </w:r>
          </w:ins>
        </w:p>
        <w:p w14:paraId="1F1AF32F" w14:textId="20744EC0" w:rsidR="00821DA8" w:rsidRDefault="00821DA8">
          <w:pPr>
            <w:pStyle w:val="TOC1"/>
            <w:tabs>
              <w:tab w:val="left" w:pos="440"/>
              <w:tab w:val="right" w:leader="dot" w:pos="9488"/>
            </w:tabs>
            <w:rPr>
              <w:ins w:id="160" w:author="Camilo Cabrera" w:date="2017-12-11T22:10:00Z"/>
              <w:rFonts w:asciiTheme="minorHAnsi" w:eastAsiaTheme="minorEastAsia" w:hAnsiTheme="minorHAnsi"/>
              <w:noProof/>
              <w:lang w:val="en-US"/>
            </w:rPr>
          </w:pPr>
          <w:ins w:id="161"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"_Toc500793587"</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w:t>
            </w:r>
            <w:r>
              <w:rPr>
                <w:rFonts w:asciiTheme="minorHAnsi" w:eastAsiaTheme="minorEastAsia" w:hAnsiTheme="minorHAnsi"/>
                <w:noProof/>
                <w:lang w:val="en-US"/>
              </w:rPr>
              <w:tab/>
            </w:r>
            <w:r w:rsidRPr="00920968">
              <w:rPr>
                <w:rStyle w:val="Hyperlink"/>
                <w:noProof/>
              </w:rPr>
              <w:t>Metodología</w:t>
            </w:r>
            <w:r>
              <w:rPr>
                <w:noProof/>
                <w:webHidden/>
              </w:rPr>
              <w:tab/>
            </w:r>
            <w:r>
              <w:rPr>
                <w:noProof/>
                <w:webHidden/>
              </w:rPr>
              <w:fldChar w:fldCharType="begin"/>
            </w:r>
            <w:r>
              <w:rPr>
                <w:noProof/>
                <w:webHidden/>
              </w:rPr>
              <w:instrText xml:space="preserve"> PAGEREF _Toc500793587 \h </w:instrText>
            </w:r>
            <w:r>
              <w:rPr>
                <w:noProof/>
                <w:webHidden/>
              </w:rPr>
            </w:r>
          </w:ins>
          <w:r>
            <w:rPr>
              <w:noProof/>
              <w:webHidden/>
            </w:rPr>
            <w:fldChar w:fldCharType="separate"/>
          </w:r>
          <w:ins w:id="162" w:author="Camilo Cabrera" w:date="2017-12-11T22:10:00Z">
            <w:r>
              <w:rPr>
                <w:noProof/>
                <w:webHidden/>
              </w:rPr>
              <w:t>103</w:t>
            </w:r>
            <w:r>
              <w:rPr>
                <w:noProof/>
                <w:webHidden/>
              </w:rPr>
              <w:fldChar w:fldCharType="end"/>
            </w:r>
            <w:r w:rsidRPr="00920968">
              <w:rPr>
                <w:rStyle w:val="Hyperlink"/>
                <w:noProof/>
              </w:rPr>
              <w:fldChar w:fldCharType="end"/>
            </w:r>
          </w:ins>
        </w:p>
        <w:p w14:paraId="67F023E5" w14:textId="7629A3EB" w:rsidR="00821DA8" w:rsidRDefault="00821DA8">
          <w:pPr>
            <w:pStyle w:val="TOC2"/>
            <w:tabs>
              <w:tab w:val="left" w:pos="880"/>
              <w:tab w:val="right" w:leader="dot" w:pos="9488"/>
            </w:tabs>
            <w:rPr>
              <w:ins w:id="163" w:author="Camilo Cabrera" w:date="2017-12-11T22:10:00Z"/>
              <w:rFonts w:asciiTheme="minorHAnsi" w:eastAsiaTheme="minorEastAsia" w:hAnsiTheme="minorHAnsi"/>
              <w:noProof/>
              <w:lang w:val="en-US"/>
            </w:rPr>
          </w:pPr>
          <w:ins w:id="164"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"_Toc500793588"</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8.1.</w:t>
            </w:r>
            <w:r>
              <w:rPr>
                <w:rFonts w:asciiTheme="minorHAnsi" w:eastAsiaTheme="minorEastAsia" w:hAnsiTheme="minorHAnsi"/>
                <w:noProof/>
                <w:lang w:val="en-US"/>
              </w:rPr>
              <w:tab/>
            </w:r>
            <w:r w:rsidRPr="00920968">
              <w:rPr>
                <w:rStyle w:val="Hyperlink"/>
                <w:noProof/>
              </w:rPr>
              <w:t>Marco lógico</w:t>
            </w:r>
            <w:r>
              <w:rPr>
                <w:noProof/>
                <w:webHidden/>
              </w:rPr>
              <w:tab/>
            </w:r>
            <w:r>
              <w:rPr>
                <w:noProof/>
                <w:webHidden/>
              </w:rPr>
              <w:fldChar w:fldCharType="begin"/>
            </w:r>
            <w:r>
              <w:rPr>
                <w:noProof/>
                <w:webHidden/>
              </w:rPr>
              <w:instrText xml:space="preserve"> PAGEREF _Toc500793588 \h </w:instrText>
            </w:r>
            <w:r>
              <w:rPr>
                <w:noProof/>
                <w:webHidden/>
              </w:rPr>
            </w:r>
          </w:ins>
          <w:r>
            <w:rPr>
              <w:noProof/>
              <w:webHidden/>
            </w:rPr>
            <w:fldChar w:fldCharType="separate"/>
          </w:r>
          <w:ins w:id="165" w:author="Camilo Cabrera" w:date="2017-12-11T22:10:00Z">
            <w:r>
              <w:rPr>
                <w:noProof/>
                <w:webHidden/>
              </w:rPr>
              <w:t>103</w:t>
            </w:r>
            <w:r>
              <w:rPr>
                <w:noProof/>
                <w:webHidden/>
              </w:rPr>
              <w:fldChar w:fldCharType="end"/>
            </w:r>
            <w:r w:rsidRPr="00920968">
              <w:rPr>
                <w:rStyle w:val="Hyperlink"/>
                <w:noProof/>
              </w:rPr>
              <w:fldChar w:fldCharType="end"/>
            </w:r>
          </w:ins>
        </w:p>
        <w:p w14:paraId="029DEF86" w14:textId="0E695673" w:rsidR="00821DA8" w:rsidRDefault="00821DA8">
          <w:pPr>
            <w:pStyle w:val="TOC2"/>
            <w:tabs>
              <w:tab w:val="left" w:pos="880"/>
              <w:tab w:val="right" w:leader="dot" w:pos="9488"/>
            </w:tabs>
            <w:rPr>
              <w:ins w:id="166" w:author="Camilo Cabrera" w:date="2017-12-11T22:10:00Z"/>
              <w:rFonts w:asciiTheme="minorHAnsi" w:eastAsiaTheme="minorEastAsia" w:hAnsiTheme="minorHAnsi"/>
              <w:noProof/>
              <w:lang w:val="en-US"/>
            </w:rPr>
          </w:pPr>
          <w:ins w:id="167"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"_Toc500793589"</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8.2.</w:t>
            </w:r>
            <w:r>
              <w:rPr>
                <w:rFonts w:asciiTheme="minorHAnsi" w:eastAsiaTheme="minorEastAsia" w:hAnsiTheme="minorHAnsi"/>
                <w:noProof/>
                <w:lang w:val="en-US"/>
              </w:rPr>
              <w:tab/>
            </w:r>
            <w:r w:rsidRPr="00920968">
              <w:rPr>
                <w:rStyle w:val="Hyperlink"/>
                <w:noProof/>
              </w:rPr>
              <w:t>Actividades propuestas</w:t>
            </w:r>
            <w:r>
              <w:rPr>
                <w:noProof/>
                <w:webHidden/>
              </w:rPr>
              <w:tab/>
            </w:r>
            <w:r>
              <w:rPr>
                <w:noProof/>
                <w:webHidden/>
              </w:rPr>
              <w:fldChar w:fldCharType="begin"/>
            </w:r>
            <w:r>
              <w:rPr>
                <w:noProof/>
                <w:webHidden/>
              </w:rPr>
              <w:instrText xml:space="preserve"> PAGEREF _Toc500793589 \h </w:instrText>
            </w:r>
            <w:r>
              <w:rPr>
                <w:noProof/>
                <w:webHidden/>
              </w:rPr>
            </w:r>
          </w:ins>
          <w:r>
            <w:rPr>
              <w:noProof/>
              <w:webHidden/>
            </w:rPr>
            <w:fldChar w:fldCharType="separate"/>
          </w:r>
          <w:ins w:id="168" w:author="Camilo Cabrera" w:date="2017-12-11T22:10:00Z">
            <w:r>
              <w:rPr>
                <w:noProof/>
                <w:webHidden/>
              </w:rPr>
              <w:t>106</w:t>
            </w:r>
            <w:r>
              <w:rPr>
                <w:noProof/>
                <w:webHidden/>
              </w:rPr>
              <w:fldChar w:fldCharType="end"/>
            </w:r>
            <w:r w:rsidRPr="00920968">
              <w:rPr>
                <w:rStyle w:val="Hyperlink"/>
                <w:noProof/>
              </w:rPr>
              <w:fldChar w:fldCharType="end"/>
            </w:r>
          </w:ins>
        </w:p>
        <w:p w14:paraId="7FFA874C" w14:textId="0442F26A" w:rsidR="00821DA8" w:rsidRDefault="00821DA8">
          <w:pPr>
            <w:pStyle w:val="TOC2"/>
            <w:tabs>
              <w:tab w:val="left" w:pos="880"/>
              <w:tab w:val="right" w:leader="dot" w:pos="9488"/>
            </w:tabs>
            <w:rPr>
              <w:ins w:id="169" w:author="Camilo Cabrera" w:date="2017-12-11T22:10:00Z"/>
              <w:rFonts w:asciiTheme="minorHAnsi" w:eastAsiaTheme="minorEastAsia" w:hAnsiTheme="minorHAnsi"/>
              <w:noProof/>
              <w:lang w:val="en-US"/>
            </w:rPr>
          </w:pPr>
          <w:ins w:id="170"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"_Toc500793590"</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8.3.</w:t>
            </w:r>
            <w:r>
              <w:rPr>
                <w:rFonts w:asciiTheme="minorHAnsi" w:eastAsiaTheme="minorEastAsia" w:hAnsiTheme="minorHAnsi"/>
                <w:noProof/>
                <w:lang w:val="en-US"/>
              </w:rPr>
              <w:tab/>
            </w:r>
            <w:r w:rsidRPr="00920968">
              <w:rPr>
                <w:rStyle w:val="Hyperlink"/>
                <w:noProof/>
              </w:rPr>
              <w:t>Estrategia de sostenibilidad</w:t>
            </w:r>
            <w:r>
              <w:rPr>
                <w:noProof/>
                <w:webHidden/>
              </w:rPr>
              <w:tab/>
            </w:r>
            <w:r>
              <w:rPr>
                <w:noProof/>
                <w:webHidden/>
              </w:rPr>
              <w:fldChar w:fldCharType="begin"/>
            </w:r>
            <w:r>
              <w:rPr>
                <w:noProof/>
                <w:webHidden/>
              </w:rPr>
              <w:instrText xml:space="preserve"> PAGEREF _Toc500793590 \h </w:instrText>
            </w:r>
            <w:r>
              <w:rPr>
                <w:noProof/>
                <w:webHidden/>
              </w:rPr>
            </w:r>
          </w:ins>
          <w:r>
            <w:rPr>
              <w:noProof/>
              <w:webHidden/>
            </w:rPr>
            <w:fldChar w:fldCharType="separate"/>
          </w:r>
          <w:ins w:id="171" w:author="Camilo Cabrera" w:date="2017-12-11T22:10:00Z">
            <w:r>
              <w:rPr>
                <w:noProof/>
                <w:webHidden/>
              </w:rPr>
              <w:t>110</w:t>
            </w:r>
            <w:r>
              <w:rPr>
                <w:noProof/>
                <w:webHidden/>
              </w:rPr>
              <w:fldChar w:fldCharType="end"/>
            </w:r>
            <w:r w:rsidRPr="00920968">
              <w:rPr>
                <w:rStyle w:val="Hyperlink"/>
                <w:noProof/>
              </w:rPr>
              <w:fldChar w:fldCharType="end"/>
            </w:r>
          </w:ins>
        </w:p>
        <w:p w14:paraId="4925617A" w14:textId="7BCFFB53" w:rsidR="00821DA8" w:rsidRDefault="00821DA8">
          <w:pPr>
            <w:pStyle w:val="TOC3"/>
            <w:tabs>
              <w:tab w:val="left" w:pos="1320"/>
              <w:tab w:val="right" w:leader="dot" w:pos="9488"/>
            </w:tabs>
            <w:rPr>
              <w:ins w:id="172" w:author="Camilo Cabrera" w:date="2017-12-11T22:10:00Z"/>
              <w:rFonts w:asciiTheme="minorHAnsi" w:eastAsiaTheme="minorEastAsia" w:hAnsiTheme="minorHAnsi"/>
              <w:noProof/>
              <w:lang w:val="en-US"/>
            </w:rPr>
          </w:pPr>
          <w:ins w:id="173"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"_Toc500793591"</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8.3.1.</w:t>
            </w:r>
            <w:r>
              <w:rPr>
                <w:rFonts w:asciiTheme="minorHAnsi" w:eastAsiaTheme="minorEastAsia" w:hAnsiTheme="minorHAnsi"/>
                <w:noProof/>
                <w:lang w:val="en-US"/>
              </w:rPr>
              <w:tab/>
            </w:r>
            <w:r w:rsidRPr="00920968">
              <w:rPr>
                <w:rStyle w:val="Hyperlink"/>
                <w:noProof/>
              </w:rPr>
              <w:t>Técnica</w:t>
            </w:r>
            <w:r>
              <w:rPr>
                <w:noProof/>
                <w:webHidden/>
              </w:rPr>
              <w:tab/>
            </w:r>
            <w:r>
              <w:rPr>
                <w:noProof/>
                <w:webHidden/>
              </w:rPr>
              <w:fldChar w:fldCharType="begin"/>
            </w:r>
            <w:r>
              <w:rPr>
                <w:noProof/>
                <w:webHidden/>
              </w:rPr>
              <w:instrText xml:space="preserve"> PAGEREF _Toc500793591 \h </w:instrText>
            </w:r>
            <w:r>
              <w:rPr>
                <w:noProof/>
                <w:webHidden/>
              </w:rPr>
            </w:r>
          </w:ins>
          <w:r>
            <w:rPr>
              <w:noProof/>
              <w:webHidden/>
            </w:rPr>
            <w:fldChar w:fldCharType="separate"/>
          </w:r>
          <w:ins w:id="174" w:author="Camilo Cabrera" w:date="2017-12-11T22:10:00Z">
            <w:r>
              <w:rPr>
                <w:noProof/>
                <w:webHidden/>
              </w:rPr>
              <w:t>110</w:t>
            </w:r>
            <w:r>
              <w:rPr>
                <w:noProof/>
                <w:webHidden/>
              </w:rPr>
              <w:fldChar w:fldCharType="end"/>
            </w:r>
            <w:r w:rsidRPr="00920968">
              <w:rPr>
                <w:rStyle w:val="Hyperlink"/>
                <w:noProof/>
              </w:rPr>
              <w:fldChar w:fldCharType="end"/>
            </w:r>
          </w:ins>
        </w:p>
        <w:p w14:paraId="3A196142" w14:textId="24FA74A5" w:rsidR="00821DA8" w:rsidRDefault="00821DA8">
          <w:pPr>
            <w:pStyle w:val="TOC3"/>
            <w:tabs>
              <w:tab w:val="left" w:pos="1320"/>
              <w:tab w:val="right" w:leader="dot" w:pos="9488"/>
            </w:tabs>
            <w:rPr>
              <w:ins w:id="175" w:author="Camilo Cabrera" w:date="2017-12-11T22:10:00Z"/>
              <w:rFonts w:asciiTheme="minorHAnsi" w:eastAsiaTheme="minorEastAsia" w:hAnsiTheme="minorHAnsi"/>
              <w:noProof/>
              <w:lang w:val="en-US"/>
            </w:rPr>
          </w:pPr>
          <w:ins w:id="176"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"_Toc500793592"</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8.3.2.</w:t>
            </w:r>
            <w:r>
              <w:rPr>
                <w:rFonts w:asciiTheme="minorHAnsi" w:eastAsiaTheme="minorEastAsia" w:hAnsiTheme="minorHAnsi"/>
                <w:noProof/>
                <w:lang w:val="en-US"/>
              </w:rPr>
              <w:tab/>
            </w:r>
            <w:r w:rsidRPr="00920968">
              <w:rPr>
                <w:rStyle w:val="Hyperlink"/>
                <w:noProof/>
              </w:rPr>
              <w:t>Financiera</w:t>
            </w:r>
            <w:r>
              <w:rPr>
                <w:noProof/>
                <w:webHidden/>
              </w:rPr>
              <w:tab/>
            </w:r>
            <w:r>
              <w:rPr>
                <w:noProof/>
                <w:webHidden/>
              </w:rPr>
              <w:fldChar w:fldCharType="begin"/>
            </w:r>
            <w:r>
              <w:rPr>
                <w:noProof/>
                <w:webHidden/>
              </w:rPr>
              <w:instrText xml:space="preserve"> PAGEREF _Toc500793592 \h </w:instrText>
            </w:r>
            <w:r>
              <w:rPr>
                <w:noProof/>
                <w:webHidden/>
              </w:rPr>
            </w:r>
          </w:ins>
          <w:r>
            <w:rPr>
              <w:noProof/>
              <w:webHidden/>
            </w:rPr>
            <w:fldChar w:fldCharType="separate"/>
          </w:r>
          <w:ins w:id="177" w:author="Camilo Cabrera" w:date="2017-12-11T22:10:00Z">
            <w:r>
              <w:rPr>
                <w:noProof/>
                <w:webHidden/>
              </w:rPr>
              <w:t>111</w:t>
            </w:r>
            <w:r>
              <w:rPr>
                <w:noProof/>
                <w:webHidden/>
              </w:rPr>
              <w:fldChar w:fldCharType="end"/>
            </w:r>
            <w:r w:rsidRPr="00920968">
              <w:rPr>
                <w:rStyle w:val="Hyperlink"/>
                <w:noProof/>
              </w:rPr>
              <w:fldChar w:fldCharType="end"/>
            </w:r>
          </w:ins>
        </w:p>
        <w:p w14:paraId="7AB4F5F1" w14:textId="1145B054" w:rsidR="00821DA8" w:rsidRDefault="00821DA8">
          <w:pPr>
            <w:pStyle w:val="TOC3"/>
            <w:tabs>
              <w:tab w:val="left" w:pos="1320"/>
              <w:tab w:val="right" w:leader="dot" w:pos="9488"/>
            </w:tabs>
            <w:rPr>
              <w:ins w:id="178" w:author="Camilo Cabrera" w:date="2017-12-11T22:10:00Z"/>
              <w:rFonts w:asciiTheme="minorHAnsi" w:eastAsiaTheme="minorEastAsia" w:hAnsiTheme="minorHAnsi"/>
              <w:noProof/>
              <w:lang w:val="en-US"/>
            </w:rPr>
          </w:pPr>
          <w:ins w:id="179"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"_Toc500793593"</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8.3.3.</w:t>
            </w:r>
            <w:r>
              <w:rPr>
                <w:rFonts w:asciiTheme="minorHAnsi" w:eastAsiaTheme="minorEastAsia" w:hAnsiTheme="minorHAnsi"/>
                <w:noProof/>
                <w:lang w:val="en-US"/>
              </w:rPr>
              <w:tab/>
            </w:r>
            <w:r w:rsidRPr="00920968">
              <w:rPr>
                <w:rStyle w:val="Hyperlink"/>
                <w:noProof/>
              </w:rPr>
              <w:t>Ambiental</w:t>
            </w:r>
            <w:r>
              <w:rPr>
                <w:noProof/>
                <w:webHidden/>
              </w:rPr>
              <w:tab/>
            </w:r>
            <w:r>
              <w:rPr>
                <w:noProof/>
                <w:webHidden/>
              </w:rPr>
              <w:fldChar w:fldCharType="begin"/>
            </w:r>
            <w:r>
              <w:rPr>
                <w:noProof/>
                <w:webHidden/>
              </w:rPr>
              <w:instrText xml:space="preserve"> PAGEREF _Toc500793593 \h </w:instrText>
            </w:r>
            <w:r>
              <w:rPr>
                <w:noProof/>
                <w:webHidden/>
              </w:rPr>
            </w:r>
          </w:ins>
          <w:r>
            <w:rPr>
              <w:noProof/>
              <w:webHidden/>
            </w:rPr>
            <w:fldChar w:fldCharType="separate"/>
          </w:r>
          <w:ins w:id="180" w:author="Camilo Cabrera" w:date="2017-12-11T22:10:00Z">
            <w:r>
              <w:rPr>
                <w:noProof/>
                <w:webHidden/>
              </w:rPr>
              <w:t>111</w:t>
            </w:r>
            <w:r>
              <w:rPr>
                <w:noProof/>
                <w:webHidden/>
              </w:rPr>
              <w:fldChar w:fldCharType="end"/>
            </w:r>
            <w:r w:rsidRPr="00920968">
              <w:rPr>
                <w:rStyle w:val="Hyperlink"/>
                <w:noProof/>
              </w:rPr>
              <w:fldChar w:fldCharType="end"/>
            </w:r>
          </w:ins>
        </w:p>
        <w:p w14:paraId="0B4C1E02" w14:textId="0EDF43BF" w:rsidR="00821DA8" w:rsidRDefault="00821DA8">
          <w:pPr>
            <w:pStyle w:val="TOC3"/>
            <w:tabs>
              <w:tab w:val="left" w:pos="1320"/>
              <w:tab w:val="right" w:leader="dot" w:pos="9488"/>
            </w:tabs>
            <w:rPr>
              <w:ins w:id="181" w:author="Camilo Cabrera" w:date="2017-12-11T22:10:00Z"/>
              <w:rFonts w:asciiTheme="minorHAnsi" w:eastAsiaTheme="minorEastAsia" w:hAnsiTheme="minorHAnsi"/>
              <w:noProof/>
              <w:lang w:val="en-US"/>
            </w:rPr>
          </w:pPr>
          <w:ins w:id="182"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"_Toc500793594"</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8.3.4.</w:t>
            </w:r>
            <w:r>
              <w:rPr>
                <w:rFonts w:asciiTheme="minorHAnsi" w:eastAsiaTheme="minorEastAsia" w:hAnsiTheme="minorHAnsi"/>
                <w:noProof/>
                <w:lang w:val="en-US"/>
              </w:rPr>
              <w:tab/>
            </w:r>
            <w:r w:rsidRPr="00920968">
              <w:rPr>
                <w:rStyle w:val="Hyperlink"/>
                <w:noProof/>
              </w:rPr>
              <w:t>Social</w:t>
            </w:r>
            <w:r>
              <w:rPr>
                <w:noProof/>
                <w:webHidden/>
              </w:rPr>
              <w:tab/>
            </w:r>
            <w:r>
              <w:rPr>
                <w:noProof/>
                <w:webHidden/>
              </w:rPr>
              <w:fldChar w:fldCharType="begin"/>
            </w:r>
            <w:r>
              <w:rPr>
                <w:noProof/>
                <w:webHidden/>
              </w:rPr>
              <w:instrText xml:space="preserve"> PAGEREF _Toc500793594 \h </w:instrText>
            </w:r>
            <w:r>
              <w:rPr>
                <w:noProof/>
                <w:webHidden/>
              </w:rPr>
            </w:r>
          </w:ins>
          <w:r>
            <w:rPr>
              <w:noProof/>
              <w:webHidden/>
            </w:rPr>
            <w:fldChar w:fldCharType="separate"/>
          </w:r>
          <w:ins w:id="183" w:author="Camilo Cabrera" w:date="2017-12-11T22:10:00Z">
            <w:r>
              <w:rPr>
                <w:noProof/>
                <w:webHidden/>
              </w:rPr>
              <w:t>112</w:t>
            </w:r>
            <w:r>
              <w:rPr>
                <w:noProof/>
                <w:webHidden/>
              </w:rPr>
              <w:fldChar w:fldCharType="end"/>
            </w:r>
            <w:r w:rsidRPr="00920968">
              <w:rPr>
                <w:rStyle w:val="Hyperlink"/>
                <w:noProof/>
              </w:rPr>
              <w:fldChar w:fldCharType="end"/>
            </w:r>
          </w:ins>
        </w:p>
        <w:p w14:paraId="0227E528" w14:textId="1668BA42" w:rsidR="00821DA8" w:rsidRDefault="00821DA8">
          <w:pPr>
            <w:pStyle w:val="TOC2"/>
            <w:tabs>
              <w:tab w:val="left" w:pos="880"/>
              <w:tab w:val="right" w:leader="dot" w:pos="9488"/>
            </w:tabs>
            <w:rPr>
              <w:ins w:id="184" w:author="Camilo Cabrera" w:date="2017-12-11T22:10:00Z"/>
              <w:rFonts w:asciiTheme="minorHAnsi" w:eastAsiaTheme="minorEastAsia" w:hAnsiTheme="minorHAnsi"/>
              <w:noProof/>
              <w:lang w:val="en-US"/>
            </w:rPr>
          </w:pPr>
          <w:ins w:id="185"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"_Toc500793595"</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8.4.</w:t>
            </w:r>
            <w:r>
              <w:rPr>
                <w:rFonts w:asciiTheme="minorHAnsi" w:eastAsiaTheme="minorEastAsia" w:hAnsiTheme="minorHAnsi"/>
                <w:noProof/>
                <w:lang w:val="en-US"/>
              </w:rPr>
              <w:tab/>
            </w:r>
            <w:r w:rsidRPr="00920968">
              <w:rPr>
                <w:rStyle w:val="Hyperlink"/>
                <w:noProof/>
              </w:rPr>
              <w:t>Indicadores</w:t>
            </w:r>
            <w:r>
              <w:rPr>
                <w:noProof/>
                <w:webHidden/>
              </w:rPr>
              <w:tab/>
            </w:r>
            <w:r>
              <w:rPr>
                <w:noProof/>
                <w:webHidden/>
              </w:rPr>
              <w:fldChar w:fldCharType="begin"/>
            </w:r>
            <w:r>
              <w:rPr>
                <w:noProof/>
                <w:webHidden/>
              </w:rPr>
              <w:instrText xml:space="preserve"> PAGEREF _Toc500793595 \h </w:instrText>
            </w:r>
            <w:r>
              <w:rPr>
                <w:noProof/>
                <w:webHidden/>
              </w:rPr>
            </w:r>
          </w:ins>
          <w:r>
            <w:rPr>
              <w:noProof/>
              <w:webHidden/>
            </w:rPr>
            <w:fldChar w:fldCharType="separate"/>
          </w:r>
          <w:ins w:id="186" w:author="Camilo Cabrera" w:date="2017-12-11T22:10:00Z">
            <w:r>
              <w:rPr>
                <w:noProof/>
                <w:webHidden/>
              </w:rPr>
              <w:t>113</w:t>
            </w:r>
            <w:r>
              <w:rPr>
                <w:noProof/>
                <w:webHidden/>
              </w:rPr>
              <w:fldChar w:fldCharType="end"/>
            </w:r>
            <w:r w:rsidRPr="00920968">
              <w:rPr>
                <w:rStyle w:val="Hyperlink"/>
                <w:noProof/>
              </w:rPr>
              <w:fldChar w:fldCharType="end"/>
            </w:r>
          </w:ins>
        </w:p>
        <w:p w14:paraId="4F8EEC5F" w14:textId="2CFE30A5" w:rsidR="00821DA8" w:rsidRDefault="00821DA8">
          <w:pPr>
            <w:pStyle w:val="TOC2"/>
            <w:tabs>
              <w:tab w:val="left" w:pos="880"/>
              <w:tab w:val="right" w:leader="dot" w:pos="9488"/>
            </w:tabs>
            <w:rPr>
              <w:ins w:id="187" w:author="Camilo Cabrera" w:date="2017-12-11T22:10:00Z"/>
              <w:rFonts w:asciiTheme="minorHAnsi" w:eastAsiaTheme="minorEastAsia" w:hAnsiTheme="minorHAnsi"/>
              <w:noProof/>
              <w:lang w:val="en-US"/>
            </w:rPr>
          </w:pPr>
          <w:ins w:id="188"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"_Toc500793596"</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8.5.</w:t>
            </w:r>
            <w:r>
              <w:rPr>
                <w:rFonts w:asciiTheme="minorHAnsi" w:eastAsiaTheme="minorEastAsia" w:hAnsiTheme="minorHAnsi"/>
                <w:noProof/>
                <w:lang w:val="en-US"/>
              </w:rPr>
              <w:tab/>
            </w:r>
            <w:r w:rsidRPr="00920968">
              <w:rPr>
                <w:rStyle w:val="Hyperlink"/>
                <w:noProof/>
              </w:rPr>
              <w:t>Riesgos</w:t>
            </w:r>
            <w:r>
              <w:rPr>
                <w:noProof/>
                <w:webHidden/>
              </w:rPr>
              <w:tab/>
            </w:r>
            <w:r>
              <w:rPr>
                <w:noProof/>
                <w:webHidden/>
              </w:rPr>
              <w:fldChar w:fldCharType="begin"/>
            </w:r>
            <w:r>
              <w:rPr>
                <w:noProof/>
                <w:webHidden/>
              </w:rPr>
              <w:instrText xml:space="preserve"> PAGEREF _Toc500793596 \h </w:instrText>
            </w:r>
            <w:r>
              <w:rPr>
                <w:noProof/>
                <w:webHidden/>
              </w:rPr>
            </w:r>
          </w:ins>
          <w:r>
            <w:rPr>
              <w:noProof/>
              <w:webHidden/>
            </w:rPr>
            <w:fldChar w:fldCharType="separate"/>
          </w:r>
          <w:ins w:id="189" w:author="Camilo Cabrera" w:date="2017-12-11T22:10:00Z">
            <w:r>
              <w:rPr>
                <w:noProof/>
                <w:webHidden/>
              </w:rPr>
              <w:t>115</w:t>
            </w:r>
            <w:r>
              <w:rPr>
                <w:noProof/>
                <w:webHidden/>
              </w:rPr>
              <w:fldChar w:fldCharType="end"/>
            </w:r>
            <w:r w:rsidRPr="00920968">
              <w:rPr>
                <w:rStyle w:val="Hyperlink"/>
                <w:noProof/>
              </w:rPr>
              <w:fldChar w:fldCharType="end"/>
            </w:r>
          </w:ins>
        </w:p>
        <w:p w14:paraId="390EE53C" w14:textId="60074EE4" w:rsidR="00821DA8" w:rsidRDefault="00821DA8">
          <w:pPr>
            <w:pStyle w:val="TOC1"/>
            <w:tabs>
              <w:tab w:val="left" w:pos="440"/>
              <w:tab w:val="right" w:leader="dot" w:pos="9488"/>
            </w:tabs>
            <w:rPr>
              <w:ins w:id="190" w:author="Camilo Cabrera" w:date="2017-12-11T22:10:00Z"/>
              <w:rFonts w:asciiTheme="minorHAnsi" w:eastAsiaTheme="minorEastAsia" w:hAnsiTheme="minorHAnsi"/>
              <w:noProof/>
              <w:lang w:val="en-US"/>
            </w:rPr>
          </w:pPr>
          <w:ins w:id="191"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"_Toc500793597"</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9.</w:t>
            </w:r>
            <w:r>
              <w:rPr>
                <w:rFonts w:asciiTheme="minorHAnsi" w:eastAsiaTheme="minorEastAsia" w:hAnsiTheme="minorHAnsi"/>
                <w:noProof/>
                <w:lang w:val="en-US"/>
              </w:rPr>
              <w:tab/>
            </w:r>
            <w:r w:rsidRPr="00920968">
              <w:rPr>
                <w:rStyle w:val="Hyperlink"/>
                <w:noProof/>
              </w:rPr>
              <w:t>Resultados esperados</w:t>
            </w:r>
            <w:r>
              <w:rPr>
                <w:noProof/>
                <w:webHidden/>
              </w:rPr>
              <w:tab/>
            </w:r>
            <w:r>
              <w:rPr>
                <w:noProof/>
                <w:webHidden/>
              </w:rPr>
              <w:fldChar w:fldCharType="begin"/>
            </w:r>
            <w:r>
              <w:rPr>
                <w:noProof/>
                <w:webHidden/>
              </w:rPr>
              <w:instrText xml:space="preserve"> PAGEREF _Toc500793597 \h </w:instrText>
            </w:r>
            <w:r>
              <w:rPr>
                <w:noProof/>
                <w:webHidden/>
              </w:rPr>
            </w:r>
          </w:ins>
          <w:r>
            <w:rPr>
              <w:noProof/>
              <w:webHidden/>
            </w:rPr>
            <w:fldChar w:fldCharType="separate"/>
          </w:r>
          <w:ins w:id="192" w:author="Camilo Cabrera" w:date="2017-12-11T22:10:00Z">
            <w:r>
              <w:rPr>
                <w:noProof/>
                <w:webHidden/>
              </w:rPr>
              <w:t>126</w:t>
            </w:r>
            <w:r>
              <w:rPr>
                <w:noProof/>
                <w:webHidden/>
              </w:rPr>
              <w:fldChar w:fldCharType="end"/>
            </w:r>
            <w:r w:rsidRPr="00920968">
              <w:rPr>
                <w:rStyle w:val="Hyperlink"/>
                <w:noProof/>
              </w:rPr>
              <w:fldChar w:fldCharType="end"/>
            </w:r>
          </w:ins>
        </w:p>
        <w:p w14:paraId="0B7D0EC9" w14:textId="19AFC1D8" w:rsidR="00821DA8" w:rsidRDefault="00821DA8">
          <w:pPr>
            <w:pStyle w:val="TOC1"/>
            <w:tabs>
              <w:tab w:val="left" w:pos="660"/>
              <w:tab w:val="right" w:leader="dot" w:pos="9488"/>
            </w:tabs>
            <w:rPr>
              <w:ins w:id="193" w:author="Camilo Cabrera" w:date="2017-12-11T22:10:00Z"/>
              <w:rFonts w:asciiTheme="minorHAnsi" w:eastAsiaTheme="minorEastAsia" w:hAnsiTheme="minorHAnsi"/>
              <w:noProof/>
              <w:lang w:val="en-US"/>
            </w:rPr>
          </w:pPr>
          <w:ins w:id="194"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"_Toc500793598"</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10.</w:t>
            </w:r>
            <w:r>
              <w:rPr>
                <w:rFonts w:asciiTheme="minorHAnsi" w:eastAsiaTheme="minorEastAsia" w:hAnsiTheme="minorHAnsi"/>
                <w:noProof/>
                <w:lang w:val="en-US"/>
              </w:rPr>
              <w:tab/>
            </w:r>
            <w:r w:rsidRPr="00920968">
              <w:rPr>
                <w:rStyle w:val="Hyperlink"/>
                <w:noProof/>
              </w:rPr>
              <w:t>Cronograma de actividades</w:t>
            </w:r>
            <w:r>
              <w:rPr>
                <w:noProof/>
                <w:webHidden/>
              </w:rPr>
              <w:tab/>
            </w:r>
            <w:r>
              <w:rPr>
                <w:noProof/>
                <w:webHidden/>
              </w:rPr>
              <w:fldChar w:fldCharType="begin"/>
            </w:r>
            <w:r>
              <w:rPr>
                <w:noProof/>
                <w:webHidden/>
              </w:rPr>
              <w:instrText xml:space="preserve"> PAGEREF _Toc500793598 \h </w:instrText>
            </w:r>
            <w:r>
              <w:rPr>
                <w:noProof/>
                <w:webHidden/>
              </w:rPr>
            </w:r>
          </w:ins>
          <w:r>
            <w:rPr>
              <w:noProof/>
              <w:webHidden/>
            </w:rPr>
            <w:fldChar w:fldCharType="separate"/>
          </w:r>
          <w:ins w:id="195" w:author="Camilo Cabrera" w:date="2017-12-11T22:10:00Z">
            <w:r>
              <w:rPr>
                <w:noProof/>
                <w:webHidden/>
              </w:rPr>
              <w:t>127</w:t>
            </w:r>
            <w:r>
              <w:rPr>
                <w:noProof/>
                <w:webHidden/>
              </w:rPr>
              <w:fldChar w:fldCharType="end"/>
            </w:r>
            <w:r w:rsidRPr="00920968">
              <w:rPr>
                <w:rStyle w:val="Hyperlink"/>
                <w:noProof/>
              </w:rPr>
              <w:fldChar w:fldCharType="end"/>
            </w:r>
          </w:ins>
        </w:p>
        <w:p w14:paraId="57ACDC48" w14:textId="7DC156C0" w:rsidR="00821DA8" w:rsidRDefault="00821DA8">
          <w:pPr>
            <w:pStyle w:val="TOC1"/>
            <w:tabs>
              <w:tab w:val="left" w:pos="660"/>
              <w:tab w:val="right" w:leader="dot" w:pos="9488"/>
            </w:tabs>
            <w:rPr>
              <w:ins w:id="196" w:author="Camilo Cabrera" w:date="2017-12-11T22:10:00Z"/>
              <w:rFonts w:asciiTheme="minorHAnsi" w:eastAsiaTheme="minorEastAsia" w:hAnsiTheme="minorHAnsi"/>
              <w:noProof/>
              <w:lang w:val="en-US"/>
            </w:rPr>
          </w:pPr>
          <w:ins w:id="197"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"_Toc500793599"</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11.</w:t>
            </w:r>
            <w:r>
              <w:rPr>
                <w:rFonts w:asciiTheme="minorHAnsi" w:eastAsiaTheme="minorEastAsia" w:hAnsiTheme="minorHAnsi"/>
                <w:noProof/>
                <w:lang w:val="en-US"/>
              </w:rPr>
              <w:tab/>
            </w:r>
            <w:r w:rsidRPr="00920968">
              <w:rPr>
                <w:rStyle w:val="Hyperlink"/>
                <w:noProof/>
              </w:rPr>
              <w:t>Presupuesto detallado</w:t>
            </w:r>
            <w:r>
              <w:rPr>
                <w:noProof/>
                <w:webHidden/>
              </w:rPr>
              <w:tab/>
            </w:r>
            <w:r>
              <w:rPr>
                <w:noProof/>
                <w:webHidden/>
              </w:rPr>
              <w:fldChar w:fldCharType="begin"/>
            </w:r>
            <w:r>
              <w:rPr>
                <w:noProof/>
                <w:webHidden/>
              </w:rPr>
              <w:instrText xml:space="preserve"> PAGEREF _Toc500793599 \h </w:instrText>
            </w:r>
            <w:r>
              <w:rPr>
                <w:noProof/>
                <w:webHidden/>
              </w:rPr>
            </w:r>
          </w:ins>
          <w:r>
            <w:rPr>
              <w:noProof/>
              <w:webHidden/>
            </w:rPr>
            <w:fldChar w:fldCharType="separate"/>
          </w:r>
          <w:ins w:id="198" w:author="Camilo Cabrera" w:date="2017-12-11T22:10:00Z">
            <w:r>
              <w:rPr>
                <w:noProof/>
                <w:webHidden/>
              </w:rPr>
              <w:t>128</w:t>
            </w:r>
            <w:r>
              <w:rPr>
                <w:noProof/>
                <w:webHidden/>
              </w:rPr>
              <w:fldChar w:fldCharType="end"/>
            </w:r>
            <w:r w:rsidRPr="00920968">
              <w:rPr>
                <w:rStyle w:val="Hyperlink"/>
                <w:noProof/>
              </w:rPr>
              <w:fldChar w:fldCharType="end"/>
            </w:r>
          </w:ins>
        </w:p>
        <w:p w14:paraId="1D8B96E4" w14:textId="64AA2EA6" w:rsidR="00821DA8" w:rsidRDefault="00821DA8">
          <w:pPr>
            <w:pStyle w:val="TOC1"/>
            <w:tabs>
              <w:tab w:val="left" w:pos="660"/>
              <w:tab w:val="right" w:leader="dot" w:pos="9488"/>
            </w:tabs>
            <w:rPr>
              <w:ins w:id="199" w:author="Camilo Cabrera" w:date="2017-12-11T22:10:00Z"/>
              <w:rFonts w:asciiTheme="minorHAnsi" w:eastAsiaTheme="minorEastAsia" w:hAnsiTheme="minorHAnsi"/>
              <w:noProof/>
              <w:lang w:val="en-US"/>
            </w:rPr>
          </w:pPr>
          <w:ins w:id="200" w:author="Camilo Cabrera" w:date="2017-12-11T22:10:00Z">
            <w:r w:rsidRPr="00920968">
              <w:rPr>
                <w:rStyle w:val="Hyperlink"/>
                <w:noProof/>
              </w:rPr>
              <w:fldChar w:fldCharType="begin"/>
            </w:r>
            <w:r w:rsidRPr="00920968">
              <w:rPr>
                <w:rStyle w:val="Hyperlink"/>
                <w:noProof/>
              </w:rPr>
              <w:instrText xml:space="preserve"> </w:instrText>
            </w:r>
            <w:r>
              <w:rPr>
                <w:noProof/>
              </w:rPr>
              <w:instrText>HYPERLINK \l "_Toc500793600"</w:instrText>
            </w:r>
            <w:r w:rsidRPr="00920968">
              <w:rPr>
                <w:rStyle w:val="Hyperlink"/>
                <w:noProof/>
              </w:rPr>
              <w:instrText xml:space="preserve"> </w:instrText>
            </w:r>
            <w:r w:rsidRPr="00920968">
              <w:rPr>
                <w:rStyle w:val="Hyperlink"/>
                <w:noProof/>
              </w:rPr>
            </w:r>
            <w:r w:rsidRPr="00920968">
              <w:rPr>
                <w:rStyle w:val="Hyperlink"/>
                <w:noProof/>
              </w:rPr>
              <w:fldChar w:fldCharType="separate"/>
            </w:r>
            <w:r w:rsidRPr="00920968">
              <w:rPr>
                <w:rStyle w:val="Hyperlink"/>
                <w:noProof/>
              </w:rPr>
              <w:t>12.</w:t>
            </w:r>
            <w:r>
              <w:rPr>
                <w:rFonts w:asciiTheme="minorHAnsi" w:eastAsiaTheme="minorEastAsia" w:hAnsiTheme="minorHAnsi"/>
                <w:noProof/>
                <w:lang w:val="en-US"/>
              </w:rPr>
              <w:tab/>
            </w:r>
            <w:r w:rsidRPr="00920968">
              <w:rPr>
                <w:rStyle w:val="Hyperlink"/>
                <w:noProof/>
              </w:rPr>
              <w:t>Bibliografía</w:t>
            </w:r>
            <w:r>
              <w:rPr>
                <w:noProof/>
                <w:webHidden/>
              </w:rPr>
              <w:tab/>
            </w:r>
            <w:r>
              <w:rPr>
                <w:noProof/>
                <w:webHidden/>
              </w:rPr>
              <w:fldChar w:fldCharType="begin"/>
            </w:r>
            <w:r>
              <w:rPr>
                <w:noProof/>
                <w:webHidden/>
              </w:rPr>
              <w:instrText xml:space="preserve"> PAGEREF _Toc500793600 \h </w:instrText>
            </w:r>
            <w:r>
              <w:rPr>
                <w:noProof/>
                <w:webHidden/>
              </w:rPr>
            </w:r>
          </w:ins>
          <w:r>
            <w:rPr>
              <w:noProof/>
              <w:webHidden/>
            </w:rPr>
            <w:fldChar w:fldCharType="separate"/>
          </w:r>
          <w:ins w:id="201" w:author="Camilo Cabrera" w:date="2017-12-11T22:10:00Z">
            <w:r>
              <w:rPr>
                <w:noProof/>
                <w:webHidden/>
              </w:rPr>
              <w:t>130</w:t>
            </w:r>
            <w:r>
              <w:rPr>
                <w:noProof/>
                <w:webHidden/>
              </w:rPr>
              <w:fldChar w:fldCharType="end"/>
            </w:r>
            <w:r w:rsidRPr="00920968">
              <w:rPr>
                <w:rStyle w:val="Hyperlink"/>
                <w:noProof/>
              </w:rPr>
              <w:fldChar w:fldCharType="end"/>
            </w:r>
          </w:ins>
        </w:p>
        <w:p w14:paraId="3444C9DB" w14:textId="0B4A466A" w:rsidR="00666E4E" w:rsidRPr="004A60A6" w:rsidDel="00821DA8" w:rsidRDefault="00666E4E">
          <w:pPr>
            <w:pStyle w:val="TOC1"/>
            <w:tabs>
              <w:tab w:val="left" w:pos="440"/>
              <w:tab w:val="right" w:leader="dot" w:pos="8828"/>
            </w:tabs>
            <w:rPr>
              <w:del w:id="202" w:author="Camilo Cabrera" w:date="2017-12-11T22:10:00Z"/>
              <w:rFonts w:asciiTheme="minorHAnsi" w:eastAsiaTheme="minorEastAsia" w:hAnsiTheme="minorHAnsi"/>
              <w:noProof/>
              <w:color w:val="943634" w:themeColor="accent2" w:themeShade="BF"/>
              <w:lang w:eastAsia="es-CO"/>
              <w:rPrChange w:id="203" w:author="Pedro Eduardo Velasquez Trujillo [2]" w:date="2017-12-05T09:59:00Z">
                <w:rPr>
                  <w:del w:id="204" w:author="Camilo Cabrera" w:date="2017-12-11T22:10:00Z"/>
                  <w:rFonts w:asciiTheme="minorHAnsi" w:eastAsiaTheme="minorEastAsia" w:hAnsiTheme="minorHAnsi"/>
                  <w:noProof/>
                  <w:lang w:eastAsia="es-CO"/>
                </w:rPr>
              </w:rPrChange>
            </w:rPr>
          </w:pPr>
          <w:del w:id="205" w:author="Camilo Cabrera" w:date="2017-12-11T22:10:00Z">
            <w:r w:rsidRPr="00821DA8" w:rsidDel="00821DA8">
              <w:rPr>
                <w:noProof/>
                <w:color w:val="943634" w:themeColor="accent2" w:themeShade="BF"/>
                <w:rPrChange w:id="206" w:author="Camilo Cabrera" w:date="2017-12-11T22:10:00Z">
                  <w:rPr>
                    <w:rStyle w:val="Hyperlink"/>
                    <w:noProof/>
                  </w:rPr>
                </w:rPrChange>
              </w:rPr>
              <w:delText>1.</w:delText>
            </w:r>
            <w:r w:rsidRPr="004A60A6" w:rsidDel="00821DA8">
              <w:rPr>
                <w:rFonts w:asciiTheme="minorHAnsi" w:eastAsiaTheme="minorEastAsia" w:hAnsiTheme="minorHAnsi"/>
                <w:noProof/>
                <w:color w:val="943634" w:themeColor="accent2" w:themeShade="BF"/>
                <w:lang w:eastAsia="es-CO"/>
                <w:rPrChange w:id="207"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08" w:author="Camilo Cabrera" w:date="2017-12-11T22:10:00Z">
                  <w:rPr>
                    <w:rStyle w:val="Hyperlink"/>
                    <w:noProof/>
                  </w:rPr>
                </w:rPrChange>
              </w:rPr>
              <w:delText>Resumen</w:delText>
            </w:r>
            <w:r w:rsidRPr="004A60A6" w:rsidDel="00821DA8">
              <w:rPr>
                <w:noProof/>
                <w:webHidden/>
                <w:color w:val="943634" w:themeColor="accent2" w:themeShade="BF"/>
                <w:rPrChange w:id="209" w:author="Pedro Eduardo Velasquez Trujillo [2]" w:date="2017-12-05T09:59:00Z">
                  <w:rPr>
                    <w:noProof/>
                    <w:webHidden/>
                  </w:rPr>
                </w:rPrChange>
              </w:rPr>
              <w:tab/>
            </w:r>
            <w:r w:rsidR="008A2785" w:rsidRPr="004A60A6" w:rsidDel="00821DA8">
              <w:rPr>
                <w:noProof/>
                <w:webHidden/>
                <w:color w:val="943634" w:themeColor="accent2" w:themeShade="BF"/>
                <w:rPrChange w:id="210" w:author="Pedro Eduardo Velasquez Trujillo [2]" w:date="2017-12-05T09:59:00Z">
                  <w:rPr>
                    <w:noProof/>
                    <w:webHidden/>
                  </w:rPr>
                </w:rPrChange>
              </w:rPr>
              <w:delText>8</w:delText>
            </w:r>
          </w:del>
        </w:p>
        <w:p w14:paraId="4E00B125" w14:textId="687AC693" w:rsidR="00666E4E" w:rsidRPr="004A60A6" w:rsidDel="00821DA8" w:rsidRDefault="00666E4E">
          <w:pPr>
            <w:pStyle w:val="TOC1"/>
            <w:tabs>
              <w:tab w:val="left" w:pos="440"/>
              <w:tab w:val="right" w:leader="dot" w:pos="8828"/>
            </w:tabs>
            <w:rPr>
              <w:del w:id="211" w:author="Camilo Cabrera" w:date="2017-12-11T22:10:00Z"/>
              <w:rFonts w:asciiTheme="minorHAnsi" w:eastAsiaTheme="minorEastAsia" w:hAnsiTheme="minorHAnsi"/>
              <w:noProof/>
              <w:color w:val="943634" w:themeColor="accent2" w:themeShade="BF"/>
              <w:lang w:eastAsia="es-CO"/>
              <w:rPrChange w:id="212" w:author="Pedro Eduardo Velasquez Trujillo [2]" w:date="2017-12-05T09:59:00Z">
                <w:rPr>
                  <w:del w:id="213" w:author="Camilo Cabrera" w:date="2017-12-11T22:10:00Z"/>
                  <w:rFonts w:asciiTheme="minorHAnsi" w:eastAsiaTheme="minorEastAsia" w:hAnsiTheme="minorHAnsi"/>
                  <w:noProof/>
                  <w:lang w:eastAsia="es-CO"/>
                </w:rPr>
              </w:rPrChange>
            </w:rPr>
          </w:pPr>
          <w:del w:id="214" w:author="Camilo Cabrera" w:date="2017-12-11T22:10:00Z">
            <w:r w:rsidRPr="00821DA8" w:rsidDel="00821DA8">
              <w:rPr>
                <w:noProof/>
                <w:color w:val="943634" w:themeColor="accent2" w:themeShade="BF"/>
                <w:rPrChange w:id="215" w:author="Camilo Cabrera" w:date="2017-12-11T22:10:00Z">
                  <w:rPr>
                    <w:rStyle w:val="Hyperlink"/>
                    <w:noProof/>
                  </w:rPr>
                </w:rPrChange>
              </w:rPr>
              <w:delText>2.</w:delText>
            </w:r>
            <w:r w:rsidRPr="004A60A6" w:rsidDel="00821DA8">
              <w:rPr>
                <w:rFonts w:asciiTheme="minorHAnsi" w:eastAsiaTheme="minorEastAsia" w:hAnsiTheme="minorHAnsi"/>
                <w:noProof/>
                <w:color w:val="943634" w:themeColor="accent2" w:themeShade="BF"/>
                <w:lang w:eastAsia="es-CO"/>
                <w:rPrChange w:id="216"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17" w:author="Camilo Cabrera" w:date="2017-12-11T22:10:00Z">
                  <w:rPr>
                    <w:rStyle w:val="Hyperlink"/>
                    <w:noProof/>
                  </w:rPr>
                </w:rPrChange>
              </w:rPr>
              <w:delText>Planteamiento del problema</w:delText>
            </w:r>
            <w:r w:rsidRPr="004A60A6" w:rsidDel="00821DA8">
              <w:rPr>
                <w:noProof/>
                <w:webHidden/>
                <w:color w:val="943634" w:themeColor="accent2" w:themeShade="BF"/>
                <w:rPrChange w:id="218" w:author="Pedro Eduardo Velasquez Trujillo [2]" w:date="2017-12-05T09:59:00Z">
                  <w:rPr>
                    <w:noProof/>
                    <w:webHidden/>
                  </w:rPr>
                </w:rPrChange>
              </w:rPr>
              <w:tab/>
            </w:r>
            <w:r w:rsidR="008A2785" w:rsidRPr="004A60A6" w:rsidDel="00821DA8">
              <w:rPr>
                <w:noProof/>
                <w:webHidden/>
                <w:color w:val="943634" w:themeColor="accent2" w:themeShade="BF"/>
                <w:rPrChange w:id="219" w:author="Pedro Eduardo Velasquez Trujillo [2]" w:date="2017-12-05T09:59:00Z">
                  <w:rPr>
                    <w:noProof/>
                    <w:webHidden/>
                  </w:rPr>
                </w:rPrChange>
              </w:rPr>
              <w:delText>10</w:delText>
            </w:r>
          </w:del>
        </w:p>
        <w:p w14:paraId="0B98C970" w14:textId="02D0155B" w:rsidR="00666E4E" w:rsidRPr="004A60A6" w:rsidDel="00821DA8" w:rsidRDefault="00666E4E">
          <w:pPr>
            <w:pStyle w:val="TOC2"/>
            <w:tabs>
              <w:tab w:val="left" w:pos="880"/>
              <w:tab w:val="right" w:leader="dot" w:pos="8828"/>
            </w:tabs>
            <w:rPr>
              <w:del w:id="220" w:author="Camilo Cabrera" w:date="2017-12-11T22:10:00Z"/>
              <w:rFonts w:asciiTheme="minorHAnsi" w:eastAsiaTheme="minorEastAsia" w:hAnsiTheme="minorHAnsi"/>
              <w:noProof/>
              <w:color w:val="943634" w:themeColor="accent2" w:themeShade="BF"/>
              <w:lang w:eastAsia="es-CO"/>
              <w:rPrChange w:id="221" w:author="Pedro Eduardo Velasquez Trujillo [2]" w:date="2017-12-05T09:59:00Z">
                <w:rPr>
                  <w:del w:id="222" w:author="Camilo Cabrera" w:date="2017-12-11T22:10:00Z"/>
                  <w:rFonts w:asciiTheme="minorHAnsi" w:eastAsiaTheme="minorEastAsia" w:hAnsiTheme="minorHAnsi"/>
                  <w:noProof/>
                  <w:lang w:eastAsia="es-CO"/>
                </w:rPr>
              </w:rPrChange>
            </w:rPr>
          </w:pPr>
          <w:del w:id="223" w:author="Camilo Cabrera" w:date="2017-12-11T22:10:00Z">
            <w:r w:rsidRPr="00821DA8" w:rsidDel="00821DA8">
              <w:rPr>
                <w:noProof/>
                <w:color w:val="943634" w:themeColor="accent2" w:themeShade="BF"/>
                <w:rPrChange w:id="224" w:author="Camilo Cabrera" w:date="2017-12-11T22:10:00Z">
                  <w:rPr>
                    <w:rStyle w:val="Hyperlink"/>
                    <w:noProof/>
                  </w:rPr>
                </w:rPrChange>
              </w:rPr>
              <w:delText>2.1.</w:delText>
            </w:r>
            <w:r w:rsidRPr="004A60A6" w:rsidDel="00821DA8">
              <w:rPr>
                <w:rFonts w:asciiTheme="minorHAnsi" w:eastAsiaTheme="minorEastAsia" w:hAnsiTheme="minorHAnsi"/>
                <w:noProof/>
                <w:color w:val="943634" w:themeColor="accent2" w:themeShade="BF"/>
                <w:lang w:eastAsia="es-CO"/>
                <w:rPrChange w:id="225"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26" w:author="Camilo Cabrera" w:date="2017-12-11T22:10:00Z">
                  <w:rPr>
                    <w:rStyle w:val="Hyperlink"/>
                    <w:noProof/>
                  </w:rPr>
                </w:rPrChange>
              </w:rPr>
              <w:delText>Sistema de información regional del departamento del Huila – SIR</w:delText>
            </w:r>
            <w:r w:rsidRPr="004A60A6" w:rsidDel="00821DA8">
              <w:rPr>
                <w:noProof/>
                <w:webHidden/>
                <w:color w:val="943634" w:themeColor="accent2" w:themeShade="BF"/>
                <w:rPrChange w:id="227" w:author="Pedro Eduardo Velasquez Trujillo [2]" w:date="2017-12-05T09:59:00Z">
                  <w:rPr>
                    <w:noProof/>
                    <w:webHidden/>
                  </w:rPr>
                </w:rPrChange>
              </w:rPr>
              <w:tab/>
            </w:r>
            <w:r w:rsidR="008A2785" w:rsidRPr="004A60A6" w:rsidDel="00821DA8">
              <w:rPr>
                <w:noProof/>
                <w:webHidden/>
                <w:color w:val="943634" w:themeColor="accent2" w:themeShade="BF"/>
                <w:rPrChange w:id="228" w:author="Pedro Eduardo Velasquez Trujillo [2]" w:date="2017-12-05T09:59:00Z">
                  <w:rPr>
                    <w:noProof/>
                    <w:webHidden/>
                  </w:rPr>
                </w:rPrChange>
              </w:rPr>
              <w:delText>11</w:delText>
            </w:r>
          </w:del>
        </w:p>
        <w:p w14:paraId="7F747DDD" w14:textId="05E11819" w:rsidR="00666E4E" w:rsidRPr="004A60A6" w:rsidDel="00821DA8" w:rsidRDefault="00666E4E">
          <w:pPr>
            <w:pStyle w:val="TOC3"/>
            <w:tabs>
              <w:tab w:val="left" w:pos="1320"/>
              <w:tab w:val="right" w:leader="dot" w:pos="8828"/>
            </w:tabs>
            <w:rPr>
              <w:del w:id="229" w:author="Camilo Cabrera" w:date="2017-12-11T22:10:00Z"/>
              <w:rFonts w:asciiTheme="minorHAnsi" w:eastAsiaTheme="minorEastAsia" w:hAnsiTheme="minorHAnsi"/>
              <w:noProof/>
              <w:color w:val="943634" w:themeColor="accent2" w:themeShade="BF"/>
              <w:lang w:eastAsia="es-CO"/>
              <w:rPrChange w:id="230" w:author="Pedro Eduardo Velasquez Trujillo [2]" w:date="2017-12-05T09:59:00Z">
                <w:rPr>
                  <w:del w:id="231" w:author="Camilo Cabrera" w:date="2017-12-11T22:10:00Z"/>
                  <w:rFonts w:asciiTheme="minorHAnsi" w:eastAsiaTheme="minorEastAsia" w:hAnsiTheme="minorHAnsi"/>
                  <w:noProof/>
                  <w:lang w:eastAsia="es-CO"/>
                </w:rPr>
              </w:rPrChange>
            </w:rPr>
          </w:pPr>
          <w:del w:id="232" w:author="Camilo Cabrera" w:date="2017-12-11T22:10:00Z">
            <w:r w:rsidRPr="00821DA8" w:rsidDel="00821DA8">
              <w:rPr>
                <w:noProof/>
                <w:color w:val="943634" w:themeColor="accent2" w:themeShade="BF"/>
                <w:rPrChange w:id="233" w:author="Camilo Cabrera" w:date="2017-12-11T22:10:00Z">
                  <w:rPr>
                    <w:rStyle w:val="Hyperlink"/>
                    <w:noProof/>
                  </w:rPr>
                </w:rPrChange>
              </w:rPr>
              <w:delText>2.1.1.</w:delText>
            </w:r>
            <w:r w:rsidRPr="004A60A6" w:rsidDel="00821DA8">
              <w:rPr>
                <w:rFonts w:asciiTheme="minorHAnsi" w:eastAsiaTheme="minorEastAsia" w:hAnsiTheme="minorHAnsi"/>
                <w:noProof/>
                <w:color w:val="943634" w:themeColor="accent2" w:themeShade="BF"/>
                <w:lang w:eastAsia="es-CO"/>
                <w:rPrChange w:id="234"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35" w:author="Camilo Cabrera" w:date="2017-12-11T22:10:00Z">
                  <w:rPr>
                    <w:rStyle w:val="Hyperlink"/>
                    <w:noProof/>
                  </w:rPr>
                </w:rPrChange>
              </w:rPr>
              <w:delText>Diagnóstico inicial del sistema</w:delText>
            </w:r>
            <w:r w:rsidRPr="004A60A6" w:rsidDel="00821DA8">
              <w:rPr>
                <w:noProof/>
                <w:webHidden/>
                <w:color w:val="943634" w:themeColor="accent2" w:themeShade="BF"/>
                <w:rPrChange w:id="236" w:author="Pedro Eduardo Velasquez Trujillo [2]" w:date="2017-12-05T09:59:00Z">
                  <w:rPr>
                    <w:noProof/>
                    <w:webHidden/>
                  </w:rPr>
                </w:rPrChange>
              </w:rPr>
              <w:tab/>
            </w:r>
            <w:r w:rsidR="008A2785" w:rsidRPr="004A60A6" w:rsidDel="00821DA8">
              <w:rPr>
                <w:noProof/>
                <w:webHidden/>
                <w:color w:val="943634" w:themeColor="accent2" w:themeShade="BF"/>
                <w:rPrChange w:id="237" w:author="Pedro Eduardo Velasquez Trujillo [2]" w:date="2017-12-05T09:59:00Z">
                  <w:rPr>
                    <w:noProof/>
                    <w:webHidden/>
                  </w:rPr>
                </w:rPrChange>
              </w:rPr>
              <w:delText>13</w:delText>
            </w:r>
          </w:del>
        </w:p>
        <w:p w14:paraId="330D7F9F" w14:textId="4A309B4A" w:rsidR="00666E4E" w:rsidRPr="004A60A6" w:rsidDel="00821DA8" w:rsidRDefault="00666E4E">
          <w:pPr>
            <w:pStyle w:val="TOC2"/>
            <w:tabs>
              <w:tab w:val="left" w:pos="880"/>
              <w:tab w:val="right" w:leader="dot" w:pos="8828"/>
            </w:tabs>
            <w:rPr>
              <w:del w:id="238" w:author="Camilo Cabrera" w:date="2017-12-11T22:10:00Z"/>
              <w:rFonts w:asciiTheme="minorHAnsi" w:eastAsiaTheme="minorEastAsia" w:hAnsiTheme="minorHAnsi"/>
              <w:noProof/>
              <w:color w:val="943634" w:themeColor="accent2" w:themeShade="BF"/>
              <w:lang w:eastAsia="es-CO"/>
              <w:rPrChange w:id="239" w:author="Pedro Eduardo Velasquez Trujillo [2]" w:date="2017-12-05T09:59:00Z">
                <w:rPr>
                  <w:del w:id="240" w:author="Camilo Cabrera" w:date="2017-12-11T22:10:00Z"/>
                  <w:rFonts w:asciiTheme="minorHAnsi" w:eastAsiaTheme="minorEastAsia" w:hAnsiTheme="minorHAnsi"/>
                  <w:noProof/>
                  <w:lang w:eastAsia="es-CO"/>
                </w:rPr>
              </w:rPrChange>
            </w:rPr>
          </w:pPr>
          <w:del w:id="241" w:author="Camilo Cabrera" w:date="2017-12-11T22:10:00Z">
            <w:r w:rsidRPr="00821DA8" w:rsidDel="00821DA8">
              <w:rPr>
                <w:noProof/>
                <w:color w:val="943634" w:themeColor="accent2" w:themeShade="BF"/>
                <w:rPrChange w:id="242" w:author="Camilo Cabrera" w:date="2017-12-11T22:10:00Z">
                  <w:rPr>
                    <w:rStyle w:val="Hyperlink"/>
                    <w:noProof/>
                  </w:rPr>
                </w:rPrChange>
              </w:rPr>
              <w:delText>2.2.</w:delText>
            </w:r>
            <w:r w:rsidRPr="004A60A6" w:rsidDel="00821DA8">
              <w:rPr>
                <w:rFonts w:asciiTheme="minorHAnsi" w:eastAsiaTheme="minorEastAsia" w:hAnsiTheme="minorHAnsi"/>
                <w:noProof/>
                <w:color w:val="943634" w:themeColor="accent2" w:themeShade="BF"/>
                <w:lang w:eastAsia="es-CO"/>
                <w:rPrChange w:id="243"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44" w:author="Camilo Cabrera" w:date="2017-12-11T22:10:00Z">
                  <w:rPr>
                    <w:rStyle w:val="Hyperlink"/>
                    <w:noProof/>
                  </w:rPr>
                </w:rPrChange>
              </w:rPr>
              <w:delText>Sistema de información geográfico del departamento de Huila – SIGDEHU</w:delText>
            </w:r>
            <w:r w:rsidRPr="004A60A6" w:rsidDel="00821DA8">
              <w:rPr>
                <w:noProof/>
                <w:webHidden/>
                <w:color w:val="943634" w:themeColor="accent2" w:themeShade="BF"/>
                <w:rPrChange w:id="245" w:author="Pedro Eduardo Velasquez Trujillo [2]" w:date="2017-12-05T09:59:00Z">
                  <w:rPr>
                    <w:noProof/>
                    <w:webHidden/>
                  </w:rPr>
                </w:rPrChange>
              </w:rPr>
              <w:tab/>
            </w:r>
            <w:r w:rsidR="008A2785" w:rsidRPr="004A60A6" w:rsidDel="00821DA8">
              <w:rPr>
                <w:noProof/>
                <w:webHidden/>
                <w:color w:val="943634" w:themeColor="accent2" w:themeShade="BF"/>
                <w:rPrChange w:id="246" w:author="Pedro Eduardo Velasquez Trujillo [2]" w:date="2017-12-05T09:59:00Z">
                  <w:rPr>
                    <w:noProof/>
                    <w:webHidden/>
                  </w:rPr>
                </w:rPrChange>
              </w:rPr>
              <w:delText>20</w:delText>
            </w:r>
          </w:del>
        </w:p>
        <w:p w14:paraId="27E5C5D0" w14:textId="18B53ABC" w:rsidR="00666E4E" w:rsidRPr="004A60A6" w:rsidDel="00821DA8" w:rsidRDefault="00666E4E">
          <w:pPr>
            <w:pStyle w:val="TOC3"/>
            <w:tabs>
              <w:tab w:val="left" w:pos="1320"/>
              <w:tab w:val="right" w:leader="dot" w:pos="8828"/>
            </w:tabs>
            <w:rPr>
              <w:del w:id="247" w:author="Camilo Cabrera" w:date="2017-12-11T22:10:00Z"/>
              <w:rFonts w:asciiTheme="minorHAnsi" w:eastAsiaTheme="minorEastAsia" w:hAnsiTheme="minorHAnsi"/>
              <w:noProof/>
              <w:color w:val="943634" w:themeColor="accent2" w:themeShade="BF"/>
              <w:lang w:eastAsia="es-CO"/>
              <w:rPrChange w:id="248" w:author="Pedro Eduardo Velasquez Trujillo [2]" w:date="2017-12-05T09:59:00Z">
                <w:rPr>
                  <w:del w:id="249" w:author="Camilo Cabrera" w:date="2017-12-11T22:10:00Z"/>
                  <w:rFonts w:asciiTheme="minorHAnsi" w:eastAsiaTheme="minorEastAsia" w:hAnsiTheme="minorHAnsi"/>
                  <w:noProof/>
                  <w:lang w:eastAsia="es-CO"/>
                </w:rPr>
              </w:rPrChange>
            </w:rPr>
          </w:pPr>
          <w:del w:id="250" w:author="Camilo Cabrera" w:date="2017-12-11T22:10:00Z">
            <w:r w:rsidRPr="00821DA8" w:rsidDel="00821DA8">
              <w:rPr>
                <w:noProof/>
                <w:color w:val="943634" w:themeColor="accent2" w:themeShade="BF"/>
                <w:rPrChange w:id="251" w:author="Camilo Cabrera" w:date="2017-12-11T22:10:00Z">
                  <w:rPr>
                    <w:rStyle w:val="Hyperlink"/>
                    <w:noProof/>
                  </w:rPr>
                </w:rPrChange>
              </w:rPr>
              <w:delText>2.2.1.</w:delText>
            </w:r>
            <w:r w:rsidRPr="004A60A6" w:rsidDel="00821DA8">
              <w:rPr>
                <w:rFonts w:asciiTheme="minorHAnsi" w:eastAsiaTheme="minorEastAsia" w:hAnsiTheme="minorHAnsi"/>
                <w:noProof/>
                <w:color w:val="943634" w:themeColor="accent2" w:themeShade="BF"/>
                <w:lang w:eastAsia="es-CO"/>
                <w:rPrChange w:id="252"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53" w:author="Camilo Cabrera" w:date="2017-12-11T22:10:00Z">
                  <w:rPr>
                    <w:rStyle w:val="Hyperlink"/>
                    <w:noProof/>
                  </w:rPr>
                </w:rPrChange>
              </w:rPr>
              <w:delText>Diagnóstico inicial del sistema</w:delText>
            </w:r>
            <w:r w:rsidRPr="004A60A6" w:rsidDel="00821DA8">
              <w:rPr>
                <w:noProof/>
                <w:webHidden/>
                <w:color w:val="943634" w:themeColor="accent2" w:themeShade="BF"/>
                <w:rPrChange w:id="254" w:author="Pedro Eduardo Velasquez Trujillo [2]" w:date="2017-12-05T09:59:00Z">
                  <w:rPr>
                    <w:noProof/>
                    <w:webHidden/>
                  </w:rPr>
                </w:rPrChange>
              </w:rPr>
              <w:tab/>
            </w:r>
            <w:r w:rsidR="008A2785" w:rsidRPr="004A60A6" w:rsidDel="00821DA8">
              <w:rPr>
                <w:noProof/>
                <w:webHidden/>
                <w:color w:val="943634" w:themeColor="accent2" w:themeShade="BF"/>
                <w:rPrChange w:id="255" w:author="Pedro Eduardo Velasquez Trujillo [2]" w:date="2017-12-05T09:59:00Z">
                  <w:rPr>
                    <w:noProof/>
                    <w:webHidden/>
                  </w:rPr>
                </w:rPrChange>
              </w:rPr>
              <w:delText>21</w:delText>
            </w:r>
          </w:del>
        </w:p>
        <w:p w14:paraId="34E2883E" w14:textId="59AC7CD8" w:rsidR="00666E4E" w:rsidRPr="004A60A6" w:rsidDel="00821DA8" w:rsidRDefault="00666E4E">
          <w:pPr>
            <w:pStyle w:val="TOC2"/>
            <w:tabs>
              <w:tab w:val="left" w:pos="880"/>
              <w:tab w:val="right" w:leader="dot" w:pos="8828"/>
            </w:tabs>
            <w:rPr>
              <w:del w:id="256" w:author="Camilo Cabrera" w:date="2017-12-11T22:10:00Z"/>
              <w:rFonts w:asciiTheme="minorHAnsi" w:eastAsiaTheme="minorEastAsia" w:hAnsiTheme="minorHAnsi"/>
              <w:noProof/>
              <w:color w:val="943634" w:themeColor="accent2" w:themeShade="BF"/>
              <w:lang w:eastAsia="es-CO"/>
              <w:rPrChange w:id="257" w:author="Pedro Eduardo Velasquez Trujillo [2]" w:date="2017-12-05T09:59:00Z">
                <w:rPr>
                  <w:del w:id="258" w:author="Camilo Cabrera" w:date="2017-12-11T22:10:00Z"/>
                  <w:rFonts w:asciiTheme="minorHAnsi" w:eastAsiaTheme="minorEastAsia" w:hAnsiTheme="minorHAnsi"/>
                  <w:noProof/>
                  <w:lang w:eastAsia="es-CO"/>
                </w:rPr>
              </w:rPrChange>
            </w:rPr>
          </w:pPr>
          <w:del w:id="259" w:author="Camilo Cabrera" w:date="2017-12-11T22:10:00Z">
            <w:r w:rsidRPr="00821DA8" w:rsidDel="00821DA8">
              <w:rPr>
                <w:noProof/>
                <w:color w:val="943634" w:themeColor="accent2" w:themeShade="BF"/>
                <w:rPrChange w:id="260" w:author="Camilo Cabrera" w:date="2017-12-11T22:10:00Z">
                  <w:rPr>
                    <w:rStyle w:val="Hyperlink"/>
                    <w:noProof/>
                  </w:rPr>
                </w:rPrChange>
              </w:rPr>
              <w:delText>2.3.</w:delText>
            </w:r>
            <w:r w:rsidRPr="004A60A6" w:rsidDel="00821DA8">
              <w:rPr>
                <w:rFonts w:asciiTheme="minorHAnsi" w:eastAsiaTheme="minorEastAsia" w:hAnsiTheme="minorHAnsi"/>
                <w:noProof/>
                <w:color w:val="943634" w:themeColor="accent2" w:themeShade="BF"/>
                <w:lang w:eastAsia="es-CO"/>
                <w:rPrChange w:id="261"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62" w:author="Camilo Cabrera" w:date="2017-12-11T22:10:00Z">
                  <w:rPr>
                    <w:rStyle w:val="Hyperlink"/>
                    <w:noProof/>
                  </w:rPr>
                </w:rPrChange>
              </w:rPr>
              <w:delText>Conclusiones del diagnóstico de los sistemas información regional y geográfica del departamento de Huila</w:delText>
            </w:r>
            <w:r w:rsidRPr="004A60A6" w:rsidDel="00821DA8">
              <w:rPr>
                <w:noProof/>
                <w:webHidden/>
                <w:color w:val="943634" w:themeColor="accent2" w:themeShade="BF"/>
                <w:rPrChange w:id="263" w:author="Pedro Eduardo Velasquez Trujillo [2]" w:date="2017-12-05T09:59:00Z">
                  <w:rPr>
                    <w:noProof/>
                    <w:webHidden/>
                  </w:rPr>
                </w:rPrChange>
              </w:rPr>
              <w:tab/>
            </w:r>
            <w:r w:rsidR="008A2785" w:rsidRPr="004A60A6" w:rsidDel="00821DA8">
              <w:rPr>
                <w:noProof/>
                <w:webHidden/>
                <w:color w:val="943634" w:themeColor="accent2" w:themeShade="BF"/>
                <w:rPrChange w:id="264" w:author="Pedro Eduardo Velasquez Trujillo [2]" w:date="2017-12-05T09:59:00Z">
                  <w:rPr>
                    <w:noProof/>
                    <w:webHidden/>
                  </w:rPr>
                </w:rPrChange>
              </w:rPr>
              <w:delText>29</w:delText>
            </w:r>
          </w:del>
        </w:p>
        <w:p w14:paraId="71917788" w14:textId="02CCA56B" w:rsidR="00666E4E" w:rsidRPr="004A60A6" w:rsidDel="00821DA8" w:rsidRDefault="00666E4E">
          <w:pPr>
            <w:pStyle w:val="TOC1"/>
            <w:tabs>
              <w:tab w:val="left" w:pos="440"/>
              <w:tab w:val="right" w:leader="dot" w:pos="8828"/>
            </w:tabs>
            <w:rPr>
              <w:del w:id="265" w:author="Camilo Cabrera" w:date="2017-12-11T22:10:00Z"/>
              <w:rFonts w:asciiTheme="minorHAnsi" w:eastAsiaTheme="minorEastAsia" w:hAnsiTheme="minorHAnsi"/>
              <w:noProof/>
              <w:color w:val="943634" w:themeColor="accent2" w:themeShade="BF"/>
              <w:lang w:eastAsia="es-CO"/>
              <w:rPrChange w:id="266" w:author="Pedro Eduardo Velasquez Trujillo [2]" w:date="2017-12-05T09:59:00Z">
                <w:rPr>
                  <w:del w:id="267" w:author="Camilo Cabrera" w:date="2017-12-11T22:10:00Z"/>
                  <w:rFonts w:asciiTheme="minorHAnsi" w:eastAsiaTheme="minorEastAsia" w:hAnsiTheme="minorHAnsi"/>
                  <w:noProof/>
                  <w:lang w:eastAsia="es-CO"/>
                </w:rPr>
              </w:rPrChange>
            </w:rPr>
          </w:pPr>
          <w:del w:id="268" w:author="Camilo Cabrera" w:date="2017-12-11T22:10:00Z">
            <w:r w:rsidRPr="00821DA8" w:rsidDel="00821DA8">
              <w:rPr>
                <w:noProof/>
                <w:color w:val="943634" w:themeColor="accent2" w:themeShade="BF"/>
                <w:rPrChange w:id="269" w:author="Camilo Cabrera" w:date="2017-12-11T22:10:00Z">
                  <w:rPr>
                    <w:rStyle w:val="Hyperlink"/>
                    <w:noProof/>
                  </w:rPr>
                </w:rPrChange>
              </w:rPr>
              <w:delText>3.</w:delText>
            </w:r>
            <w:r w:rsidRPr="004A60A6" w:rsidDel="00821DA8">
              <w:rPr>
                <w:rFonts w:asciiTheme="minorHAnsi" w:eastAsiaTheme="minorEastAsia" w:hAnsiTheme="minorHAnsi"/>
                <w:noProof/>
                <w:color w:val="943634" w:themeColor="accent2" w:themeShade="BF"/>
                <w:lang w:eastAsia="es-CO"/>
                <w:rPrChange w:id="270"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71" w:author="Camilo Cabrera" w:date="2017-12-11T22:10:00Z">
                  <w:rPr>
                    <w:rStyle w:val="Hyperlink"/>
                    <w:noProof/>
                  </w:rPr>
                </w:rPrChange>
              </w:rPr>
              <w:delText>Antecedentes</w:delText>
            </w:r>
            <w:r w:rsidRPr="004A60A6" w:rsidDel="00821DA8">
              <w:rPr>
                <w:noProof/>
                <w:webHidden/>
                <w:color w:val="943634" w:themeColor="accent2" w:themeShade="BF"/>
                <w:rPrChange w:id="272" w:author="Pedro Eduardo Velasquez Trujillo [2]" w:date="2017-12-05T09:59:00Z">
                  <w:rPr>
                    <w:noProof/>
                    <w:webHidden/>
                  </w:rPr>
                </w:rPrChange>
              </w:rPr>
              <w:tab/>
            </w:r>
            <w:r w:rsidR="008A2785" w:rsidRPr="004A60A6" w:rsidDel="00821DA8">
              <w:rPr>
                <w:noProof/>
                <w:webHidden/>
                <w:color w:val="943634" w:themeColor="accent2" w:themeShade="BF"/>
                <w:rPrChange w:id="273" w:author="Pedro Eduardo Velasquez Trujillo [2]" w:date="2017-12-05T09:59:00Z">
                  <w:rPr>
                    <w:noProof/>
                    <w:webHidden/>
                  </w:rPr>
                </w:rPrChange>
              </w:rPr>
              <w:delText>32</w:delText>
            </w:r>
          </w:del>
        </w:p>
        <w:p w14:paraId="74A38168" w14:textId="48A69DE1" w:rsidR="00666E4E" w:rsidRPr="004A60A6" w:rsidDel="00821DA8" w:rsidRDefault="00666E4E">
          <w:pPr>
            <w:pStyle w:val="TOC1"/>
            <w:tabs>
              <w:tab w:val="left" w:pos="440"/>
              <w:tab w:val="right" w:leader="dot" w:pos="8828"/>
            </w:tabs>
            <w:rPr>
              <w:del w:id="274" w:author="Camilo Cabrera" w:date="2017-12-11T22:10:00Z"/>
              <w:rFonts w:asciiTheme="minorHAnsi" w:eastAsiaTheme="minorEastAsia" w:hAnsiTheme="minorHAnsi"/>
              <w:noProof/>
              <w:color w:val="943634" w:themeColor="accent2" w:themeShade="BF"/>
              <w:lang w:eastAsia="es-CO"/>
              <w:rPrChange w:id="275" w:author="Pedro Eduardo Velasquez Trujillo [2]" w:date="2017-12-05T09:59:00Z">
                <w:rPr>
                  <w:del w:id="276" w:author="Camilo Cabrera" w:date="2017-12-11T22:10:00Z"/>
                  <w:rFonts w:asciiTheme="minorHAnsi" w:eastAsiaTheme="minorEastAsia" w:hAnsiTheme="minorHAnsi"/>
                  <w:noProof/>
                  <w:lang w:eastAsia="es-CO"/>
                </w:rPr>
              </w:rPrChange>
            </w:rPr>
          </w:pPr>
          <w:del w:id="277" w:author="Camilo Cabrera" w:date="2017-12-11T22:10:00Z">
            <w:r w:rsidRPr="00821DA8" w:rsidDel="00821DA8">
              <w:rPr>
                <w:noProof/>
                <w:color w:val="943634" w:themeColor="accent2" w:themeShade="BF"/>
                <w:rPrChange w:id="278" w:author="Camilo Cabrera" w:date="2017-12-11T22:10:00Z">
                  <w:rPr>
                    <w:rStyle w:val="Hyperlink"/>
                    <w:noProof/>
                  </w:rPr>
                </w:rPrChange>
              </w:rPr>
              <w:delText>4.</w:delText>
            </w:r>
            <w:r w:rsidRPr="004A60A6" w:rsidDel="00821DA8">
              <w:rPr>
                <w:rFonts w:asciiTheme="minorHAnsi" w:eastAsiaTheme="minorEastAsia" w:hAnsiTheme="minorHAnsi"/>
                <w:noProof/>
                <w:color w:val="943634" w:themeColor="accent2" w:themeShade="BF"/>
                <w:lang w:eastAsia="es-CO"/>
                <w:rPrChange w:id="279"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80" w:author="Camilo Cabrera" w:date="2017-12-11T22:10:00Z">
                  <w:rPr>
                    <w:rStyle w:val="Hyperlink"/>
                    <w:noProof/>
                  </w:rPr>
                </w:rPrChange>
              </w:rPr>
              <w:delText>Justificación</w:delText>
            </w:r>
            <w:r w:rsidRPr="004A60A6" w:rsidDel="00821DA8">
              <w:rPr>
                <w:noProof/>
                <w:webHidden/>
                <w:color w:val="943634" w:themeColor="accent2" w:themeShade="BF"/>
                <w:rPrChange w:id="281" w:author="Pedro Eduardo Velasquez Trujillo [2]" w:date="2017-12-05T09:59:00Z">
                  <w:rPr>
                    <w:noProof/>
                    <w:webHidden/>
                  </w:rPr>
                </w:rPrChange>
              </w:rPr>
              <w:tab/>
            </w:r>
            <w:r w:rsidR="008A2785" w:rsidRPr="004A60A6" w:rsidDel="00821DA8">
              <w:rPr>
                <w:noProof/>
                <w:webHidden/>
                <w:color w:val="943634" w:themeColor="accent2" w:themeShade="BF"/>
                <w:rPrChange w:id="282" w:author="Pedro Eduardo Velasquez Trujillo [2]" w:date="2017-12-05T09:59:00Z">
                  <w:rPr>
                    <w:noProof/>
                    <w:webHidden/>
                  </w:rPr>
                </w:rPrChange>
              </w:rPr>
              <w:delText>35</w:delText>
            </w:r>
          </w:del>
        </w:p>
        <w:p w14:paraId="3FA86D4A" w14:textId="684C78A5" w:rsidR="00666E4E" w:rsidRPr="004A60A6" w:rsidDel="00821DA8" w:rsidRDefault="00666E4E">
          <w:pPr>
            <w:pStyle w:val="TOC2"/>
            <w:tabs>
              <w:tab w:val="left" w:pos="880"/>
              <w:tab w:val="right" w:leader="dot" w:pos="8828"/>
            </w:tabs>
            <w:rPr>
              <w:del w:id="283" w:author="Camilo Cabrera" w:date="2017-12-11T22:10:00Z"/>
              <w:rFonts w:asciiTheme="minorHAnsi" w:eastAsiaTheme="minorEastAsia" w:hAnsiTheme="minorHAnsi"/>
              <w:noProof/>
              <w:color w:val="943634" w:themeColor="accent2" w:themeShade="BF"/>
              <w:lang w:eastAsia="es-CO"/>
              <w:rPrChange w:id="284" w:author="Pedro Eduardo Velasquez Trujillo [2]" w:date="2017-12-05T09:59:00Z">
                <w:rPr>
                  <w:del w:id="285" w:author="Camilo Cabrera" w:date="2017-12-11T22:10:00Z"/>
                  <w:rFonts w:asciiTheme="minorHAnsi" w:eastAsiaTheme="minorEastAsia" w:hAnsiTheme="minorHAnsi"/>
                  <w:noProof/>
                  <w:lang w:eastAsia="es-CO"/>
                </w:rPr>
              </w:rPrChange>
            </w:rPr>
          </w:pPr>
          <w:del w:id="286" w:author="Camilo Cabrera" w:date="2017-12-11T22:10:00Z">
            <w:r w:rsidRPr="00821DA8" w:rsidDel="00821DA8">
              <w:rPr>
                <w:noProof/>
                <w:color w:val="943634" w:themeColor="accent2" w:themeShade="BF"/>
                <w:rPrChange w:id="287" w:author="Camilo Cabrera" w:date="2017-12-11T22:10:00Z">
                  <w:rPr>
                    <w:rStyle w:val="Hyperlink"/>
                    <w:noProof/>
                  </w:rPr>
                </w:rPrChange>
              </w:rPr>
              <w:lastRenderedPageBreak/>
              <w:delText>4.1.</w:delText>
            </w:r>
            <w:r w:rsidRPr="004A60A6" w:rsidDel="00821DA8">
              <w:rPr>
                <w:rFonts w:asciiTheme="minorHAnsi" w:eastAsiaTheme="minorEastAsia" w:hAnsiTheme="minorHAnsi"/>
                <w:noProof/>
                <w:color w:val="943634" w:themeColor="accent2" w:themeShade="BF"/>
                <w:lang w:eastAsia="es-CO"/>
                <w:rPrChange w:id="288"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89" w:author="Camilo Cabrera" w:date="2017-12-11T22:10:00Z">
                  <w:rPr>
                    <w:rStyle w:val="Hyperlink"/>
                    <w:noProof/>
                  </w:rPr>
                </w:rPrChange>
              </w:rPr>
              <w:delText>Recomendaciones</w:delText>
            </w:r>
            <w:r w:rsidRPr="004A60A6" w:rsidDel="00821DA8">
              <w:rPr>
                <w:noProof/>
                <w:webHidden/>
                <w:color w:val="943634" w:themeColor="accent2" w:themeShade="BF"/>
                <w:rPrChange w:id="290" w:author="Pedro Eduardo Velasquez Trujillo [2]" w:date="2017-12-05T09:59:00Z">
                  <w:rPr>
                    <w:noProof/>
                    <w:webHidden/>
                  </w:rPr>
                </w:rPrChange>
              </w:rPr>
              <w:tab/>
            </w:r>
            <w:r w:rsidR="008A2785" w:rsidRPr="004A60A6" w:rsidDel="00821DA8">
              <w:rPr>
                <w:noProof/>
                <w:webHidden/>
                <w:color w:val="943634" w:themeColor="accent2" w:themeShade="BF"/>
                <w:rPrChange w:id="291" w:author="Pedro Eduardo Velasquez Trujillo [2]" w:date="2017-12-05T09:59:00Z">
                  <w:rPr>
                    <w:noProof/>
                    <w:webHidden/>
                  </w:rPr>
                </w:rPrChange>
              </w:rPr>
              <w:delText>43</w:delText>
            </w:r>
          </w:del>
        </w:p>
        <w:p w14:paraId="3B75891F" w14:textId="668B87DD" w:rsidR="00666E4E" w:rsidRPr="004A60A6" w:rsidDel="00821DA8" w:rsidRDefault="00666E4E">
          <w:pPr>
            <w:pStyle w:val="TOC1"/>
            <w:tabs>
              <w:tab w:val="left" w:pos="440"/>
              <w:tab w:val="right" w:leader="dot" w:pos="8828"/>
            </w:tabs>
            <w:rPr>
              <w:del w:id="292" w:author="Camilo Cabrera" w:date="2017-12-11T22:10:00Z"/>
              <w:rFonts w:asciiTheme="minorHAnsi" w:eastAsiaTheme="minorEastAsia" w:hAnsiTheme="minorHAnsi"/>
              <w:noProof/>
              <w:color w:val="943634" w:themeColor="accent2" w:themeShade="BF"/>
              <w:lang w:eastAsia="es-CO"/>
              <w:rPrChange w:id="293" w:author="Pedro Eduardo Velasquez Trujillo [2]" w:date="2017-12-05T09:59:00Z">
                <w:rPr>
                  <w:del w:id="294" w:author="Camilo Cabrera" w:date="2017-12-11T22:10:00Z"/>
                  <w:rFonts w:asciiTheme="minorHAnsi" w:eastAsiaTheme="minorEastAsia" w:hAnsiTheme="minorHAnsi"/>
                  <w:noProof/>
                  <w:lang w:eastAsia="es-CO"/>
                </w:rPr>
              </w:rPrChange>
            </w:rPr>
          </w:pPr>
          <w:del w:id="295" w:author="Camilo Cabrera" w:date="2017-12-11T22:10:00Z">
            <w:r w:rsidRPr="00821DA8" w:rsidDel="00821DA8">
              <w:rPr>
                <w:noProof/>
                <w:color w:val="943634" w:themeColor="accent2" w:themeShade="BF"/>
                <w:rPrChange w:id="296" w:author="Camilo Cabrera" w:date="2017-12-11T22:10:00Z">
                  <w:rPr>
                    <w:rStyle w:val="Hyperlink"/>
                    <w:noProof/>
                  </w:rPr>
                </w:rPrChange>
              </w:rPr>
              <w:delText>5.</w:delText>
            </w:r>
            <w:r w:rsidRPr="004A60A6" w:rsidDel="00821DA8">
              <w:rPr>
                <w:rFonts w:asciiTheme="minorHAnsi" w:eastAsiaTheme="minorEastAsia" w:hAnsiTheme="minorHAnsi"/>
                <w:noProof/>
                <w:color w:val="943634" w:themeColor="accent2" w:themeShade="BF"/>
                <w:lang w:eastAsia="es-CO"/>
                <w:rPrChange w:id="297"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298" w:author="Camilo Cabrera" w:date="2017-12-11T22:10:00Z">
                  <w:rPr>
                    <w:rStyle w:val="Hyperlink"/>
                    <w:noProof/>
                  </w:rPr>
                </w:rPrChange>
              </w:rPr>
              <w:delText>Marco teórico</w:delText>
            </w:r>
            <w:r w:rsidRPr="004A60A6" w:rsidDel="00821DA8">
              <w:rPr>
                <w:noProof/>
                <w:webHidden/>
                <w:color w:val="943634" w:themeColor="accent2" w:themeShade="BF"/>
                <w:rPrChange w:id="299" w:author="Pedro Eduardo Velasquez Trujillo [2]" w:date="2017-12-05T09:59:00Z">
                  <w:rPr>
                    <w:noProof/>
                    <w:webHidden/>
                  </w:rPr>
                </w:rPrChange>
              </w:rPr>
              <w:tab/>
            </w:r>
            <w:r w:rsidR="008A2785" w:rsidRPr="004A60A6" w:rsidDel="00821DA8">
              <w:rPr>
                <w:noProof/>
                <w:webHidden/>
                <w:color w:val="943634" w:themeColor="accent2" w:themeShade="BF"/>
                <w:rPrChange w:id="300" w:author="Pedro Eduardo Velasquez Trujillo [2]" w:date="2017-12-05T09:59:00Z">
                  <w:rPr>
                    <w:noProof/>
                    <w:webHidden/>
                  </w:rPr>
                </w:rPrChange>
              </w:rPr>
              <w:delText>47</w:delText>
            </w:r>
          </w:del>
        </w:p>
        <w:p w14:paraId="271A50EA" w14:textId="0DD9628F" w:rsidR="00666E4E" w:rsidRPr="004A60A6" w:rsidDel="00821DA8" w:rsidRDefault="00666E4E">
          <w:pPr>
            <w:pStyle w:val="TOC2"/>
            <w:tabs>
              <w:tab w:val="left" w:pos="880"/>
              <w:tab w:val="right" w:leader="dot" w:pos="8828"/>
            </w:tabs>
            <w:rPr>
              <w:del w:id="301" w:author="Camilo Cabrera" w:date="2017-12-11T22:10:00Z"/>
              <w:rFonts w:asciiTheme="minorHAnsi" w:eastAsiaTheme="minorEastAsia" w:hAnsiTheme="minorHAnsi"/>
              <w:noProof/>
              <w:color w:val="943634" w:themeColor="accent2" w:themeShade="BF"/>
              <w:lang w:eastAsia="es-CO"/>
              <w:rPrChange w:id="302" w:author="Pedro Eduardo Velasquez Trujillo [2]" w:date="2017-12-05T09:59:00Z">
                <w:rPr>
                  <w:del w:id="303" w:author="Camilo Cabrera" w:date="2017-12-11T22:10:00Z"/>
                  <w:rFonts w:asciiTheme="minorHAnsi" w:eastAsiaTheme="minorEastAsia" w:hAnsiTheme="minorHAnsi"/>
                  <w:noProof/>
                  <w:lang w:eastAsia="es-CO"/>
                </w:rPr>
              </w:rPrChange>
            </w:rPr>
          </w:pPr>
          <w:del w:id="304" w:author="Camilo Cabrera" w:date="2017-12-11T22:10:00Z">
            <w:r w:rsidRPr="00821DA8" w:rsidDel="00821DA8">
              <w:rPr>
                <w:noProof/>
                <w:color w:val="943634" w:themeColor="accent2" w:themeShade="BF"/>
                <w:rPrChange w:id="305" w:author="Camilo Cabrera" w:date="2017-12-11T22:10:00Z">
                  <w:rPr>
                    <w:rStyle w:val="Hyperlink"/>
                    <w:noProof/>
                  </w:rPr>
                </w:rPrChange>
              </w:rPr>
              <w:delText>5.1.</w:delText>
            </w:r>
            <w:r w:rsidRPr="004A60A6" w:rsidDel="00821DA8">
              <w:rPr>
                <w:rFonts w:asciiTheme="minorHAnsi" w:eastAsiaTheme="minorEastAsia" w:hAnsiTheme="minorHAnsi"/>
                <w:noProof/>
                <w:color w:val="943634" w:themeColor="accent2" w:themeShade="BF"/>
                <w:lang w:eastAsia="es-CO"/>
                <w:rPrChange w:id="306"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07" w:author="Camilo Cabrera" w:date="2017-12-11T22:10:00Z">
                  <w:rPr>
                    <w:rStyle w:val="Hyperlink"/>
                    <w:noProof/>
                  </w:rPr>
                </w:rPrChange>
              </w:rPr>
              <w:delText>Marco conceptual</w:delText>
            </w:r>
            <w:r w:rsidRPr="004A60A6" w:rsidDel="00821DA8">
              <w:rPr>
                <w:noProof/>
                <w:webHidden/>
                <w:color w:val="943634" w:themeColor="accent2" w:themeShade="BF"/>
                <w:rPrChange w:id="308" w:author="Pedro Eduardo Velasquez Trujillo [2]" w:date="2017-12-05T09:59:00Z">
                  <w:rPr>
                    <w:noProof/>
                    <w:webHidden/>
                  </w:rPr>
                </w:rPrChange>
              </w:rPr>
              <w:tab/>
            </w:r>
            <w:r w:rsidR="008A2785" w:rsidRPr="004A60A6" w:rsidDel="00821DA8">
              <w:rPr>
                <w:noProof/>
                <w:webHidden/>
                <w:color w:val="943634" w:themeColor="accent2" w:themeShade="BF"/>
                <w:rPrChange w:id="309" w:author="Pedro Eduardo Velasquez Trujillo [2]" w:date="2017-12-05T09:59:00Z">
                  <w:rPr>
                    <w:noProof/>
                    <w:webHidden/>
                  </w:rPr>
                </w:rPrChange>
              </w:rPr>
              <w:delText>47</w:delText>
            </w:r>
          </w:del>
        </w:p>
        <w:p w14:paraId="379EF501" w14:textId="6523A2F2" w:rsidR="00666E4E" w:rsidRPr="004A60A6" w:rsidDel="00821DA8" w:rsidRDefault="00666E4E">
          <w:pPr>
            <w:pStyle w:val="TOC3"/>
            <w:tabs>
              <w:tab w:val="left" w:pos="1320"/>
              <w:tab w:val="right" w:leader="dot" w:pos="8828"/>
            </w:tabs>
            <w:rPr>
              <w:del w:id="310" w:author="Camilo Cabrera" w:date="2017-12-11T22:10:00Z"/>
              <w:rFonts w:asciiTheme="minorHAnsi" w:eastAsiaTheme="minorEastAsia" w:hAnsiTheme="minorHAnsi"/>
              <w:noProof/>
              <w:color w:val="943634" w:themeColor="accent2" w:themeShade="BF"/>
              <w:lang w:eastAsia="es-CO"/>
              <w:rPrChange w:id="311" w:author="Pedro Eduardo Velasquez Trujillo [2]" w:date="2017-12-05T09:59:00Z">
                <w:rPr>
                  <w:del w:id="312" w:author="Camilo Cabrera" w:date="2017-12-11T22:10:00Z"/>
                  <w:rFonts w:asciiTheme="minorHAnsi" w:eastAsiaTheme="minorEastAsia" w:hAnsiTheme="minorHAnsi"/>
                  <w:noProof/>
                  <w:lang w:eastAsia="es-CO"/>
                </w:rPr>
              </w:rPrChange>
            </w:rPr>
          </w:pPr>
          <w:del w:id="313" w:author="Camilo Cabrera" w:date="2017-12-11T22:10:00Z">
            <w:r w:rsidRPr="00821DA8" w:rsidDel="00821DA8">
              <w:rPr>
                <w:noProof/>
                <w:color w:val="943634" w:themeColor="accent2" w:themeShade="BF"/>
                <w:rPrChange w:id="314" w:author="Camilo Cabrera" w:date="2017-12-11T22:10:00Z">
                  <w:rPr>
                    <w:rStyle w:val="Hyperlink"/>
                    <w:noProof/>
                  </w:rPr>
                </w:rPrChange>
              </w:rPr>
              <w:delText>5.1.1.</w:delText>
            </w:r>
            <w:r w:rsidRPr="004A60A6" w:rsidDel="00821DA8">
              <w:rPr>
                <w:rFonts w:asciiTheme="minorHAnsi" w:eastAsiaTheme="minorEastAsia" w:hAnsiTheme="minorHAnsi"/>
                <w:noProof/>
                <w:color w:val="943634" w:themeColor="accent2" w:themeShade="BF"/>
                <w:lang w:eastAsia="es-CO"/>
                <w:rPrChange w:id="315"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16" w:author="Camilo Cabrera" w:date="2017-12-11T22:10:00Z">
                  <w:rPr>
                    <w:rStyle w:val="Hyperlink"/>
                    <w:noProof/>
                  </w:rPr>
                </w:rPrChange>
              </w:rPr>
              <w:delText>Referencia Normativa</w:delText>
            </w:r>
            <w:r w:rsidRPr="004A60A6" w:rsidDel="00821DA8">
              <w:rPr>
                <w:noProof/>
                <w:webHidden/>
                <w:color w:val="943634" w:themeColor="accent2" w:themeShade="BF"/>
                <w:rPrChange w:id="317" w:author="Pedro Eduardo Velasquez Trujillo [2]" w:date="2017-12-05T09:59:00Z">
                  <w:rPr>
                    <w:noProof/>
                    <w:webHidden/>
                  </w:rPr>
                </w:rPrChange>
              </w:rPr>
              <w:tab/>
            </w:r>
            <w:r w:rsidR="008A2785" w:rsidRPr="004A60A6" w:rsidDel="00821DA8">
              <w:rPr>
                <w:noProof/>
                <w:webHidden/>
                <w:color w:val="943634" w:themeColor="accent2" w:themeShade="BF"/>
                <w:rPrChange w:id="318" w:author="Pedro Eduardo Velasquez Trujillo [2]" w:date="2017-12-05T09:59:00Z">
                  <w:rPr>
                    <w:noProof/>
                    <w:webHidden/>
                  </w:rPr>
                </w:rPrChange>
              </w:rPr>
              <w:delText>47</w:delText>
            </w:r>
          </w:del>
        </w:p>
        <w:p w14:paraId="6829F297" w14:textId="4CA61059" w:rsidR="00666E4E" w:rsidRPr="004A60A6" w:rsidDel="00821DA8" w:rsidRDefault="00666E4E">
          <w:pPr>
            <w:pStyle w:val="TOC3"/>
            <w:tabs>
              <w:tab w:val="left" w:pos="1320"/>
              <w:tab w:val="right" w:leader="dot" w:pos="8828"/>
            </w:tabs>
            <w:rPr>
              <w:del w:id="319" w:author="Camilo Cabrera" w:date="2017-12-11T22:10:00Z"/>
              <w:rFonts w:asciiTheme="minorHAnsi" w:eastAsiaTheme="minorEastAsia" w:hAnsiTheme="minorHAnsi"/>
              <w:noProof/>
              <w:color w:val="943634" w:themeColor="accent2" w:themeShade="BF"/>
              <w:lang w:eastAsia="es-CO"/>
              <w:rPrChange w:id="320" w:author="Pedro Eduardo Velasquez Trujillo [2]" w:date="2017-12-05T09:59:00Z">
                <w:rPr>
                  <w:del w:id="321" w:author="Camilo Cabrera" w:date="2017-12-11T22:10:00Z"/>
                  <w:rFonts w:asciiTheme="minorHAnsi" w:eastAsiaTheme="minorEastAsia" w:hAnsiTheme="minorHAnsi"/>
                  <w:noProof/>
                  <w:lang w:eastAsia="es-CO"/>
                </w:rPr>
              </w:rPrChange>
            </w:rPr>
          </w:pPr>
          <w:del w:id="322" w:author="Camilo Cabrera" w:date="2017-12-11T22:10:00Z">
            <w:r w:rsidRPr="00821DA8" w:rsidDel="00821DA8">
              <w:rPr>
                <w:noProof/>
                <w:color w:val="943634" w:themeColor="accent2" w:themeShade="BF"/>
                <w:rPrChange w:id="323" w:author="Camilo Cabrera" w:date="2017-12-11T22:10:00Z">
                  <w:rPr>
                    <w:rStyle w:val="Hyperlink"/>
                    <w:noProof/>
                  </w:rPr>
                </w:rPrChange>
              </w:rPr>
              <w:delText>5.1.2.</w:delText>
            </w:r>
            <w:r w:rsidRPr="004A60A6" w:rsidDel="00821DA8">
              <w:rPr>
                <w:rFonts w:asciiTheme="minorHAnsi" w:eastAsiaTheme="minorEastAsia" w:hAnsiTheme="minorHAnsi"/>
                <w:noProof/>
                <w:color w:val="943634" w:themeColor="accent2" w:themeShade="BF"/>
                <w:lang w:eastAsia="es-CO"/>
                <w:rPrChange w:id="324"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25" w:author="Camilo Cabrera" w:date="2017-12-11T22:10:00Z">
                  <w:rPr>
                    <w:rStyle w:val="Hyperlink"/>
                    <w:noProof/>
                  </w:rPr>
                </w:rPrChange>
              </w:rPr>
              <w:delText>Sistemas de Información</w:delText>
            </w:r>
            <w:r w:rsidRPr="004A60A6" w:rsidDel="00821DA8">
              <w:rPr>
                <w:noProof/>
                <w:webHidden/>
                <w:color w:val="943634" w:themeColor="accent2" w:themeShade="BF"/>
                <w:rPrChange w:id="326" w:author="Pedro Eduardo Velasquez Trujillo [2]" w:date="2017-12-05T09:59:00Z">
                  <w:rPr>
                    <w:noProof/>
                    <w:webHidden/>
                  </w:rPr>
                </w:rPrChange>
              </w:rPr>
              <w:tab/>
            </w:r>
            <w:r w:rsidR="008A2785" w:rsidRPr="004A60A6" w:rsidDel="00821DA8">
              <w:rPr>
                <w:noProof/>
                <w:webHidden/>
                <w:color w:val="943634" w:themeColor="accent2" w:themeShade="BF"/>
                <w:rPrChange w:id="327" w:author="Pedro Eduardo Velasquez Trujillo [2]" w:date="2017-12-05T09:59:00Z">
                  <w:rPr>
                    <w:noProof/>
                    <w:webHidden/>
                  </w:rPr>
                </w:rPrChange>
              </w:rPr>
              <w:delText>50</w:delText>
            </w:r>
          </w:del>
        </w:p>
        <w:p w14:paraId="2C4C72C8" w14:textId="3DCB7EAF" w:rsidR="00666E4E" w:rsidRPr="004A60A6" w:rsidDel="00821DA8" w:rsidRDefault="00666E4E">
          <w:pPr>
            <w:pStyle w:val="TOC3"/>
            <w:tabs>
              <w:tab w:val="left" w:pos="1320"/>
              <w:tab w:val="right" w:leader="dot" w:pos="8828"/>
            </w:tabs>
            <w:rPr>
              <w:del w:id="328" w:author="Camilo Cabrera" w:date="2017-12-11T22:10:00Z"/>
              <w:rFonts w:asciiTheme="minorHAnsi" w:eastAsiaTheme="minorEastAsia" w:hAnsiTheme="minorHAnsi"/>
              <w:noProof/>
              <w:color w:val="943634" w:themeColor="accent2" w:themeShade="BF"/>
              <w:lang w:eastAsia="es-CO"/>
              <w:rPrChange w:id="329" w:author="Pedro Eduardo Velasquez Trujillo [2]" w:date="2017-12-05T09:59:00Z">
                <w:rPr>
                  <w:del w:id="330" w:author="Camilo Cabrera" w:date="2017-12-11T22:10:00Z"/>
                  <w:rFonts w:asciiTheme="minorHAnsi" w:eastAsiaTheme="minorEastAsia" w:hAnsiTheme="minorHAnsi"/>
                  <w:noProof/>
                  <w:lang w:eastAsia="es-CO"/>
                </w:rPr>
              </w:rPrChange>
            </w:rPr>
          </w:pPr>
          <w:del w:id="331" w:author="Camilo Cabrera" w:date="2017-12-11T22:10:00Z">
            <w:r w:rsidRPr="00821DA8" w:rsidDel="00821DA8">
              <w:rPr>
                <w:noProof/>
                <w:color w:val="943634" w:themeColor="accent2" w:themeShade="BF"/>
                <w:rPrChange w:id="332" w:author="Camilo Cabrera" w:date="2017-12-11T22:10:00Z">
                  <w:rPr>
                    <w:rStyle w:val="Hyperlink"/>
                    <w:noProof/>
                  </w:rPr>
                </w:rPrChange>
              </w:rPr>
              <w:delText>5.1.3.</w:delText>
            </w:r>
            <w:r w:rsidRPr="004A60A6" w:rsidDel="00821DA8">
              <w:rPr>
                <w:rFonts w:asciiTheme="minorHAnsi" w:eastAsiaTheme="minorEastAsia" w:hAnsiTheme="minorHAnsi"/>
                <w:noProof/>
                <w:color w:val="943634" w:themeColor="accent2" w:themeShade="BF"/>
                <w:lang w:eastAsia="es-CO"/>
                <w:rPrChange w:id="333"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34" w:author="Camilo Cabrera" w:date="2017-12-11T22:10:00Z">
                  <w:rPr>
                    <w:rStyle w:val="Hyperlink"/>
                    <w:noProof/>
                  </w:rPr>
                </w:rPrChange>
              </w:rPr>
              <w:delText>Funciones de un sistema de información</w:delText>
            </w:r>
            <w:r w:rsidRPr="004A60A6" w:rsidDel="00821DA8">
              <w:rPr>
                <w:noProof/>
                <w:webHidden/>
                <w:color w:val="943634" w:themeColor="accent2" w:themeShade="BF"/>
                <w:rPrChange w:id="335" w:author="Pedro Eduardo Velasquez Trujillo [2]" w:date="2017-12-05T09:59:00Z">
                  <w:rPr>
                    <w:noProof/>
                    <w:webHidden/>
                  </w:rPr>
                </w:rPrChange>
              </w:rPr>
              <w:tab/>
            </w:r>
            <w:r w:rsidR="008A2785" w:rsidRPr="004A60A6" w:rsidDel="00821DA8">
              <w:rPr>
                <w:noProof/>
                <w:webHidden/>
                <w:color w:val="943634" w:themeColor="accent2" w:themeShade="BF"/>
                <w:rPrChange w:id="336" w:author="Pedro Eduardo Velasquez Trujillo [2]" w:date="2017-12-05T09:59:00Z">
                  <w:rPr>
                    <w:noProof/>
                    <w:webHidden/>
                  </w:rPr>
                </w:rPrChange>
              </w:rPr>
              <w:delText>51</w:delText>
            </w:r>
          </w:del>
        </w:p>
        <w:p w14:paraId="0BDC3A07" w14:textId="427029F8" w:rsidR="00666E4E" w:rsidRPr="004A60A6" w:rsidDel="00821DA8" w:rsidRDefault="00666E4E">
          <w:pPr>
            <w:pStyle w:val="TOC3"/>
            <w:tabs>
              <w:tab w:val="left" w:pos="1320"/>
              <w:tab w:val="right" w:leader="dot" w:pos="8828"/>
            </w:tabs>
            <w:rPr>
              <w:del w:id="337" w:author="Camilo Cabrera" w:date="2017-12-11T22:10:00Z"/>
              <w:rFonts w:asciiTheme="minorHAnsi" w:eastAsiaTheme="minorEastAsia" w:hAnsiTheme="minorHAnsi"/>
              <w:noProof/>
              <w:color w:val="943634" w:themeColor="accent2" w:themeShade="BF"/>
              <w:lang w:eastAsia="es-CO"/>
              <w:rPrChange w:id="338" w:author="Pedro Eduardo Velasquez Trujillo [2]" w:date="2017-12-05T09:59:00Z">
                <w:rPr>
                  <w:del w:id="339" w:author="Camilo Cabrera" w:date="2017-12-11T22:10:00Z"/>
                  <w:rFonts w:asciiTheme="minorHAnsi" w:eastAsiaTheme="minorEastAsia" w:hAnsiTheme="minorHAnsi"/>
                  <w:noProof/>
                  <w:lang w:eastAsia="es-CO"/>
                </w:rPr>
              </w:rPrChange>
            </w:rPr>
          </w:pPr>
          <w:del w:id="340" w:author="Camilo Cabrera" w:date="2017-12-11T22:10:00Z">
            <w:r w:rsidRPr="00821DA8" w:rsidDel="00821DA8">
              <w:rPr>
                <w:noProof/>
                <w:color w:val="943634" w:themeColor="accent2" w:themeShade="BF"/>
                <w:rPrChange w:id="341" w:author="Camilo Cabrera" w:date="2017-12-11T22:10:00Z">
                  <w:rPr>
                    <w:rStyle w:val="Hyperlink"/>
                    <w:noProof/>
                  </w:rPr>
                </w:rPrChange>
              </w:rPr>
              <w:delText>5.1.4.</w:delText>
            </w:r>
            <w:r w:rsidRPr="004A60A6" w:rsidDel="00821DA8">
              <w:rPr>
                <w:rFonts w:asciiTheme="minorHAnsi" w:eastAsiaTheme="minorEastAsia" w:hAnsiTheme="minorHAnsi"/>
                <w:noProof/>
                <w:color w:val="943634" w:themeColor="accent2" w:themeShade="BF"/>
                <w:lang w:eastAsia="es-CO"/>
                <w:rPrChange w:id="342"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43" w:author="Camilo Cabrera" w:date="2017-12-11T22:10:00Z">
                  <w:rPr>
                    <w:rStyle w:val="Hyperlink"/>
                    <w:noProof/>
                  </w:rPr>
                </w:rPrChange>
              </w:rPr>
              <w:delText>Sistema de regulación y control</w:delText>
            </w:r>
            <w:r w:rsidRPr="004A60A6" w:rsidDel="00821DA8">
              <w:rPr>
                <w:noProof/>
                <w:webHidden/>
                <w:color w:val="943634" w:themeColor="accent2" w:themeShade="BF"/>
                <w:rPrChange w:id="344" w:author="Pedro Eduardo Velasquez Trujillo [2]" w:date="2017-12-05T09:59:00Z">
                  <w:rPr>
                    <w:noProof/>
                    <w:webHidden/>
                  </w:rPr>
                </w:rPrChange>
              </w:rPr>
              <w:tab/>
            </w:r>
            <w:r w:rsidR="008A2785" w:rsidRPr="004A60A6" w:rsidDel="00821DA8">
              <w:rPr>
                <w:noProof/>
                <w:webHidden/>
                <w:color w:val="943634" w:themeColor="accent2" w:themeShade="BF"/>
                <w:rPrChange w:id="345" w:author="Pedro Eduardo Velasquez Trujillo [2]" w:date="2017-12-05T09:59:00Z">
                  <w:rPr>
                    <w:noProof/>
                    <w:webHidden/>
                  </w:rPr>
                </w:rPrChange>
              </w:rPr>
              <w:delText>54</w:delText>
            </w:r>
          </w:del>
        </w:p>
        <w:p w14:paraId="1AAACA14" w14:textId="31726DE1" w:rsidR="00666E4E" w:rsidRPr="004A60A6" w:rsidDel="00821DA8" w:rsidRDefault="00666E4E">
          <w:pPr>
            <w:pStyle w:val="TOC3"/>
            <w:tabs>
              <w:tab w:val="left" w:pos="1320"/>
              <w:tab w:val="right" w:leader="dot" w:pos="8828"/>
            </w:tabs>
            <w:rPr>
              <w:del w:id="346" w:author="Camilo Cabrera" w:date="2017-12-11T22:10:00Z"/>
              <w:rFonts w:asciiTheme="minorHAnsi" w:eastAsiaTheme="minorEastAsia" w:hAnsiTheme="minorHAnsi"/>
              <w:noProof/>
              <w:color w:val="943634" w:themeColor="accent2" w:themeShade="BF"/>
              <w:lang w:eastAsia="es-CO"/>
              <w:rPrChange w:id="347" w:author="Pedro Eduardo Velasquez Trujillo [2]" w:date="2017-12-05T09:59:00Z">
                <w:rPr>
                  <w:del w:id="348" w:author="Camilo Cabrera" w:date="2017-12-11T22:10:00Z"/>
                  <w:rFonts w:asciiTheme="minorHAnsi" w:eastAsiaTheme="minorEastAsia" w:hAnsiTheme="minorHAnsi"/>
                  <w:noProof/>
                  <w:lang w:eastAsia="es-CO"/>
                </w:rPr>
              </w:rPrChange>
            </w:rPr>
          </w:pPr>
          <w:del w:id="349" w:author="Camilo Cabrera" w:date="2017-12-11T22:10:00Z">
            <w:r w:rsidRPr="00821DA8" w:rsidDel="00821DA8">
              <w:rPr>
                <w:noProof/>
                <w:color w:val="943634" w:themeColor="accent2" w:themeShade="BF"/>
                <w:rPrChange w:id="350" w:author="Camilo Cabrera" w:date="2017-12-11T22:10:00Z">
                  <w:rPr>
                    <w:rStyle w:val="Hyperlink"/>
                    <w:noProof/>
                  </w:rPr>
                </w:rPrChange>
              </w:rPr>
              <w:delText>5.1.5.</w:delText>
            </w:r>
            <w:r w:rsidRPr="004A60A6" w:rsidDel="00821DA8">
              <w:rPr>
                <w:rFonts w:asciiTheme="minorHAnsi" w:eastAsiaTheme="minorEastAsia" w:hAnsiTheme="minorHAnsi"/>
                <w:noProof/>
                <w:color w:val="943634" w:themeColor="accent2" w:themeShade="BF"/>
                <w:lang w:eastAsia="es-CO"/>
                <w:rPrChange w:id="351"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52" w:author="Camilo Cabrera" w:date="2017-12-11T22:10:00Z">
                  <w:rPr>
                    <w:rStyle w:val="Hyperlink"/>
                    <w:noProof/>
                  </w:rPr>
                </w:rPrChange>
              </w:rPr>
              <w:delText>Sistemas de información y su relación con la información territorial</w:delText>
            </w:r>
            <w:r w:rsidRPr="004A60A6" w:rsidDel="00821DA8">
              <w:rPr>
                <w:noProof/>
                <w:webHidden/>
                <w:color w:val="943634" w:themeColor="accent2" w:themeShade="BF"/>
                <w:rPrChange w:id="353" w:author="Pedro Eduardo Velasquez Trujillo [2]" w:date="2017-12-05T09:59:00Z">
                  <w:rPr>
                    <w:noProof/>
                    <w:webHidden/>
                  </w:rPr>
                </w:rPrChange>
              </w:rPr>
              <w:tab/>
            </w:r>
            <w:r w:rsidR="008A2785" w:rsidRPr="004A60A6" w:rsidDel="00821DA8">
              <w:rPr>
                <w:noProof/>
                <w:webHidden/>
                <w:color w:val="943634" w:themeColor="accent2" w:themeShade="BF"/>
                <w:rPrChange w:id="354" w:author="Pedro Eduardo Velasquez Trujillo [2]" w:date="2017-12-05T09:59:00Z">
                  <w:rPr>
                    <w:noProof/>
                    <w:webHidden/>
                  </w:rPr>
                </w:rPrChange>
              </w:rPr>
              <w:delText>56</w:delText>
            </w:r>
          </w:del>
        </w:p>
        <w:p w14:paraId="25172933" w14:textId="3BA8FD83" w:rsidR="00666E4E" w:rsidRPr="004A60A6" w:rsidDel="00821DA8" w:rsidRDefault="00666E4E">
          <w:pPr>
            <w:pStyle w:val="TOC3"/>
            <w:tabs>
              <w:tab w:val="left" w:pos="1320"/>
              <w:tab w:val="right" w:leader="dot" w:pos="8828"/>
            </w:tabs>
            <w:rPr>
              <w:del w:id="355" w:author="Camilo Cabrera" w:date="2017-12-11T22:10:00Z"/>
              <w:rFonts w:asciiTheme="minorHAnsi" w:eastAsiaTheme="minorEastAsia" w:hAnsiTheme="minorHAnsi"/>
              <w:noProof/>
              <w:color w:val="943634" w:themeColor="accent2" w:themeShade="BF"/>
              <w:lang w:eastAsia="es-CO"/>
              <w:rPrChange w:id="356" w:author="Pedro Eduardo Velasquez Trujillo [2]" w:date="2017-12-05T09:59:00Z">
                <w:rPr>
                  <w:del w:id="357" w:author="Camilo Cabrera" w:date="2017-12-11T22:10:00Z"/>
                  <w:rFonts w:asciiTheme="minorHAnsi" w:eastAsiaTheme="minorEastAsia" w:hAnsiTheme="minorHAnsi"/>
                  <w:noProof/>
                  <w:lang w:eastAsia="es-CO"/>
                </w:rPr>
              </w:rPrChange>
            </w:rPr>
          </w:pPr>
          <w:del w:id="358" w:author="Camilo Cabrera" w:date="2017-12-11T22:10:00Z">
            <w:r w:rsidRPr="00821DA8" w:rsidDel="00821DA8">
              <w:rPr>
                <w:noProof/>
                <w:color w:val="943634" w:themeColor="accent2" w:themeShade="BF"/>
                <w:rPrChange w:id="359" w:author="Camilo Cabrera" w:date="2017-12-11T22:10:00Z">
                  <w:rPr>
                    <w:rStyle w:val="Hyperlink"/>
                    <w:noProof/>
                  </w:rPr>
                </w:rPrChange>
              </w:rPr>
              <w:delText>5.1.6.</w:delText>
            </w:r>
            <w:r w:rsidRPr="004A60A6" w:rsidDel="00821DA8">
              <w:rPr>
                <w:rFonts w:asciiTheme="minorHAnsi" w:eastAsiaTheme="minorEastAsia" w:hAnsiTheme="minorHAnsi"/>
                <w:noProof/>
                <w:color w:val="943634" w:themeColor="accent2" w:themeShade="BF"/>
                <w:lang w:eastAsia="es-CO"/>
                <w:rPrChange w:id="360"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61" w:author="Camilo Cabrera" w:date="2017-12-11T22:10:00Z">
                  <w:rPr>
                    <w:rStyle w:val="Hyperlink"/>
                    <w:noProof/>
                  </w:rPr>
                </w:rPrChange>
              </w:rPr>
              <w:delText>¿Que son los sistemas de información geográfico (SIG)?</w:delText>
            </w:r>
            <w:r w:rsidRPr="004A60A6" w:rsidDel="00821DA8">
              <w:rPr>
                <w:noProof/>
                <w:webHidden/>
                <w:color w:val="943634" w:themeColor="accent2" w:themeShade="BF"/>
                <w:rPrChange w:id="362" w:author="Pedro Eduardo Velasquez Trujillo [2]" w:date="2017-12-05T09:59:00Z">
                  <w:rPr>
                    <w:noProof/>
                    <w:webHidden/>
                  </w:rPr>
                </w:rPrChange>
              </w:rPr>
              <w:tab/>
            </w:r>
            <w:r w:rsidR="008A2785" w:rsidRPr="004A60A6" w:rsidDel="00821DA8">
              <w:rPr>
                <w:noProof/>
                <w:webHidden/>
                <w:color w:val="943634" w:themeColor="accent2" w:themeShade="BF"/>
                <w:rPrChange w:id="363" w:author="Pedro Eduardo Velasquez Trujillo [2]" w:date="2017-12-05T09:59:00Z">
                  <w:rPr>
                    <w:noProof/>
                    <w:webHidden/>
                  </w:rPr>
                </w:rPrChange>
              </w:rPr>
              <w:delText>57</w:delText>
            </w:r>
          </w:del>
        </w:p>
        <w:p w14:paraId="04944B65" w14:textId="3E0FE69B" w:rsidR="00666E4E" w:rsidRPr="004A60A6" w:rsidDel="00821DA8" w:rsidRDefault="00666E4E">
          <w:pPr>
            <w:pStyle w:val="TOC3"/>
            <w:tabs>
              <w:tab w:val="left" w:pos="1320"/>
              <w:tab w:val="right" w:leader="dot" w:pos="8828"/>
            </w:tabs>
            <w:rPr>
              <w:del w:id="364" w:author="Camilo Cabrera" w:date="2017-12-11T22:10:00Z"/>
              <w:rFonts w:asciiTheme="minorHAnsi" w:eastAsiaTheme="minorEastAsia" w:hAnsiTheme="minorHAnsi"/>
              <w:noProof/>
              <w:color w:val="943634" w:themeColor="accent2" w:themeShade="BF"/>
              <w:lang w:eastAsia="es-CO"/>
              <w:rPrChange w:id="365" w:author="Pedro Eduardo Velasquez Trujillo [2]" w:date="2017-12-05T09:59:00Z">
                <w:rPr>
                  <w:del w:id="366" w:author="Camilo Cabrera" w:date="2017-12-11T22:10:00Z"/>
                  <w:rFonts w:asciiTheme="minorHAnsi" w:eastAsiaTheme="minorEastAsia" w:hAnsiTheme="minorHAnsi"/>
                  <w:noProof/>
                  <w:lang w:eastAsia="es-CO"/>
                </w:rPr>
              </w:rPrChange>
            </w:rPr>
          </w:pPr>
          <w:del w:id="367" w:author="Camilo Cabrera" w:date="2017-12-11T22:10:00Z">
            <w:r w:rsidRPr="00821DA8" w:rsidDel="00821DA8">
              <w:rPr>
                <w:noProof/>
                <w:color w:val="943634" w:themeColor="accent2" w:themeShade="BF"/>
                <w:rPrChange w:id="368" w:author="Camilo Cabrera" w:date="2017-12-11T22:10:00Z">
                  <w:rPr>
                    <w:rStyle w:val="Hyperlink"/>
                    <w:noProof/>
                  </w:rPr>
                </w:rPrChange>
              </w:rPr>
              <w:delText>5.1.7.</w:delText>
            </w:r>
            <w:r w:rsidRPr="004A60A6" w:rsidDel="00821DA8">
              <w:rPr>
                <w:rFonts w:asciiTheme="minorHAnsi" w:eastAsiaTheme="minorEastAsia" w:hAnsiTheme="minorHAnsi"/>
                <w:noProof/>
                <w:color w:val="943634" w:themeColor="accent2" w:themeShade="BF"/>
                <w:lang w:eastAsia="es-CO"/>
                <w:rPrChange w:id="369"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70" w:author="Camilo Cabrera" w:date="2017-12-11T22:10:00Z">
                  <w:rPr>
                    <w:rStyle w:val="Hyperlink"/>
                    <w:noProof/>
                  </w:rPr>
                </w:rPrChange>
              </w:rPr>
              <w:delText>Fundamentos de los geo servicios</w:delText>
            </w:r>
            <w:r w:rsidRPr="004A60A6" w:rsidDel="00821DA8">
              <w:rPr>
                <w:noProof/>
                <w:webHidden/>
                <w:color w:val="943634" w:themeColor="accent2" w:themeShade="BF"/>
                <w:rPrChange w:id="371" w:author="Pedro Eduardo Velasquez Trujillo [2]" w:date="2017-12-05T09:59:00Z">
                  <w:rPr>
                    <w:noProof/>
                    <w:webHidden/>
                  </w:rPr>
                </w:rPrChange>
              </w:rPr>
              <w:tab/>
            </w:r>
            <w:r w:rsidR="008A2785" w:rsidRPr="004A60A6" w:rsidDel="00821DA8">
              <w:rPr>
                <w:noProof/>
                <w:webHidden/>
                <w:color w:val="943634" w:themeColor="accent2" w:themeShade="BF"/>
                <w:rPrChange w:id="372" w:author="Pedro Eduardo Velasquez Trujillo [2]" w:date="2017-12-05T09:59:00Z">
                  <w:rPr>
                    <w:noProof/>
                    <w:webHidden/>
                  </w:rPr>
                </w:rPrChange>
              </w:rPr>
              <w:delText>58</w:delText>
            </w:r>
          </w:del>
        </w:p>
        <w:p w14:paraId="481D0834" w14:textId="152D3A58" w:rsidR="00666E4E" w:rsidRPr="004A60A6" w:rsidDel="00821DA8" w:rsidRDefault="00666E4E">
          <w:pPr>
            <w:pStyle w:val="TOC3"/>
            <w:tabs>
              <w:tab w:val="left" w:pos="1320"/>
              <w:tab w:val="right" w:leader="dot" w:pos="8828"/>
            </w:tabs>
            <w:rPr>
              <w:del w:id="373" w:author="Camilo Cabrera" w:date="2017-12-11T22:10:00Z"/>
              <w:rFonts w:asciiTheme="minorHAnsi" w:eastAsiaTheme="minorEastAsia" w:hAnsiTheme="minorHAnsi"/>
              <w:noProof/>
              <w:color w:val="943634" w:themeColor="accent2" w:themeShade="BF"/>
              <w:lang w:eastAsia="es-CO"/>
              <w:rPrChange w:id="374" w:author="Pedro Eduardo Velasquez Trujillo [2]" w:date="2017-12-05T09:59:00Z">
                <w:rPr>
                  <w:del w:id="375" w:author="Camilo Cabrera" w:date="2017-12-11T22:10:00Z"/>
                  <w:rFonts w:asciiTheme="minorHAnsi" w:eastAsiaTheme="minorEastAsia" w:hAnsiTheme="minorHAnsi"/>
                  <w:noProof/>
                  <w:lang w:eastAsia="es-CO"/>
                </w:rPr>
              </w:rPrChange>
            </w:rPr>
          </w:pPr>
          <w:del w:id="376" w:author="Camilo Cabrera" w:date="2017-12-11T22:10:00Z">
            <w:r w:rsidRPr="00821DA8" w:rsidDel="00821DA8">
              <w:rPr>
                <w:noProof/>
                <w:color w:val="943634" w:themeColor="accent2" w:themeShade="BF"/>
                <w:rPrChange w:id="377" w:author="Camilo Cabrera" w:date="2017-12-11T22:10:00Z">
                  <w:rPr>
                    <w:rStyle w:val="Hyperlink"/>
                    <w:noProof/>
                  </w:rPr>
                </w:rPrChange>
              </w:rPr>
              <w:delText>5.1.8.</w:delText>
            </w:r>
            <w:r w:rsidRPr="004A60A6" w:rsidDel="00821DA8">
              <w:rPr>
                <w:rFonts w:asciiTheme="minorHAnsi" w:eastAsiaTheme="minorEastAsia" w:hAnsiTheme="minorHAnsi"/>
                <w:noProof/>
                <w:color w:val="943634" w:themeColor="accent2" w:themeShade="BF"/>
                <w:lang w:eastAsia="es-CO"/>
                <w:rPrChange w:id="378"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79" w:author="Camilo Cabrera" w:date="2017-12-11T22:10:00Z">
                  <w:rPr>
                    <w:rStyle w:val="Hyperlink"/>
                    <w:noProof/>
                  </w:rPr>
                </w:rPrChange>
              </w:rPr>
              <w:delText>Modelo propuesto</w:delText>
            </w:r>
            <w:r w:rsidRPr="004A60A6" w:rsidDel="00821DA8">
              <w:rPr>
                <w:noProof/>
                <w:webHidden/>
                <w:color w:val="943634" w:themeColor="accent2" w:themeShade="BF"/>
                <w:rPrChange w:id="380" w:author="Pedro Eduardo Velasquez Trujillo [2]" w:date="2017-12-05T09:59:00Z">
                  <w:rPr>
                    <w:noProof/>
                    <w:webHidden/>
                  </w:rPr>
                </w:rPrChange>
              </w:rPr>
              <w:tab/>
            </w:r>
            <w:r w:rsidR="008A2785" w:rsidRPr="004A60A6" w:rsidDel="00821DA8">
              <w:rPr>
                <w:noProof/>
                <w:webHidden/>
                <w:color w:val="943634" w:themeColor="accent2" w:themeShade="BF"/>
                <w:rPrChange w:id="381" w:author="Pedro Eduardo Velasquez Trujillo [2]" w:date="2017-12-05T09:59:00Z">
                  <w:rPr>
                    <w:noProof/>
                    <w:webHidden/>
                  </w:rPr>
                </w:rPrChange>
              </w:rPr>
              <w:delText>59</w:delText>
            </w:r>
          </w:del>
        </w:p>
        <w:p w14:paraId="1CD09AAB" w14:textId="5E500472" w:rsidR="00666E4E" w:rsidRPr="004A60A6" w:rsidDel="00821DA8" w:rsidRDefault="00666E4E">
          <w:pPr>
            <w:pStyle w:val="TOC3"/>
            <w:tabs>
              <w:tab w:val="left" w:pos="1320"/>
              <w:tab w:val="right" w:leader="dot" w:pos="8828"/>
            </w:tabs>
            <w:rPr>
              <w:del w:id="382" w:author="Camilo Cabrera" w:date="2017-12-11T22:10:00Z"/>
              <w:rFonts w:asciiTheme="minorHAnsi" w:eastAsiaTheme="minorEastAsia" w:hAnsiTheme="minorHAnsi"/>
              <w:noProof/>
              <w:color w:val="943634" w:themeColor="accent2" w:themeShade="BF"/>
              <w:lang w:eastAsia="es-CO"/>
              <w:rPrChange w:id="383" w:author="Pedro Eduardo Velasquez Trujillo [2]" w:date="2017-12-05T09:59:00Z">
                <w:rPr>
                  <w:del w:id="384" w:author="Camilo Cabrera" w:date="2017-12-11T22:10:00Z"/>
                  <w:rFonts w:asciiTheme="minorHAnsi" w:eastAsiaTheme="minorEastAsia" w:hAnsiTheme="minorHAnsi"/>
                  <w:noProof/>
                  <w:lang w:eastAsia="es-CO"/>
                </w:rPr>
              </w:rPrChange>
            </w:rPr>
          </w:pPr>
          <w:del w:id="385" w:author="Camilo Cabrera" w:date="2017-12-11T22:10:00Z">
            <w:r w:rsidRPr="00821DA8" w:rsidDel="00821DA8">
              <w:rPr>
                <w:noProof/>
                <w:color w:val="943634" w:themeColor="accent2" w:themeShade="BF"/>
                <w:rPrChange w:id="386" w:author="Camilo Cabrera" w:date="2017-12-11T22:10:00Z">
                  <w:rPr>
                    <w:rStyle w:val="Hyperlink"/>
                    <w:noProof/>
                  </w:rPr>
                </w:rPrChange>
              </w:rPr>
              <w:delText>5.1.9.</w:delText>
            </w:r>
            <w:r w:rsidRPr="004A60A6" w:rsidDel="00821DA8">
              <w:rPr>
                <w:rFonts w:asciiTheme="minorHAnsi" w:eastAsiaTheme="minorEastAsia" w:hAnsiTheme="minorHAnsi"/>
                <w:noProof/>
                <w:color w:val="943634" w:themeColor="accent2" w:themeShade="BF"/>
                <w:lang w:eastAsia="es-CO"/>
                <w:rPrChange w:id="387"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88" w:author="Camilo Cabrera" w:date="2017-12-11T22:10:00Z">
                  <w:rPr>
                    <w:rStyle w:val="Hyperlink"/>
                    <w:noProof/>
                  </w:rPr>
                </w:rPrChange>
              </w:rPr>
              <w:delText>Requerimientos técnicos</w:delText>
            </w:r>
            <w:r w:rsidRPr="004A60A6" w:rsidDel="00821DA8">
              <w:rPr>
                <w:noProof/>
                <w:webHidden/>
                <w:color w:val="943634" w:themeColor="accent2" w:themeShade="BF"/>
                <w:rPrChange w:id="389" w:author="Pedro Eduardo Velasquez Trujillo [2]" w:date="2017-12-05T09:59:00Z">
                  <w:rPr>
                    <w:noProof/>
                    <w:webHidden/>
                  </w:rPr>
                </w:rPrChange>
              </w:rPr>
              <w:tab/>
            </w:r>
            <w:r w:rsidR="008A2785" w:rsidRPr="004A60A6" w:rsidDel="00821DA8">
              <w:rPr>
                <w:noProof/>
                <w:webHidden/>
                <w:color w:val="943634" w:themeColor="accent2" w:themeShade="BF"/>
                <w:rPrChange w:id="390" w:author="Pedro Eduardo Velasquez Trujillo [2]" w:date="2017-12-05T09:59:00Z">
                  <w:rPr>
                    <w:noProof/>
                    <w:webHidden/>
                  </w:rPr>
                </w:rPrChange>
              </w:rPr>
              <w:delText>61</w:delText>
            </w:r>
          </w:del>
        </w:p>
        <w:p w14:paraId="09CA5B8E" w14:textId="4116A042" w:rsidR="00666E4E" w:rsidRPr="004A60A6" w:rsidDel="00821DA8" w:rsidRDefault="00666E4E">
          <w:pPr>
            <w:pStyle w:val="TOC3"/>
            <w:tabs>
              <w:tab w:val="left" w:pos="1540"/>
              <w:tab w:val="right" w:leader="dot" w:pos="8828"/>
            </w:tabs>
            <w:rPr>
              <w:del w:id="391" w:author="Camilo Cabrera" w:date="2017-12-11T22:10:00Z"/>
              <w:rFonts w:asciiTheme="minorHAnsi" w:eastAsiaTheme="minorEastAsia" w:hAnsiTheme="minorHAnsi"/>
              <w:noProof/>
              <w:color w:val="943634" w:themeColor="accent2" w:themeShade="BF"/>
              <w:lang w:eastAsia="es-CO"/>
              <w:rPrChange w:id="392" w:author="Pedro Eduardo Velasquez Trujillo [2]" w:date="2017-12-05T09:59:00Z">
                <w:rPr>
                  <w:del w:id="393" w:author="Camilo Cabrera" w:date="2017-12-11T22:10:00Z"/>
                  <w:rFonts w:asciiTheme="minorHAnsi" w:eastAsiaTheme="minorEastAsia" w:hAnsiTheme="minorHAnsi"/>
                  <w:noProof/>
                  <w:lang w:eastAsia="es-CO"/>
                </w:rPr>
              </w:rPrChange>
            </w:rPr>
          </w:pPr>
          <w:del w:id="394" w:author="Camilo Cabrera" w:date="2017-12-11T22:10:00Z">
            <w:r w:rsidRPr="00821DA8" w:rsidDel="00821DA8">
              <w:rPr>
                <w:noProof/>
                <w:color w:val="943634" w:themeColor="accent2" w:themeShade="BF"/>
                <w:rPrChange w:id="395" w:author="Camilo Cabrera" w:date="2017-12-11T22:10:00Z">
                  <w:rPr>
                    <w:rStyle w:val="Hyperlink"/>
                    <w:noProof/>
                  </w:rPr>
                </w:rPrChange>
              </w:rPr>
              <w:delText>5.1.10.</w:delText>
            </w:r>
            <w:r w:rsidRPr="004A60A6" w:rsidDel="00821DA8">
              <w:rPr>
                <w:rFonts w:asciiTheme="minorHAnsi" w:eastAsiaTheme="minorEastAsia" w:hAnsiTheme="minorHAnsi"/>
                <w:noProof/>
                <w:color w:val="943634" w:themeColor="accent2" w:themeShade="BF"/>
                <w:lang w:eastAsia="es-CO"/>
                <w:rPrChange w:id="396"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397" w:author="Camilo Cabrera" w:date="2017-12-11T22:10:00Z">
                  <w:rPr>
                    <w:rStyle w:val="Hyperlink"/>
                    <w:noProof/>
                  </w:rPr>
                </w:rPrChange>
              </w:rPr>
              <w:delText>Alternativas de solución</w:delText>
            </w:r>
            <w:r w:rsidRPr="004A60A6" w:rsidDel="00821DA8">
              <w:rPr>
                <w:noProof/>
                <w:webHidden/>
                <w:color w:val="943634" w:themeColor="accent2" w:themeShade="BF"/>
                <w:rPrChange w:id="398" w:author="Pedro Eduardo Velasquez Trujillo [2]" w:date="2017-12-05T09:59:00Z">
                  <w:rPr>
                    <w:noProof/>
                    <w:webHidden/>
                  </w:rPr>
                </w:rPrChange>
              </w:rPr>
              <w:tab/>
            </w:r>
            <w:r w:rsidR="008A2785" w:rsidRPr="004A60A6" w:rsidDel="00821DA8">
              <w:rPr>
                <w:noProof/>
                <w:webHidden/>
                <w:color w:val="943634" w:themeColor="accent2" w:themeShade="BF"/>
                <w:rPrChange w:id="399" w:author="Pedro Eduardo Velasquez Trujillo [2]" w:date="2017-12-05T09:59:00Z">
                  <w:rPr>
                    <w:noProof/>
                    <w:webHidden/>
                  </w:rPr>
                </w:rPrChange>
              </w:rPr>
              <w:delText>69</w:delText>
            </w:r>
          </w:del>
        </w:p>
        <w:p w14:paraId="33270A5D" w14:textId="0345499E" w:rsidR="00666E4E" w:rsidRPr="004A60A6" w:rsidDel="00821DA8" w:rsidRDefault="00666E4E">
          <w:pPr>
            <w:pStyle w:val="TOC2"/>
            <w:tabs>
              <w:tab w:val="left" w:pos="880"/>
              <w:tab w:val="right" w:leader="dot" w:pos="8828"/>
            </w:tabs>
            <w:rPr>
              <w:del w:id="400" w:author="Camilo Cabrera" w:date="2017-12-11T22:10:00Z"/>
              <w:rFonts w:asciiTheme="minorHAnsi" w:eastAsiaTheme="minorEastAsia" w:hAnsiTheme="minorHAnsi"/>
              <w:noProof/>
              <w:color w:val="943634" w:themeColor="accent2" w:themeShade="BF"/>
              <w:lang w:eastAsia="es-CO"/>
              <w:rPrChange w:id="401" w:author="Pedro Eduardo Velasquez Trujillo [2]" w:date="2017-12-05T09:59:00Z">
                <w:rPr>
                  <w:del w:id="402" w:author="Camilo Cabrera" w:date="2017-12-11T22:10:00Z"/>
                  <w:rFonts w:asciiTheme="minorHAnsi" w:eastAsiaTheme="minorEastAsia" w:hAnsiTheme="minorHAnsi"/>
                  <w:noProof/>
                  <w:lang w:eastAsia="es-CO"/>
                </w:rPr>
              </w:rPrChange>
            </w:rPr>
          </w:pPr>
          <w:del w:id="403" w:author="Camilo Cabrera" w:date="2017-12-11T22:10:00Z">
            <w:r w:rsidRPr="00821DA8" w:rsidDel="00821DA8">
              <w:rPr>
                <w:noProof/>
                <w:color w:val="943634" w:themeColor="accent2" w:themeShade="BF"/>
                <w:rPrChange w:id="404" w:author="Camilo Cabrera" w:date="2017-12-11T22:10:00Z">
                  <w:rPr>
                    <w:rStyle w:val="Hyperlink"/>
                    <w:noProof/>
                  </w:rPr>
                </w:rPrChange>
              </w:rPr>
              <w:delText>5.2.</w:delText>
            </w:r>
            <w:r w:rsidRPr="004A60A6" w:rsidDel="00821DA8">
              <w:rPr>
                <w:rFonts w:asciiTheme="minorHAnsi" w:eastAsiaTheme="minorEastAsia" w:hAnsiTheme="minorHAnsi"/>
                <w:noProof/>
                <w:color w:val="943634" w:themeColor="accent2" w:themeShade="BF"/>
                <w:lang w:eastAsia="es-CO"/>
                <w:rPrChange w:id="405"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06" w:author="Camilo Cabrera" w:date="2017-12-11T22:10:00Z">
                  <w:rPr>
                    <w:rStyle w:val="Hyperlink"/>
                    <w:noProof/>
                  </w:rPr>
                </w:rPrChange>
              </w:rPr>
              <w:delText>Población impactada.</w:delText>
            </w:r>
            <w:r w:rsidRPr="004A60A6" w:rsidDel="00821DA8">
              <w:rPr>
                <w:noProof/>
                <w:webHidden/>
                <w:color w:val="943634" w:themeColor="accent2" w:themeShade="BF"/>
                <w:rPrChange w:id="407" w:author="Pedro Eduardo Velasquez Trujillo [2]" w:date="2017-12-05T09:59:00Z">
                  <w:rPr>
                    <w:noProof/>
                    <w:webHidden/>
                  </w:rPr>
                </w:rPrChange>
              </w:rPr>
              <w:tab/>
            </w:r>
            <w:r w:rsidR="008A2785" w:rsidRPr="004A60A6" w:rsidDel="00821DA8">
              <w:rPr>
                <w:noProof/>
                <w:webHidden/>
                <w:color w:val="943634" w:themeColor="accent2" w:themeShade="BF"/>
                <w:rPrChange w:id="408" w:author="Pedro Eduardo Velasquez Trujillo [2]" w:date="2017-12-05T09:59:00Z">
                  <w:rPr>
                    <w:noProof/>
                    <w:webHidden/>
                  </w:rPr>
                </w:rPrChange>
              </w:rPr>
              <w:delText>83</w:delText>
            </w:r>
          </w:del>
        </w:p>
        <w:p w14:paraId="7BC558F7" w14:textId="549D3B55" w:rsidR="00666E4E" w:rsidRPr="004A60A6" w:rsidDel="00821DA8" w:rsidRDefault="00666E4E">
          <w:pPr>
            <w:pStyle w:val="TOC2"/>
            <w:tabs>
              <w:tab w:val="left" w:pos="880"/>
              <w:tab w:val="right" w:leader="dot" w:pos="8828"/>
            </w:tabs>
            <w:rPr>
              <w:del w:id="409" w:author="Camilo Cabrera" w:date="2017-12-11T22:10:00Z"/>
              <w:rFonts w:asciiTheme="minorHAnsi" w:eastAsiaTheme="minorEastAsia" w:hAnsiTheme="minorHAnsi"/>
              <w:noProof/>
              <w:color w:val="943634" w:themeColor="accent2" w:themeShade="BF"/>
              <w:lang w:eastAsia="es-CO"/>
              <w:rPrChange w:id="410" w:author="Pedro Eduardo Velasquez Trujillo [2]" w:date="2017-12-05T09:59:00Z">
                <w:rPr>
                  <w:del w:id="411" w:author="Camilo Cabrera" w:date="2017-12-11T22:10:00Z"/>
                  <w:rFonts w:asciiTheme="minorHAnsi" w:eastAsiaTheme="minorEastAsia" w:hAnsiTheme="minorHAnsi"/>
                  <w:noProof/>
                  <w:lang w:eastAsia="es-CO"/>
                </w:rPr>
              </w:rPrChange>
            </w:rPr>
          </w:pPr>
          <w:del w:id="412" w:author="Camilo Cabrera" w:date="2017-12-11T22:10:00Z">
            <w:r w:rsidRPr="00821DA8" w:rsidDel="00821DA8">
              <w:rPr>
                <w:noProof/>
                <w:color w:val="943634" w:themeColor="accent2" w:themeShade="BF"/>
                <w:rPrChange w:id="413" w:author="Camilo Cabrera" w:date="2017-12-11T22:10:00Z">
                  <w:rPr>
                    <w:rStyle w:val="Hyperlink"/>
                    <w:noProof/>
                  </w:rPr>
                </w:rPrChange>
              </w:rPr>
              <w:delText>5.3.</w:delText>
            </w:r>
            <w:r w:rsidRPr="004A60A6" w:rsidDel="00821DA8">
              <w:rPr>
                <w:rFonts w:asciiTheme="minorHAnsi" w:eastAsiaTheme="minorEastAsia" w:hAnsiTheme="minorHAnsi"/>
                <w:noProof/>
                <w:color w:val="943634" w:themeColor="accent2" w:themeShade="BF"/>
                <w:lang w:eastAsia="es-CO"/>
                <w:rPrChange w:id="414"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15" w:author="Camilo Cabrera" w:date="2017-12-11T22:10:00Z">
                  <w:rPr>
                    <w:rStyle w:val="Hyperlink"/>
                    <w:noProof/>
                  </w:rPr>
                </w:rPrChange>
              </w:rPr>
              <w:delText>Marco geográfico</w:delText>
            </w:r>
            <w:r w:rsidRPr="004A60A6" w:rsidDel="00821DA8">
              <w:rPr>
                <w:noProof/>
                <w:webHidden/>
                <w:color w:val="943634" w:themeColor="accent2" w:themeShade="BF"/>
                <w:rPrChange w:id="416" w:author="Pedro Eduardo Velasquez Trujillo [2]" w:date="2017-12-05T09:59:00Z">
                  <w:rPr>
                    <w:noProof/>
                    <w:webHidden/>
                  </w:rPr>
                </w:rPrChange>
              </w:rPr>
              <w:tab/>
            </w:r>
            <w:r w:rsidR="008A2785" w:rsidRPr="004A60A6" w:rsidDel="00821DA8">
              <w:rPr>
                <w:noProof/>
                <w:webHidden/>
                <w:color w:val="943634" w:themeColor="accent2" w:themeShade="BF"/>
                <w:rPrChange w:id="417" w:author="Pedro Eduardo Velasquez Trujillo [2]" w:date="2017-12-05T09:59:00Z">
                  <w:rPr>
                    <w:noProof/>
                    <w:webHidden/>
                  </w:rPr>
                </w:rPrChange>
              </w:rPr>
              <w:delText>83</w:delText>
            </w:r>
          </w:del>
        </w:p>
        <w:p w14:paraId="5CF2EAFF" w14:textId="5D1BCB74" w:rsidR="00666E4E" w:rsidRPr="004A60A6" w:rsidDel="00821DA8" w:rsidRDefault="00666E4E">
          <w:pPr>
            <w:pStyle w:val="TOC3"/>
            <w:tabs>
              <w:tab w:val="left" w:pos="1320"/>
              <w:tab w:val="right" w:leader="dot" w:pos="8828"/>
            </w:tabs>
            <w:rPr>
              <w:del w:id="418" w:author="Camilo Cabrera" w:date="2017-12-11T22:10:00Z"/>
              <w:rFonts w:asciiTheme="minorHAnsi" w:eastAsiaTheme="minorEastAsia" w:hAnsiTheme="minorHAnsi"/>
              <w:noProof/>
              <w:color w:val="943634" w:themeColor="accent2" w:themeShade="BF"/>
              <w:lang w:eastAsia="es-CO"/>
              <w:rPrChange w:id="419" w:author="Pedro Eduardo Velasquez Trujillo [2]" w:date="2017-12-05T09:59:00Z">
                <w:rPr>
                  <w:del w:id="420" w:author="Camilo Cabrera" w:date="2017-12-11T22:10:00Z"/>
                  <w:rFonts w:asciiTheme="minorHAnsi" w:eastAsiaTheme="minorEastAsia" w:hAnsiTheme="minorHAnsi"/>
                  <w:noProof/>
                  <w:lang w:eastAsia="es-CO"/>
                </w:rPr>
              </w:rPrChange>
            </w:rPr>
          </w:pPr>
          <w:del w:id="421" w:author="Camilo Cabrera" w:date="2017-12-11T22:10:00Z">
            <w:r w:rsidRPr="00821DA8" w:rsidDel="00821DA8">
              <w:rPr>
                <w:noProof/>
                <w:color w:val="943634" w:themeColor="accent2" w:themeShade="BF"/>
                <w:rPrChange w:id="422" w:author="Camilo Cabrera" w:date="2017-12-11T22:10:00Z">
                  <w:rPr>
                    <w:rStyle w:val="Hyperlink"/>
                    <w:noProof/>
                  </w:rPr>
                </w:rPrChange>
              </w:rPr>
              <w:delText>5.3.1.</w:delText>
            </w:r>
            <w:r w:rsidRPr="004A60A6" w:rsidDel="00821DA8">
              <w:rPr>
                <w:rFonts w:asciiTheme="minorHAnsi" w:eastAsiaTheme="minorEastAsia" w:hAnsiTheme="minorHAnsi"/>
                <w:noProof/>
                <w:color w:val="943634" w:themeColor="accent2" w:themeShade="BF"/>
                <w:lang w:eastAsia="es-CO"/>
                <w:rPrChange w:id="423"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24" w:author="Camilo Cabrera" w:date="2017-12-11T22:10:00Z">
                  <w:rPr>
                    <w:rStyle w:val="Hyperlink"/>
                    <w:noProof/>
                  </w:rPr>
                </w:rPrChange>
              </w:rPr>
              <w:delText>Localización</w:delText>
            </w:r>
            <w:r w:rsidRPr="004A60A6" w:rsidDel="00821DA8">
              <w:rPr>
                <w:noProof/>
                <w:webHidden/>
                <w:color w:val="943634" w:themeColor="accent2" w:themeShade="BF"/>
                <w:rPrChange w:id="425" w:author="Pedro Eduardo Velasquez Trujillo [2]" w:date="2017-12-05T09:59:00Z">
                  <w:rPr>
                    <w:noProof/>
                    <w:webHidden/>
                  </w:rPr>
                </w:rPrChange>
              </w:rPr>
              <w:tab/>
            </w:r>
            <w:r w:rsidR="008A2785" w:rsidRPr="004A60A6" w:rsidDel="00821DA8">
              <w:rPr>
                <w:noProof/>
                <w:webHidden/>
                <w:color w:val="943634" w:themeColor="accent2" w:themeShade="BF"/>
                <w:rPrChange w:id="426" w:author="Pedro Eduardo Velasquez Trujillo [2]" w:date="2017-12-05T09:59:00Z">
                  <w:rPr>
                    <w:noProof/>
                    <w:webHidden/>
                  </w:rPr>
                </w:rPrChange>
              </w:rPr>
              <w:delText>84</w:delText>
            </w:r>
          </w:del>
        </w:p>
        <w:p w14:paraId="6E2E2ECC" w14:textId="6F6C7BBC" w:rsidR="00666E4E" w:rsidRPr="004A60A6" w:rsidDel="00821DA8" w:rsidRDefault="00666E4E">
          <w:pPr>
            <w:pStyle w:val="TOC3"/>
            <w:tabs>
              <w:tab w:val="left" w:pos="1320"/>
              <w:tab w:val="right" w:leader="dot" w:pos="8828"/>
            </w:tabs>
            <w:rPr>
              <w:del w:id="427" w:author="Camilo Cabrera" w:date="2017-12-11T22:10:00Z"/>
              <w:rFonts w:asciiTheme="minorHAnsi" w:eastAsiaTheme="minorEastAsia" w:hAnsiTheme="minorHAnsi"/>
              <w:noProof/>
              <w:color w:val="943634" w:themeColor="accent2" w:themeShade="BF"/>
              <w:lang w:eastAsia="es-CO"/>
              <w:rPrChange w:id="428" w:author="Pedro Eduardo Velasquez Trujillo [2]" w:date="2017-12-05T09:59:00Z">
                <w:rPr>
                  <w:del w:id="429" w:author="Camilo Cabrera" w:date="2017-12-11T22:10:00Z"/>
                  <w:rFonts w:asciiTheme="minorHAnsi" w:eastAsiaTheme="minorEastAsia" w:hAnsiTheme="minorHAnsi"/>
                  <w:noProof/>
                  <w:lang w:eastAsia="es-CO"/>
                </w:rPr>
              </w:rPrChange>
            </w:rPr>
          </w:pPr>
          <w:del w:id="430" w:author="Camilo Cabrera" w:date="2017-12-11T22:10:00Z">
            <w:r w:rsidRPr="00821DA8" w:rsidDel="00821DA8">
              <w:rPr>
                <w:noProof/>
                <w:color w:val="943634" w:themeColor="accent2" w:themeShade="BF"/>
                <w:rPrChange w:id="431" w:author="Camilo Cabrera" w:date="2017-12-11T22:10:00Z">
                  <w:rPr>
                    <w:rStyle w:val="Hyperlink"/>
                    <w:noProof/>
                  </w:rPr>
                </w:rPrChange>
              </w:rPr>
              <w:delText>5.3.2.</w:delText>
            </w:r>
            <w:r w:rsidRPr="004A60A6" w:rsidDel="00821DA8">
              <w:rPr>
                <w:rFonts w:asciiTheme="minorHAnsi" w:eastAsiaTheme="minorEastAsia" w:hAnsiTheme="minorHAnsi"/>
                <w:noProof/>
                <w:color w:val="943634" w:themeColor="accent2" w:themeShade="BF"/>
                <w:lang w:eastAsia="es-CO"/>
                <w:rPrChange w:id="432"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33" w:author="Camilo Cabrera" w:date="2017-12-11T22:10:00Z">
                  <w:rPr>
                    <w:rStyle w:val="Hyperlink"/>
                    <w:noProof/>
                  </w:rPr>
                </w:rPrChange>
              </w:rPr>
              <w:delText>Área</w:delText>
            </w:r>
            <w:r w:rsidRPr="004A60A6" w:rsidDel="00821DA8">
              <w:rPr>
                <w:noProof/>
                <w:webHidden/>
                <w:color w:val="943634" w:themeColor="accent2" w:themeShade="BF"/>
                <w:rPrChange w:id="434" w:author="Pedro Eduardo Velasquez Trujillo [2]" w:date="2017-12-05T09:59:00Z">
                  <w:rPr>
                    <w:noProof/>
                    <w:webHidden/>
                  </w:rPr>
                </w:rPrChange>
              </w:rPr>
              <w:tab/>
            </w:r>
            <w:r w:rsidR="008A2785" w:rsidRPr="004A60A6" w:rsidDel="00821DA8">
              <w:rPr>
                <w:noProof/>
                <w:webHidden/>
                <w:color w:val="943634" w:themeColor="accent2" w:themeShade="BF"/>
                <w:rPrChange w:id="435" w:author="Pedro Eduardo Velasquez Trujillo [2]" w:date="2017-12-05T09:59:00Z">
                  <w:rPr>
                    <w:noProof/>
                    <w:webHidden/>
                  </w:rPr>
                </w:rPrChange>
              </w:rPr>
              <w:delText>85</w:delText>
            </w:r>
          </w:del>
        </w:p>
        <w:p w14:paraId="7CC6331B" w14:textId="2B8357D8" w:rsidR="00666E4E" w:rsidRPr="004A60A6" w:rsidDel="00821DA8" w:rsidRDefault="00666E4E">
          <w:pPr>
            <w:pStyle w:val="TOC3"/>
            <w:tabs>
              <w:tab w:val="left" w:pos="1320"/>
              <w:tab w:val="right" w:leader="dot" w:pos="8828"/>
            </w:tabs>
            <w:rPr>
              <w:del w:id="436" w:author="Camilo Cabrera" w:date="2017-12-11T22:10:00Z"/>
              <w:rFonts w:asciiTheme="minorHAnsi" w:eastAsiaTheme="minorEastAsia" w:hAnsiTheme="minorHAnsi"/>
              <w:noProof/>
              <w:color w:val="943634" w:themeColor="accent2" w:themeShade="BF"/>
              <w:lang w:eastAsia="es-CO"/>
              <w:rPrChange w:id="437" w:author="Pedro Eduardo Velasquez Trujillo [2]" w:date="2017-12-05T09:59:00Z">
                <w:rPr>
                  <w:del w:id="438" w:author="Camilo Cabrera" w:date="2017-12-11T22:10:00Z"/>
                  <w:rFonts w:asciiTheme="minorHAnsi" w:eastAsiaTheme="minorEastAsia" w:hAnsiTheme="minorHAnsi"/>
                  <w:noProof/>
                  <w:lang w:eastAsia="es-CO"/>
                </w:rPr>
              </w:rPrChange>
            </w:rPr>
          </w:pPr>
          <w:del w:id="439" w:author="Camilo Cabrera" w:date="2017-12-11T22:10:00Z">
            <w:r w:rsidRPr="00821DA8" w:rsidDel="00821DA8">
              <w:rPr>
                <w:noProof/>
                <w:color w:val="943634" w:themeColor="accent2" w:themeShade="BF"/>
                <w:rPrChange w:id="440" w:author="Camilo Cabrera" w:date="2017-12-11T22:10:00Z">
                  <w:rPr>
                    <w:rStyle w:val="Hyperlink"/>
                    <w:noProof/>
                  </w:rPr>
                </w:rPrChange>
              </w:rPr>
              <w:delText>5.3.3.</w:delText>
            </w:r>
            <w:r w:rsidRPr="004A60A6" w:rsidDel="00821DA8">
              <w:rPr>
                <w:rFonts w:asciiTheme="minorHAnsi" w:eastAsiaTheme="minorEastAsia" w:hAnsiTheme="minorHAnsi"/>
                <w:noProof/>
                <w:color w:val="943634" w:themeColor="accent2" w:themeShade="BF"/>
                <w:lang w:eastAsia="es-CO"/>
                <w:rPrChange w:id="441"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42" w:author="Camilo Cabrera" w:date="2017-12-11T22:10:00Z">
                  <w:rPr>
                    <w:rStyle w:val="Hyperlink"/>
                    <w:noProof/>
                  </w:rPr>
                </w:rPrChange>
              </w:rPr>
              <w:delText>Límites</w:delText>
            </w:r>
            <w:r w:rsidRPr="004A60A6" w:rsidDel="00821DA8">
              <w:rPr>
                <w:noProof/>
                <w:webHidden/>
                <w:color w:val="943634" w:themeColor="accent2" w:themeShade="BF"/>
                <w:rPrChange w:id="443" w:author="Pedro Eduardo Velasquez Trujillo [2]" w:date="2017-12-05T09:59:00Z">
                  <w:rPr>
                    <w:noProof/>
                    <w:webHidden/>
                  </w:rPr>
                </w:rPrChange>
              </w:rPr>
              <w:tab/>
            </w:r>
            <w:r w:rsidR="008A2785" w:rsidRPr="004A60A6" w:rsidDel="00821DA8">
              <w:rPr>
                <w:noProof/>
                <w:webHidden/>
                <w:color w:val="943634" w:themeColor="accent2" w:themeShade="BF"/>
                <w:rPrChange w:id="444" w:author="Pedro Eduardo Velasquez Trujillo [2]" w:date="2017-12-05T09:59:00Z">
                  <w:rPr>
                    <w:noProof/>
                    <w:webHidden/>
                  </w:rPr>
                </w:rPrChange>
              </w:rPr>
              <w:delText>85</w:delText>
            </w:r>
          </w:del>
        </w:p>
        <w:p w14:paraId="5AA37B55" w14:textId="5A8D3689" w:rsidR="00666E4E" w:rsidRPr="004A60A6" w:rsidDel="00821DA8" w:rsidRDefault="00666E4E">
          <w:pPr>
            <w:pStyle w:val="TOC3"/>
            <w:tabs>
              <w:tab w:val="left" w:pos="1320"/>
              <w:tab w:val="right" w:leader="dot" w:pos="8828"/>
            </w:tabs>
            <w:rPr>
              <w:del w:id="445" w:author="Camilo Cabrera" w:date="2017-12-11T22:10:00Z"/>
              <w:rFonts w:asciiTheme="minorHAnsi" w:eastAsiaTheme="minorEastAsia" w:hAnsiTheme="minorHAnsi"/>
              <w:noProof/>
              <w:color w:val="943634" w:themeColor="accent2" w:themeShade="BF"/>
              <w:lang w:eastAsia="es-CO"/>
              <w:rPrChange w:id="446" w:author="Pedro Eduardo Velasquez Trujillo [2]" w:date="2017-12-05T09:59:00Z">
                <w:rPr>
                  <w:del w:id="447" w:author="Camilo Cabrera" w:date="2017-12-11T22:10:00Z"/>
                  <w:rFonts w:asciiTheme="minorHAnsi" w:eastAsiaTheme="minorEastAsia" w:hAnsiTheme="minorHAnsi"/>
                  <w:noProof/>
                  <w:lang w:eastAsia="es-CO"/>
                </w:rPr>
              </w:rPrChange>
            </w:rPr>
          </w:pPr>
          <w:del w:id="448" w:author="Camilo Cabrera" w:date="2017-12-11T22:10:00Z">
            <w:r w:rsidRPr="00821DA8" w:rsidDel="00821DA8">
              <w:rPr>
                <w:noProof/>
                <w:color w:val="943634" w:themeColor="accent2" w:themeShade="BF"/>
                <w:rPrChange w:id="449" w:author="Camilo Cabrera" w:date="2017-12-11T22:10:00Z">
                  <w:rPr>
                    <w:rStyle w:val="Hyperlink"/>
                    <w:noProof/>
                  </w:rPr>
                </w:rPrChange>
              </w:rPr>
              <w:delText>5.3.4.</w:delText>
            </w:r>
            <w:r w:rsidRPr="004A60A6" w:rsidDel="00821DA8">
              <w:rPr>
                <w:rFonts w:asciiTheme="minorHAnsi" w:eastAsiaTheme="minorEastAsia" w:hAnsiTheme="minorHAnsi"/>
                <w:noProof/>
                <w:color w:val="943634" w:themeColor="accent2" w:themeShade="BF"/>
                <w:lang w:eastAsia="es-CO"/>
                <w:rPrChange w:id="450"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51" w:author="Camilo Cabrera" w:date="2017-12-11T22:10:00Z">
                  <w:rPr>
                    <w:rStyle w:val="Hyperlink"/>
                    <w:noProof/>
                  </w:rPr>
                </w:rPrChange>
              </w:rPr>
              <w:delText>Relieve</w:delText>
            </w:r>
            <w:r w:rsidRPr="004A60A6" w:rsidDel="00821DA8">
              <w:rPr>
                <w:noProof/>
                <w:webHidden/>
                <w:color w:val="943634" w:themeColor="accent2" w:themeShade="BF"/>
                <w:rPrChange w:id="452" w:author="Pedro Eduardo Velasquez Trujillo [2]" w:date="2017-12-05T09:59:00Z">
                  <w:rPr>
                    <w:noProof/>
                    <w:webHidden/>
                  </w:rPr>
                </w:rPrChange>
              </w:rPr>
              <w:tab/>
            </w:r>
            <w:r w:rsidR="008A2785" w:rsidRPr="004A60A6" w:rsidDel="00821DA8">
              <w:rPr>
                <w:noProof/>
                <w:webHidden/>
                <w:color w:val="943634" w:themeColor="accent2" w:themeShade="BF"/>
                <w:rPrChange w:id="453" w:author="Pedro Eduardo Velasquez Trujillo [2]" w:date="2017-12-05T09:59:00Z">
                  <w:rPr>
                    <w:noProof/>
                    <w:webHidden/>
                  </w:rPr>
                </w:rPrChange>
              </w:rPr>
              <w:delText>85</w:delText>
            </w:r>
          </w:del>
        </w:p>
        <w:p w14:paraId="4CBF54B4" w14:textId="273AC7A4" w:rsidR="00666E4E" w:rsidRPr="004A60A6" w:rsidDel="00821DA8" w:rsidRDefault="00666E4E">
          <w:pPr>
            <w:pStyle w:val="TOC3"/>
            <w:tabs>
              <w:tab w:val="left" w:pos="1320"/>
              <w:tab w:val="right" w:leader="dot" w:pos="8828"/>
            </w:tabs>
            <w:rPr>
              <w:del w:id="454" w:author="Camilo Cabrera" w:date="2017-12-11T22:10:00Z"/>
              <w:rFonts w:asciiTheme="minorHAnsi" w:eastAsiaTheme="minorEastAsia" w:hAnsiTheme="minorHAnsi"/>
              <w:noProof/>
              <w:color w:val="943634" w:themeColor="accent2" w:themeShade="BF"/>
              <w:lang w:eastAsia="es-CO"/>
              <w:rPrChange w:id="455" w:author="Pedro Eduardo Velasquez Trujillo [2]" w:date="2017-12-05T09:59:00Z">
                <w:rPr>
                  <w:del w:id="456" w:author="Camilo Cabrera" w:date="2017-12-11T22:10:00Z"/>
                  <w:rFonts w:asciiTheme="minorHAnsi" w:eastAsiaTheme="minorEastAsia" w:hAnsiTheme="minorHAnsi"/>
                  <w:noProof/>
                  <w:lang w:eastAsia="es-CO"/>
                </w:rPr>
              </w:rPrChange>
            </w:rPr>
          </w:pPr>
          <w:del w:id="457" w:author="Camilo Cabrera" w:date="2017-12-11T22:10:00Z">
            <w:r w:rsidRPr="00821DA8" w:rsidDel="00821DA8">
              <w:rPr>
                <w:noProof/>
                <w:color w:val="943634" w:themeColor="accent2" w:themeShade="BF"/>
                <w:rPrChange w:id="458" w:author="Camilo Cabrera" w:date="2017-12-11T22:10:00Z">
                  <w:rPr>
                    <w:rStyle w:val="Hyperlink"/>
                    <w:noProof/>
                  </w:rPr>
                </w:rPrChange>
              </w:rPr>
              <w:delText>5.3.5.</w:delText>
            </w:r>
            <w:r w:rsidRPr="004A60A6" w:rsidDel="00821DA8">
              <w:rPr>
                <w:rFonts w:asciiTheme="minorHAnsi" w:eastAsiaTheme="minorEastAsia" w:hAnsiTheme="minorHAnsi"/>
                <w:noProof/>
                <w:color w:val="943634" w:themeColor="accent2" w:themeShade="BF"/>
                <w:lang w:eastAsia="es-CO"/>
                <w:rPrChange w:id="459"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60" w:author="Camilo Cabrera" w:date="2017-12-11T22:10:00Z">
                  <w:rPr>
                    <w:rStyle w:val="Hyperlink"/>
                    <w:noProof/>
                  </w:rPr>
                </w:rPrChange>
              </w:rPr>
              <w:delText>Clima</w:delText>
            </w:r>
            <w:r w:rsidRPr="004A60A6" w:rsidDel="00821DA8">
              <w:rPr>
                <w:noProof/>
                <w:webHidden/>
                <w:color w:val="943634" w:themeColor="accent2" w:themeShade="BF"/>
                <w:rPrChange w:id="461" w:author="Pedro Eduardo Velasquez Trujillo [2]" w:date="2017-12-05T09:59:00Z">
                  <w:rPr>
                    <w:noProof/>
                    <w:webHidden/>
                  </w:rPr>
                </w:rPrChange>
              </w:rPr>
              <w:tab/>
            </w:r>
            <w:r w:rsidR="008A2785" w:rsidRPr="004A60A6" w:rsidDel="00821DA8">
              <w:rPr>
                <w:noProof/>
                <w:webHidden/>
                <w:color w:val="943634" w:themeColor="accent2" w:themeShade="BF"/>
                <w:rPrChange w:id="462" w:author="Pedro Eduardo Velasquez Trujillo [2]" w:date="2017-12-05T09:59:00Z">
                  <w:rPr>
                    <w:noProof/>
                    <w:webHidden/>
                  </w:rPr>
                </w:rPrChange>
              </w:rPr>
              <w:delText>86</w:delText>
            </w:r>
          </w:del>
        </w:p>
        <w:p w14:paraId="63215BA6" w14:textId="7EFAD86F" w:rsidR="00666E4E" w:rsidRPr="004A60A6" w:rsidDel="00821DA8" w:rsidRDefault="00666E4E">
          <w:pPr>
            <w:pStyle w:val="TOC1"/>
            <w:tabs>
              <w:tab w:val="left" w:pos="440"/>
              <w:tab w:val="right" w:leader="dot" w:pos="8828"/>
            </w:tabs>
            <w:rPr>
              <w:del w:id="463" w:author="Camilo Cabrera" w:date="2017-12-11T22:10:00Z"/>
              <w:rFonts w:asciiTheme="minorHAnsi" w:eastAsiaTheme="minorEastAsia" w:hAnsiTheme="minorHAnsi"/>
              <w:noProof/>
              <w:color w:val="943634" w:themeColor="accent2" w:themeShade="BF"/>
              <w:lang w:eastAsia="es-CO"/>
              <w:rPrChange w:id="464" w:author="Pedro Eduardo Velasquez Trujillo [2]" w:date="2017-12-05T09:59:00Z">
                <w:rPr>
                  <w:del w:id="465" w:author="Camilo Cabrera" w:date="2017-12-11T22:10:00Z"/>
                  <w:rFonts w:asciiTheme="minorHAnsi" w:eastAsiaTheme="minorEastAsia" w:hAnsiTheme="minorHAnsi"/>
                  <w:noProof/>
                  <w:lang w:eastAsia="es-CO"/>
                </w:rPr>
              </w:rPrChange>
            </w:rPr>
          </w:pPr>
          <w:del w:id="466" w:author="Camilo Cabrera" w:date="2017-12-11T22:10:00Z">
            <w:r w:rsidRPr="00821DA8" w:rsidDel="00821DA8">
              <w:rPr>
                <w:noProof/>
                <w:color w:val="943634" w:themeColor="accent2" w:themeShade="BF"/>
                <w:rPrChange w:id="467" w:author="Camilo Cabrera" w:date="2017-12-11T22:10:00Z">
                  <w:rPr>
                    <w:rStyle w:val="Hyperlink"/>
                    <w:noProof/>
                  </w:rPr>
                </w:rPrChange>
              </w:rPr>
              <w:delText>6.</w:delText>
            </w:r>
            <w:r w:rsidRPr="004A60A6" w:rsidDel="00821DA8">
              <w:rPr>
                <w:rFonts w:asciiTheme="minorHAnsi" w:eastAsiaTheme="minorEastAsia" w:hAnsiTheme="minorHAnsi"/>
                <w:noProof/>
                <w:color w:val="943634" w:themeColor="accent2" w:themeShade="BF"/>
                <w:lang w:eastAsia="es-CO"/>
                <w:rPrChange w:id="468"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69" w:author="Camilo Cabrera" w:date="2017-12-11T22:10:00Z">
                  <w:rPr>
                    <w:rStyle w:val="Hyperlink"/>
                    <w:noProof/>
                  </w:rPr>
                </w:rPrChange>
              </w:rPr>
              <w:delText>Análisis de participantes</w:delText>
            </w:r>
            <w:r w:rsidRPr="004A60A6" w:rsidDel="00821DA8">
              <w:rPr>
                <w:noProof/>
                <w:webHidden/>
                <w:color w:val="943634" w:themeColor="accent2" w:themeShade="BF"/>
                <w:rPrChange w:id="470" w:author="Pedro Eduardo Velasquez Trujillo [2]" w:date="2017-12-05T09:59:00Z">
                  <w:rPr>
                    <w:noProof/>
                    <w:webHidden/>
                  </w:rPr>
                </w:rPrChange>
              </w:rPr>
              <w:tab/>
            </w:r>
            <w:r w:rsidR="008A2785" w:rsidRPr="004A60A6" w:rsidDel="00821DA8">
              <w:rPr>
                <w:noProof/>
                <w:webHidden/>
                <w:color w:val="943634" w:themeColor="accent2" w:themeShade="BF"/>
                <w:rPrChange w:id="471" w:author="Pedro Eduardo Velasquez Trujillo [2]" w:date="2017-12-05T09:59:00Z">
                  <w:rPr>
                    <w:noProof/>
                    <w:webHidden/>
                  </w:rPr>
                </w:rPrChange>
              </w:rPr>
              <w:delText>87</w:delText>
            </w:r>
          </w:del>
        </w:p>
        <w:p w14:paraId="11C5DC7A" w14:textId="0CC783BE" w:rsidR="00666E4E" w:rsidRPr="004A60A6" w:rsidDel="00821DA8" w:rsidRDefault="00666E4E">
          <w:pPr>
            <w:pStyle w:val="TOC1"/>
            <w:tabs>
              <w:tab w:val="left" w:pos="440"/>
              <w:tab w:val="right" w:leader="dot" w:pos="8828"/>
            </w:tabs>
            <w:rPr>
              <w:del w:id="472" w:author="Camilo Cabrera" w:date="2017-12-11T22:10:00Z"/>
              <w:rFonts w:asciiTheme="minorHAnsi" w:eastAsiaTheme="minorEastAsia" w:hAnsiTheme="minorHAnsi"/>
              <w:noProof/>
              <w:color w:val="943634" w:themeColor="accent2" w:themeShade="BF"/>
              <w:lang w:eastAsia="es-CO"/>
              <w:rPrChange w:id="473" w:author="Pedro Eduardo Velasquez Trujillo [2]" w:date="2017-12-05T09:59:00Z">
                <w:rPr>
                  <w:del w:id="474" w:author="Camilo Cabrera" w:date="2017-12-11T22:10:00Z"/>
                  <w:rFonts w:asciiTheme="minorHAnsi" w:eastAsiaTheme="minorEastAsia" w:hAnsiTheme="minorHAnsi"/>
                  <w:noProof/>
                  <w:lang w:eastAsia="es-CO"/>
                </w:rPr>
              </w:rPrChange>
            </w:rPr>
          </w:pPr>
          <w:del w:id="475" w:author="Camilo Cabrera" w:date="2017-12-11T22:10:00Z">
            <w:r w:rsidRPr="00821DA8" w:rsidDel="00821DA8">
              <w:rPr>
                <w:noProof/>
                <w:color w:val="943634" w:themeColor="accent2" w:themeShade="BF"/>
                <w:rPrChange w:id="476" w:author="Camilo Cabrera" w:date="2017-12-11T22:10:00Z">
                  <w:rPr>
                    <w:rStyle w:val="Hyperlink"/>
                    <w:noProof/>
                  </w:rPr>
                </w:rPrChange>
              </w:rPr>
              <w:delText>7.</w:delText>
            </w:r>
            <w:r w:rsidRPr="004A60A6" w:rsidDel="00821DA8">
              <w:rPr>
                <w:rFonts w:asciiTheme="minorHAnsi" w:eastAsiaTheme="minorEastAsia" w:hAnsiTheme="minorHAnsi"/>
                <w:noProof/>
                <w:color w:val="943634" w:themeColor="accent2" w:themeShade="BF"/>
                <w:lang w:eastAsia="es-CO"/>
                <w:rPrChange w:id="477"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78" w:author="Camilo Cabrera" w:date="2017-12-11T22:10:00Z">
                  <w:rPr>
                    <w:rStyle w:val="Hyperlink"/>
                    <w:noProof/>
                  </w:rPr>
                </w:rPrChange>
              </w:rPr>
              <w:delText>Objetivos</w:delText>
            </w:r>
            <w:r w:rsidRPr="004A60A6" w:rsidDel="00821DA8">
              <w:rPr>
                <w:noProof/>
                <w:webHidden/>
                <w:color w:val="943634" w:themeColor="accent2" w:themeShade="BF"/>
                <w:rPrChange w:id="479" w:author="Pedro Eduardo Velasquez Trujillo [2]" w:date="2017-12-05T09:59:00Z">
                  <w:rPr>
                    <w:noProof/>
                    <w:webHidden/>
                  </w:rPr>
                </w:rPrChange>
              </w:rPr>
              <w:tab/>
            </w:r>
            <w:r w:rsidR="008A2785" w:rsidRPr="004A60A6" w:rsidDel="00821DA8">
              <w:rPr>
                <w:noProof/>
                <w:webHidden/>
                <w:color w:val="943634" w:themeColor="accent2" w:themeShade="BF"/>
                <w:rPrChange w:id="480" w:author="Pedro Eduardo Velasquez Trujillo [2]" w:date="2017-12-05T09:59:00Z">
                  <w:rPr>
                    <w:noProof/>
                    <w:webHidden/>
                  </w:rPr>
                </w:rPrChange>
              </w:rPr>
              <w:delText>90</w:delText>
            </w:r>
          </w:del>
        </w:p>
        <w:p w14:paraId="6EA800BF" w14:textId="08455D9B" w:rsidR="00666E4E" w:rsidRPr="004A60A6" w:rsidDel="00821DA8" w:rsidRDefault="00666E4E">
          <w:pPr>
            <w:pStyle w:val="TOC2"/>
            <w:tabs>
              <w:tab w:val="left" w:pos="880"/>
              <w:tab w:val="right" w:leader="dot" w:pos="8828"/>
            </w:tabs>
            <w:rPr>
              <w:del w:id="481" w:author="Camilo Cabrera" w:date="2017-12-11T22:10:00Z"/>
              <w:rFonts w:asciiTheme="minorHAnsi" w:eastAsiaTheme="minorEastAsia" w:hAnsiTheme="minorHAnsi"/>
              <w:noProof/>
              <w:color w:val="943634" w:themeColor="accent2" w:themeShade="BF"/>
              <w:lang w:eastAsia="es-CO"/>
              <w:rPrChange w:id="482" w:author="Pedro Eduardo Velasquez Trujillo [2]" w:date="2017-12-05T09:59:00Z">
                <w:rPr>
                  <w:del w:id="483" w:author="Camilo Cabrera" w:date="2017-12-11T22:10:00Z"/>
                  <w:rFonts w:asciiTheme="minorHAnsi" w:eastAsiaTheme="minorEastAsia" w:hAnsiTheme="minorHAnsi"/>
                  <w:noProof/>
                  <w:lang w:eastAsia="es-CO"/>
                </w:rPr>
              </w:rPrChange>
            </w:rPr>
          </w:pPr>
          <w:del w:id="484" w:author="Camilo Cabrera" w:date="2017-12-11T22:10:00Z">
            <w:r w:rsidRPr="00821DA8" w:rsidDel="00821DA8">
              <w:rPr>
                <w:noProof/>
                <w:color w:val="943634" w:themeColor="accent2" w:themeShade="BF"/>
                <w:rPrChange w:id="485" w:author="Camilo Cabrera" w:date="2017-12-11T22:10:00Z">
                  <w:rPr>
                    <w:rStyle w:val="Hyperlink"/>
                    <w:noProof/>
                  </w:rPr>
                </w:rPrChange>
              </w:rPr>
              <w:delText>7.1.</w:delText>
            </w:r>
            <w:r w:rsidRPr="004A60A6" w:rsidDel="00821DA8">
              <w:rPr>
                <w:rFonts w:asciiTheme="minorHAnsi" w:eastAsiaTheme="minorEastAsia" w:hAnsiTheme="minorHAnsi"/>
                <w:noProof/>
                <w:color w:val="943634" w:themeColor="accent2" w:themeShade="BF"/>
                <w:lang w:eastAsia="es-CO"/>
                <w:rPrChange w:id="486"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87" w:author="Camilo Cabrera" w:date="2017-12-11T22:10:00Z">
                  <w:rPr>
                    <w:rStyle w:val="Hyperlink"/>
                    <w:noProof/>
                  </w:rPr>
                </w:rPrChange>
              </w:rPr>
              <w:delText>Árbol de problema</w:delText>
            </w:r>
            <w:r w:rsidRPr="004A60A6" w:rsidDel="00821DA8">
              <w:rPr>
                <w:noProof/>
                <w:webHidden/>
                <w:color w:val="943634" w:themeColor="accent2" w:themeShade="BF"/>
                <w:rPrChange w:id="488" w:author="Pedro Eduardo Velasquez Trujillo [2]" w:date="2017-12-05T09:59:00Z">
                  <w:rPr>
                    <w:noProof/>
                    <w:webHidden/>
                  </w:rPr>
                </w:rPrChange>
              </w:rPr>
              <w:tab/>
            </w:r>
            <w:r w:rsidR="008A2785" w:rsidRPr="004A60A6" w:rsidDel="00821DA8">
              <w:rPr>
                <w:noProof/>
                <w:webHidden/>
                <w:color w:val="943634" w:themeColor="accent2" w:themeShade="BF"/>
                <w:rPrChange w:id="489" w:author="Pedro Eduardo Velasquez Trujillo [2]" w:date="2017-12-05T09:59:00Z">
                  <w:rPr>
                    <w:noProof/>
                    <w:webHidden/>
                  </w:rPr>
                </w:rPrChange>
              </w:rPr>
              <w:delText>90</w:delText>
            </w:r>
          </w:del>
        </w:p>
        <w:p w14:paraId="3E3183B7" w14:textId="504AFA4B" w:rsidR="00666E4E" w:rsidRPr="004A60A6" w:rsidDel="00821DA8" w:rsidRDefault="00666E4E">
          <w:pPr>
            <w:pStyle w:val="TOC2"/>
            <w:tabs>
              <w:tab w:val="left" w:pos="880"/>
              <w:tab w:val="right" w:leader="dot" w:pos="8828"/>
            </w:tabs>
            <w:rPr>
              <w:del w:id="490" w:author="Camilo Cabrera" w:date="2017-12-11T22:10:00Z"/>
              <w:rFonts w:asciiTheme="minorHAnsi" w:eastAsiaTheme="minorEastAsia" w:hAnsiTheme="minorHAnsi"/>
              <w:noProof/>
              <w:color w:val="943634" w:themeColor="accent2" w:themeShade="BF"/>
              <w:lang w:eastAsia="es-CO"/>
              <w:rPrChange w:id="491" w:author="Pedro Eduardo Velasquez Trujillo [2]" w:date="2017-12-05T09:59:00Z">
                <w:rPr>
                  <w:del w:id="492" w:author="Camilo Cabrera" w:date="2017-12-11T22:10:00Z"/>
                  <w:rFonts w:asciiTheme="minorHAnsi" w:eastAsiaTheme="minorEastAsia" w:hAnsiTheme="minorHAnsi"/>
                  <w:noProof/>
                  <w:lang w:eastAsia="es-CO"/>
                </w:rPr>
              </w:rPrChange>
            </w:rPr>
          </w:pPr>
          <w:del w:id="493" w:author="Camilo Cabrera" w:date="2017-12-11T22:10:00Z">
            <w:r w:rsidRPr="00821DA8" w:rsidDel="00821DA8">
              <w:rPr>
                <w:noProof/>
                <w:color w:val="943634" w:themeColor="accent2" w:themeShade="BF"/>
                <w:rPrChange w:id="494" w:author="Camilo Cabrera" w:date="2017-12-11T22:10:00Z">
                  <w:rPr>
                    <w:rStyle w:val="Hyperlink"/>
                    <w:noProof/>
                  </w:rPr>
                </w:rPrChange>
              </w:rPr>
              <w:delText>7.2.</w:delText>
            </w:r>
            <w:r w:rsidRPr="004A60A6" w:rsidDel="00821DA8">
              <w:rPr>
                <w:rFonts w:asciiTheme="minorHAnsi" w:eastAsiaTheme="minorEastAsia" w:hAnsiTheme="minorHAnsi"/>
                <w:noProof/>
                <w:color w:val="943634" w:themeColor="accent2" w:themeShade="BF"/>
                <w:lang w:eastAsia="es-CO"/>
                <w:rPrChange w:id="495"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496" w:author="Camilo Cabrera" w:date="2017-12-11T22:10:00Z">
                  <w:rPr>
                    <w:rStyle w:val="Hyperlink"/>
                    <w:noProof/>
                  </w:rPr>
                </w:rPrChange>
              </w:rPr>
              <w:delText>Árbol de objetivos</w:delText>
            </w:r>
            <w:r w:rsidRPr="004A60A6" w:rsidDel="00821DA8">
              <w:rPr>
                <w:noProof/>
                <w:webHidden/>
                <w:color w:val="943634" w:themeColor="accent2" w:themeShade="BF"/>
                <w:rPrChange w:id="497" w:author="Pedro Eduardo Velasquez Trujillo [2]" w:date="2017-12-05T09:59:00Z">
                  <w:rPr>
                    <w:noProof/>
                    <w:webHidden/>
                  </w:rPr>
                </w:rPrChange>
              </w:rPr>
              <w:tab/>
            </w:r>
            <w:r w:rsidR="008A2785" w:rsidRPr="004A60A6" w:rsidDel="00821DA8">
              <w:rPr>
                <w:noProof/>
                <w:webHidden/>
                <w:color w:val="943634" w:themeColor="accent2" w:themeShade="BF"/>
                <w:rPrChange w:id="498" w:author="Pedro Eduardo Velasquez Trujillo [2]" w:date="2017-12-05T09:59:00Z">
                  <w:rPr>
                    <w:noProof/>
                    <w:webHidden/>
                  </w:rPr>
                </w:rPrChange>
              </w:rPr>
              <w:delText>91</w:delText>
            </w:r>
          </w:del>
        </w:p>
        <w:p w14:paraId="0C96E5B7" w14:textId="0882CD7A" w:rsidR="00666E4E" w:rsidRPr="004A60A6" w:rsidDel="00821DA8" w:rsidRDefault="00666E4E">
          <w:pPr>
            <w:pStyle w:val="TOC2"/>
            <w:tabs>
              <w:tab w:val="left" w:pos="880"/>
              <w:tab w:val="right" w:leader="dot" w:pos="8828"/>
            </w:tabs>
            <w:rPr>
              <w:del w:id="499" w:author="Camilo Cabrera" w:date="2017-12-11T22:10:00Z"/>
              <w:rFonts w:asciiTheme="minorHAnsi" w:eastAsiaTheme="minorEastAsia" w:hAnsiTheme="minorHAnsi"/>
              <w:noProof/>
              <w:color w:val="943634" w:themeColor="accent2" w:themeShade="BF"/>
              <w:lang w:eastAsia="es-CO"/>
              <w:rPrChange w:id="500" w:author="Pedro Eduardo Velasquez Trujillo [2]" w:date="2017-12-05T09:59:00Z">
                <w:rPr>
                  <w:del w:id="501" w:author="Camilo Cabrera" w:date="2017-12-11T22:10:00Z"/>
                  <w:rFonts w:asciiTheme="minorHAnsi" w:eastAsiaTheme="minorEastAsia" w:hAnsiTheme="minorHAnsi"/>
                  <w:noProof/>
                  <w:lang w:eastAsia="es-CO"/>
                </w:rPr>
              </w:rPrChange>
            </w:rPr>
          </w:pPr>
          <w:del w:id="502" w:author="Camilo Cabrera" w:date="2017-12-11T22:10:00Z">
            <w:r w:rsidRPr="00821DA8" w:rsidDel="00821DA8">
              <w:rPr>
                <w:noProof/>
                <w:color w:val="943634" w:themeColor="accent2" w:themeShade="BF"/>
                <w:rPrChange w:id="503" w:author="Camilo Cabrera" w:date="2017-12-11T22:10:00Z">
                  <w:rPr>
                    <w:rStyle w:val="Hyperlink"/>
                    <w:noProof/>
                  </w:rPr>
                </w:rPrChange>
              </w:rPr>
              <w:delText>7.3.</w:delText>
            </w:r>
            <w:r w:rsidRPr="004A60A6" w:rsidDel="00821DA8">
              <w:rPr>
                <w:rFonts w:asciiTheme="minorHAnsi" w:eastAsiaTheme="minorEastAsia" w:hAnsiTheme="minorHAnsi"/>
                <w:noProof/>
                <w:color w:val="943634" w:themeColor="accent2" w:themeShade="BF"/>
                <w:lang w:eastAsia="es-CO"/>
                <w:rPrChange w:id="504"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05" w:author="Camilo Cabrera" w:date="2017-12-11T22:10:00Z">
                  <w:rPr>
                    <w:rStyle w:val="Hyperlink"/>
                    <w:noProof/>
                  </w:rPr>
                </w:rPrChange>
              </w:rPr>
              <w:delText>Objetivo general</w:delText>
            </w:r>
            <w:r w:rsidRPr="004A60A6" w:rsidDel="00821DA8">
              <w:rPr>
                <w:noProof/>
                <w:webHidden/>
                <w:color w:val="943634" w:themeColor="accent2" w:themeShade="BF"/>
                <w:rPrChange w:id="506" w:author="Pedro Eduardo Velasquez Trujillo [2]" w:date="2017-12-05T09:59:00Z">
                  <w:rPr>
                    <w:noProof/>
                    <w:webHidden/>
                  </w:rPr>
                </w:rPrChange>
              </w:rPr>
              <w:tab/>
            </w:r>
            <w:r w:rsidR="008A2785" w:rsidRPr="004A60A6" w:rsidDel="00821DA8">
              <w:rPr>
                <w:noProof/>
                <w:webHidden/>
                <w:color w:val="943634" w:themeColor="accent2" w:themeShade="BF"/>
                <w:rPrChange w:id="507" w:author="Pedro Eduardo Velasquez Trujillo [2]" w:date="2017-12-05T09:59:00Z">
                  <w:rPr>
                    <w:noProof/>
                    <w:webHidden/>
                  </w:rPr>
                </w:rPrChange>
              </w:rPr>
              <w:delText>91</w:delText>
            </w:r>
          </w:del>
        </w:p>
        <w:p w14:paraId="13F755FB" w14:textId="1A992D88" w:rsidR="00666E4E" w:rsidRPr="004A60A6" w:rsidDel="00821DA8" w:rsidRDefault="00666E4E">
          <w:pPr>
            <w:pStyle w:val="TOC2"/>
            <w:tabs>
              <w:tab w:val="left" w:pos="880"/>
              <w:tab w:val="right" w:leader="dot" w:pos="8828"/>
            </w:tabs>
            <w:rPr>
              <w:del w:id="508" w:author="Camilo Cabrera" w:date="2017-12-11T22:10:00Z"/>
              <w:rFonts w:asciiTheme="minorHAnsi" w:eastAsiaTheme="minorEastAsia" w:hAnsiTheme="minorHAnsi"/>
              <w:noProof/>
              <w:color w:val="943634" w:themeColor="accent2" w:themeShade="BF"/>
              <w:lang w:eastAsia="es-CO"/>
              <w:rPrChange w:id="509" w:author="Pedro Eduardo Velasquez Trujillo [2]" w:date="2017-12-05T09:59:00Z">
                <w:rPr>
                  <w:del w:id="510" w:author="Camilo Cabrera" w:date="2017-12-11T22:10:00Z"/>
                  <w:rFonts w:asciiTheme="minorHAnsi" w:eastAsiaTheme="minorEastAsia" w:hAnsiTheme="minorHAnsi"/>
                  <w:noProof/>
                  <w:lang w:eastAsia="es-CO"/>
                </w:rPr>
              </w:rPrChange>
            </w:rPr>
          </w:pPr>
          <w:del w:id="511" w:author="Camilo Cabrera" w:date="2017-12-11T22:10:00Z">
            <w:r w:rsidRPr="00821DA8" w:rsidDel="00821DA8">
              <w:rPr>
                <w:noProof/>
                <w:color w:val="943634" w:themeColor="accent2" w:themeShade="BF"/>
                <w:rPrChange w:id="512" w:author="Camilo Cabrera" w:date="2017-12-11T22:10:00Z">
                  <w:rPr>
                    <w:rStyle w:val="Hyperlink"/>
                    <w:noProof/>
                  </w:rPr>
                </w:rPrChange>
              </w:rPr>
              <w:lastRenderedPageBreak/>
              <w:delText>7.4.</w:delText>
            </w:r>
            <w:r w:rsidRPr="004A60A6" w:rsidDel="00821DA8">
              <w:rPr>
                <w:rFonts w:asciiTheme="minorHAnsi" w:eastAsiaTheme="minorEastAsia" w:hAnsiTheme="minorHAnsi"/>
                <w:noProof/>
                <w:color w:val="943634" w:themeColor="accent2" w:themeShade="BF"/>
                <w:lang w:eastAsia="es-CO"/>
                <w:rPrChange w:id="513"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14" w:author="Camilo Cabrera" w:date="2017-12-11T22:10:00Z">
                  <w:rPr>
                    <w:rStyle w:val="Hyperlink"/>
                    <w:noProof/>
                  </w:rPr>
                </w:rPrChange>
              </w:rPr>
              <w:delText>Objetivos específicos</w:delText>
            </w:r>
            <w:r w:rsidRPr="004A60A6" w:rsidDel="00821DA8">
              <w:rPr>
                <w:noProof/>
                <w:webHidden/>
                <w:color w:val="943634" w:themeColor="accent2" w:themeShade="BF"/>
                <w:rPrChange w:id="515" w:author="Pedro Eduardo Velasquez Trujillo [2]" w:date="2017-12-05T09:59:00Z">
                  <w:rPr>
                    <w:noProof/>
                    <w:webHidden/>
                  </w:rPr>
                </w:rPrChange>
              </w:rPr>
              <w:tab/>
            </w:r>
            <w:r w:rsidR="008A2785" w:rsidRPr="004A60A6" w:rsidDel="00821DA8">
              <w:rPr>
                <w:noProof/>
                <w:webHidden/>
                <w:color w:val="943634" w:themeColor="accent2" w:themeShade="BF"/>
                <w:rPrChange w:id="516" w:author="Pedro Eduardo Velasquez Trujillo [2]" w:date="2017-12-05T09:59:00Z">
                  <w:rPr>
                    <w:noProof/>
                    <w:webHidden/>
                  </w:rPr>
                </w:rPrChange>
              </w:rPr>
              <w:delText>92</w:delText>
            </w:r>
          </w:del>
        </w:p>
        <w:p w14:paraId="12AA3004" w14:textId="72567448" w:rsidR="00666E4E" w:rsidRPr="004A60A6" w:rsidDel="00821DA8" w:rsidRDefault="00666E4E">
          <w:pPr>
            <w:pStyle w:val="TOC1"/>
            <w:tabs>
              <w:tab w:val="left" w:pos="440"/>
              <w:tab w:val="right" w:leader="dot" w:pos="8828"/>
            </w:tabs>
            <w:rPr>
              <w:del w:id="517" w:author="Camilo Cabrera" w:date="2017-12-11T22:10:00Z"/>
              <w:rFonts w:asciiTheme="minorHAnsi" w:eastAsiaTheme="minorEastAsia" w:hAnsiTheme="minorHAnsi"/>
              <w:noProof/>
              <w:color w:val="943634" w:themeColor="accent2" w:themeShade="BF"/>
              <w:lang w:eastAsia="es-CO"/>
              <w:rPrChange w:id="518" w:author="Pedro Eduardo Velasquez Trujillo [2]" w:date="2017-12-05T09:59:00Z">
                <w:rPr>
                  <w:del w:id="519" w:author="Camilo Cabrera" w:date="2017-12-11T22:10:00Z"/>
                  <w:rFonts w:asciiTheme="minorHAnsi" w:eastAsiaTheme="minorEastAsia" w:hAnsiTheme="minorHAnsi"/>
                  <w:noProof/>
                  <w:lang w:eastAsia="es-CO"/>
                </w:rPr>
              </w:rPrChange>
            </w:rPr>
          </w:pPr>
          <w:del w:id="520" w:author="Camilo Cabrera" w:date="2017-12-11T22:10:00Z">
            <w:r w:rsidRPr="00821DA8" w:rsidDel="00821DA8">
              <w:rPr>
                <w:noProof/>
                <w:color w:val="943634" w:themeColor="accent2" w:themeShade="BF"/>
                <w:rPrChange w:id="521" w:author="Camilo Cabrera" w:date="2017-12-11T22:10:00Z">
                  <w:rPr>
                    <w:rStyle w:val="Hyperlink"/>
                    <w:noProof/>
                  </w:rPr>
                </w:rPrChange>
              </w:rPr>
              <w:delText>8.</w:delText>
            </w:r>
            <w:r w:rsidRPr="004A60A6" w:rsidDel="00821DA8">
              <w:rPr>
                <w:rFonts w:asciiTheme="minorHAnsi" w:eastAsiaTheme="minorEastAsia" w:hAnsiTheme="minorHAnsi"/>
                <w:noProof/>
                <w:color w:val="943634" w:themeColor="accent2" w:themeShade="BF"/>
                <w:lang w:eastAsia="es-CO"/>
                <w:rPrChange w:id="522"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23" w:author="Camilo Cabrera" w:date="2017-12-11T22:10:00Z">
                  <w:rPr>
                    <w:rStyle w:val="Hyperlink"/>
                    <w:noProof/>
                  </w:rPr>
                </w:rPrChange>
              </w:rPr>
              <w:delText>Metodología</w:delText>
            </w:r>
            <w:r w:rsidRPr="004A60A6" w:rsidDel="00821DA8">
              <w:rPr>
                <w:noProof/>
                <w:webHidden/>
                <w:color w:val="943634" w:themeColor="accent2" w:themeShade="BF"/>
                <w:rPrChange w:id="524" w:author="Pedro Eduardo Velasquez Trujillo [2]" w:date="2017-12-05T09:59:00Z">
                  <w:rPr>
                    <w:noProof/>
                    <w:webHidden/>
                  </w:rPr>
                </w:rPrChange>
              </w:rPr>
              <w:tab/>
            </w:r>
            <w:r w:rsidR="008A2785" w:rsidRPr="004A60A6" w:rsidDel="00821DA8">
              <w:rPr>
                <w:noProof/>
                <w:webHidden/>
                <w:color w:val="943634" w:themeColor="accent2" w:themeShade="BF"/>
                <w:rPrChange w:id="525" w:author="Pedro Eduardo Velasquez Trujillo [2]" w:date="2017-12-05T09:59:00Z">
                  <w:rPr>
                    <w:noProof/>
                    <w:webHidden/>
                  </w:rPr>
                </w:rPrChange>
              </w:rPr>
              <w:delText>93</w:delText>
            </w:r>
          </w:del>
        </w:p>
        <w:p w14:paraId="2600B4EA" w14:textId="7610D969" w:rsidR="00666E4E" w:rsidRPr="004A60A6" w:rsidDel="00821DA8" w:rsidRDefault="00666E4E">
          <w:pPr>
            <w:pStyle w:val="TOC2"/>
            <w:tabs>
              <w:tab w:val="left" w:pos="880"/>
              <w:tab w:val="right" w:leader="dot" w:pos="8828"/>
            </w:tabs>
            <w:rPr>
              <w:del w:id="526" w:author="Camilo Cabrera" w:date="2017-12-11T22:10:00Z"/>
              <w:rFonts w:asciiTheme="minorHAnsi" w:eastAsiaTheme="minorEastAsia" w:hAnsiTheme="minorHAnsi"/>
              <w:noProof/>
              <w:color w:val="943634" w:themeColor="accent2" w:themeShade="BF"/>
              <w:lang w:eastAsia="es-CO"/>
              <w:rPrChange w:id="527" w:author="Pedro Eduardo Velasquez Trujillo [2]" w:date="2017-12-05T09:59:00Z">
                <w:rPr>
                  <w:del w:id="528" w:author="Camilo Cabrera" w:date="2017-12-11T22:10:00Z"/>
                  <w:rFonts w:asciiTheme="minorHAnsi" w:eastAsiaTheme="minorEastAsia" w:hAnsiTheme="minorHAnsi"/>
                  <w:noProof/>
                  <w:lang w:eastAsia="es-CO"/>
                </w:rPr>
              </w:rPrChange>
            </w:rPr>
          </w:pPr>
          <w:del w:id="529" w:author="Camilo Cabrera" w:date="2017-12-11T22:10:00Z">
            <w:r w:rsidRPr="00821DA8" w:rsidDel="00821DA8">
              <w:rPr>
                <w:noProof/>
                <w:color w:val="943634" w:themeColor="accent2" w:themeShade="BF"/>
                <w:rPrChange w:id="530" w:author="Camilo Cabrera" w:date="2017-12-11T22:10:00Z">
                  <w:rPr>
                    <w:rStyle w:val="Hyperlink"/>
                    <w:noProof/>
                  </w:rPr>
                </w:rPrChange>
              </w:rPr>
              <w:delText>8.1.</w:delText>
            </w:r>
            <w:r w:rsidRPr="004A60A6" w:rsidDel="00821DA8">
              <w:rPr>
                <w:rFonts w:asciiTheme="minorHAnsi" w:eastAsiaTheme="minorEastAsia" w:hAnsiTheme="minorHAnsi"/>
                <w:noProof/>
                <w:color w:val="943634" w:themeColor="accent2" w:themeShade="BF"/>
                <w:lang w:eastAsia="es-CO"/>
                <w:rPrChange w:id="531"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32" w:author="Camilo Cabrera" w:date="2017-12-11T22:10:00Z">
                  <w:rPr>
                    <w:rStyle w:val="Hyperlink"/>
                    <w:noProof/>
                  </w:rPr>
                </w:rPrChange>
              </w:rPr>
              <w:delText>Marco lógico</w:delText>
            </w:r>
            <w:r w:rsidRPr="004A60A6" w:rsidDel="00821DA8">
              <w:rPr>
                <w:noProof/>
                <w:webHidden/>
                <w:color w:val="943634" w:themeColor="accent2" w:themeShade="BF"/>
                <w:rPrChange w:id="533" w:author="Pedro Eduardo Velasquez Trujillo [2]" w:date="2017-12-05T09:59:00Z">
                  <w:rPr>
                    <w:noProof/>
                    <w:webHidden/>
                  </w:rPr>
                </w:rPrChange>
              </w:rPr>
              <w:tab/>
            </w:r>
            <w:r w:rsidR="008A2785" w:rsidRPr="004A60A6" w:rsidDel="00821DA8">
              <w:rPr>
                <w:noProof/>
                <w:webHidden/>
                <w:color w:val="943634" w:themeColor="accent2" w:themeShade="BF"/>
                <w:rPrChange w:id="534" w:author="Pedro Eduardo Velasquez Trujillo [2]" w:date="2017-12-05T09:59:00Z">
                  <w:rPr>
                    <w:noProof/>
                    <w:webHidden/>
                  </w:rPr>
                </w:rPrChange>
              </w:rPr>
              <w:delText>93</w:delText>
            </w:r>
          </w:del>
        </w:p>
        <w:p w14:paraId="042935FA" w14:textId="576702F3" w:rsidR="00666E4E" w:rsidRPr="004A60A6" w:rsidDel="00821DA8" w:rsidRDefault="00666E4E">
          <w:pPr>
            <w:pStyle w:val="TOC2"/>
            <w:tabs>
              <w:tab w:val="left" w:pos="880"/>
              <w:tab w:val="right" w:leader="dot" w:pos="8828"/>
            </w:tabs>
            <w:rPr>
              <w:del w:id="535" w:author="Camilo Cabrera" w:date="2017-12-11T22:10:00Z"/>
              <w:rFonts w:asciiTheme="minorHAnsi" w:eastAsiaTheme="minorEastAsia" w:hAnsiTheme="minorHAnsi"/>
              <w:noProof/>
              <w:color w:val="943634" w:themeColor="accent2" w:themeShade="BF"/>
              <w:lang w:eastAsia="es-CO"/>
              <w:rPrChange w:id="536" w:author="Pedro Eduardo Velasquez Trujillo [2]" w:date="2017-12-05T09:59:00Z">
                <w:rPr>
                  <w:del w:id="537" w:author="Camilo Cabrera" w:date="2017-12-11T22:10:00Z"/>
                  <w:rFonts w:asciiTheme="minorHAnsi" w:eastAsiaTheme="minorEastAsia" w:hAnsiTheme="minorHAnsi"/>
                  <w:noProof/>
                  <w:lang w:eastAsia="es-CO"/>
                </w:rPr>
              </w:rPrChange>
            </w:rPr>
          </w:pPr>
          <w:del w:id="538" w:author="Camilo Cabrera" w:date="2017-12-11T22:10:00Z">
            <w:r w:rsidRPr="00821DA8" w:rsidDel="00821DA8">
              <w:rPr>
                <w:noProof/>
                <w:color w:val="943634" w:themeColor="accent2" w:themeShade="BF"/>
                <w:rPrChange w:id="539" w:author="Camilo Cabrera" w:date="2017-12-11T22:10:00Z">
                  <w:rPr>
                    <w:rStyle w:val="Hyperlink"/>
                    <w:noProof/>
                  </w:rPr>
                </w:rPrChange>
              </w:rPr>
              <w:delText>8.2.</w:delText>
            </w:r>
            <w:r w:rsidRPr="004A60A6" w:rsidDel="00821DA8">
              <w:rPr>
                <w:rFonts w:asciiTheme="minorHAnsi" w:eastAsiaTheme="minorEastAsia" w:hAnsiTheme="minorHAnsi"/>
                <w:noProof/>
                <w:color w:val="943634" w:themeColor="accent2" w:themeShade="BF"/>
                <w:lang w:eastAsia="es-CO"/>
                <w:rPrChange w:id="540"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41" w:author="Camilo Cabrera" w:date="2017-12-11T22:10:00Z">
                  <w:rPr>
                    <w:rStyle w:val="Hyperlink"/>
                    <w:noProof/>
                  </w:rPr>
                </w:rPrChange>
              </w:rPr>
              <w:delText>Actividades propuestas</w:delText>
            </w:r>
            <w:r w:rsidRPr="004A60A6" w:rsidDel="00821DA8">
              <w:rPr>
                <w:noProof/>
                <w:webHidden/>
                <w:color w:val="943634" w:themeColor="accent2" w:themeShade="BF"/>
                <w:rPrChange w:id="542" w:author="Pedro Eduardo Velasquez Trujillo [2]" w:date="2017-12-05T09:59:00Z">
                  <w:rPr>
                    <w:noProof/>
                    <w:webHidden/>
                  </w:rPr>
                </w:rPrChange>
              </w:rPr>
              <w:tab/>
            </w:r>
            <w:r w:rsidR="008A2785" w:rsidRPr="004A60A6" w:rsidDel="00821DA8">
              <w:rPr>
                <w:noProof/>
                <w:webHidden/>
                <w:color w:val="943634" w:themeColor="accent2" w:themeShade="BF"/>
                <w:rPrChange w:id="543" w:author="Pedro Eduardo Velasquez Trujillo [2]" w:date="2017-12-05T09:59:00Z">
                  <w:rPr>
                    <w:noProof/>
                    <w:webHidden/>
                  </w:rPr>
                </w:rPrChange>
              </w:rPr>
              <w:delText>97</w:delText>
            </w:r>
          </w:del>
        </w:p>
        <w:p w14:paraId="3C085771" w14:textId="7419C3A0" w:rsidR="00666E4E" w:rsidRPr="004A60A6" w:rsidDel="00821DA8" w:rsidRDefault="00666E4E">
          <w:pPr>
            <w:pStyle w:val="TOC2"/>
            <w:tabs>
              <w:tab w:val="left" w:pos="880"/>
              <w:tab w:val="right" w:leader="dot" w:pos="8828"/>
            </w:tabs>
            <w:rPr>
              <w:del w:id="544" w:author="Camilo Cabrera" w:date="2017-12-11T22:10:00Z"/>
              <w:rFonts w:asciiTheme="minorHAnsi" w:eastAsiaTheme="minorEastAsia" w:hAnsiTheme="minorHAnsi"/>
              <w:noProof/>
              <w:color w:val="943634" w:themeColor="accent2" w:themeShade="BF"/>
              <w:lang w:eastAsia="es-CO"/>
              <w:rPrChange w:id="545" w:author="Pedro Eduardo Velasquez Trujillo [2]" w:date="2017-12-05T09:59:00Z">
                <w:rPr>
                  <w:del w:id="546" w:author="Camilo Cabrera" w:date="2017-12-11T22:10:00Z"/>
                  <w:rFonts w:asciiTheme="minorHAnsi" w:eastAsiaTheme="minorEastAsia" w:hAnsiTheme="minorHAnsi"/>
                  <w:noProof/>
                  <w:lang w:eastAsia="es-CO"/>
                </w:rPr>
              </w:rPrChange>
            </w:rPr>
          </w:pPr>
          <w:del w:id="547" w:author="Camilo Cabrera" w:date="2017-12-11T22:10:00Z">
            <w:r w:rsidRPr="00821DA8" w:rsidDel="00821DA8">
              <w:rPr>
                <w:noProof/>
                <w:color w:val="943634" w:themeColor="accent2" w:themeShade="BF"/>
                <w:rPrChange w:id="548" w:author="Camilo Cabrera" w:date="2017-12-11T22:10:00Z">
                  <w:rPr>
                    <w:rStyle w:val="Hyperlink"/>
                    <w:noProof/>
                  </w:rPr>
                </w:rPrChange>
              </w:rPr>
              <w:delText>8.3.</w:delText>
            </w:r>
            <w:r w:rsidRPr="004A60A6" w:rsidDel="00821DA8">
              <w:rPr>
                <w:rFonts w:asciiTheme="minorHAnsi" w:eastAsiaTheme="minorEastAsia" w:hAnsiTheme="minorHAnsi"/>
                <w:noProof/>
                <w:color w:val="943634" w:themeColor="accent2" w:themeShade="BF"/>
                <w:lang w:eastAsia="es-CO"/>
                <w:rPrChange w:id="549"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50" w:author="Camilo Cabrera" w:date="2017-12-11T22:10:00Z">
                  <w:rPr>
                    <w:rStyle w:val="Hyperlink"/>
                    <w:noProof/>
                  </w:rPr>
                </w:rPrChange>
              </w:rPr>
              <w:delText>Estrategia de sostenibilidad</w:delText>
            </w:r>
            <w:r w:rsidRPr="004A60A6" w:rsidDel="00821DA8">
              <w:rPr>
                <w:noProof/>
                <w:webHidden/>
                <w:color w:val="943634" w:themeColor="accent2" w:themeShade="BF"/>
                <w:rPrChange w:id="551" w:author="Pedro Eduardo Velasquez Trujillo [2]" w:date="2017-12-05T09:59:00Z">
                  <w:rPr>
                    <w:noProof/>
                    <w:webHidden/>
                  </w:rPr>
                </w:rPrChange>
              </w:rPr>
              <w:tab/>
            </w:r>
            <w:r w:rsidR="008A2785" w:rsidRPr="004A60A6" w:rsidDel="00821DA8">
              <w:rPr>
                <w:noProof/>
                <w:webHidden/>
                <w:color w:val="943634" w:themeColor="accent2" w:themeShade="BF"/>
                <w:rPrChange w:id="552" w:author="Pedro Eduardo Velasquez Trujillo [2]" w:date="2017-12-05T09:59:00Z">
                  <w:rPr>
                    <w:noProof/>
                    <w:webHidden/>
                  </w:rPr>
                </w:rPrChange>
              </w:rPr>
              <w:delText>101</w:delText>
            </w:r>
          </w:del>
        </w:p>
        <w:p w14:paraId="270F568E" w14:textId="32E38EAC" w:rsidR="00666E4E" w:rsidRPr="004A60A6" w:rsidDel="00821DA8" w:rsidRDefault="00666E4E">
          <w:pPr>
            <w:pStyle w:val="TOC3"/>
            <w:tabs>
              <w:tab w:val="left" w:pos="1320"/>
              <w:tab w:val="right" w:leader="dot" w:pos="8828"/>
            </w:tabs>
            <w:rPr>
              <w:del w:id="553" w:author="Camilo Cabrera" w:date="2017-12-11T22:10:00Z"/>
              <w:rFonts w:asciiTheme="minorHAnsi" w:eastAsiaTheme="minorEastAsia" w:hAnsiTheme="minorHAnsi"/>
              <w:noProof/>
              <w:color w:val="943634" w:themeColor="accent2" w:themeShade="BF"/>
              <w:lang w:eastAsia="es-CO"/>
              <w:rPrChange w:id="554" w:author="Pedro Eduardo Velasquez Trujillo [2]" w:date="2017-12-05T09:59:00Z">
                <w:rPr>
                  <w:del w:id="555" w:author="Camilo Cabrera" w:date="2017-12-11T22:10:00Z"/>
                  <w:rFonts w:asciiTheme="minorHAnsi" w:eastAsiaTheme="minorEastAsia" w:hAnsiTheme="minorHAnsi"/>
                  <w:noProof/>
                  <w:lang w:eastAsia="es-CO"/>
                </w:rPr>
              </w:rPrChange>
            </w:rPr>
          </w:pPr>
          <w:del w:id="556" w:author="Camilo Cabrera" w:date="2017-12-11T22:10:00Z">
            <w:r w:rsidRPr="00821DA8" w:rsidDel="00821DA8">
              <w:rPr>
                <w:noProof/>
                <w:color w:val="943634" w:themeColor="accent2" w:themeShade="BF"/>
                <w:rPrChange w:id="557" w:author="Camilo Cabrera" w:date="2017-12-11T22:10:00Z">
                  <w:rPr>
                    <w:rStyle w:val="Hyperlink"/>
                    <w:noProof/>
                  </w:rPr>
                </w:rPrChange>
              </w:rPr>
              <w:delText>8.3.1.</w:delText>
            </w:r>
            <w:r w:rsidRPr="004A60A6" w:rsidDel="00821DA8">
              <w:rPr>
                <w:rFonts w:asciiTheme="minorHAnsi" w:eastAsiaTheme="minorEastAsia" w:hAnsiTheme="minorHAnsi"/>
                <w:noProof/>
                <w:color w:val="943634" w:themeColor="accent2" w:themeShade="BF"/>
                <w:lang w:eastAsia="es-CO"/>
                <w:rPrChange w:id="558"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59" w:author="Camilo Cabrera" w:date="2017-12-11T22:10:00Z">
                  <w:rPr>
                    <w:rStyle w:val="Hyperlink"/>
                    <w:noProof/>
                  </w:rPr>
                </w:rPrChange>
              </w:rPr>
              <w:delText>Técnica</w:delText>
            </w:r>
            <w:r w:rsidRPr="004A60A6" w:rsidDel="00821DA8">
              <w:rPr>
                <w:noProof/>
                <w:webHidden/>
                <w:color w:val="943634" w:themeColor="accent2" w:themeShade="BF"/>
                <w:rPrChange w:id="560" w:author="Pedro Eduardo Velasquez Trujillo [2]" w:date="2017-12-05T09:59:00Z">
                  <w:rPr>
                    <w:noProof/>
                    <w:webHidden/>
                  </w:rPr>
                </w:rPrChange>
              </w:rPr>
              <w:tab/>
            </w:r>
            <w:r w:rsidR="008A2785" w:rsidRPr="004A60A6" w:rsidDel="00821DA8">
              <w:rPr>
                <w:noProof/>
                <w:webHidden/>
                <w:color w:val="943634" w:themeColor="accent2" w:themeShade="BF"/>
                <w:rPrChange w:id="561" w:author="Pedro Eduardo Velasquez Trujillo [2]" w:date="2017-12-05T09:59:00Z">
                  <w:rPr>
                    <w:noProof/>
                    <w:webHidden/>
                  </w:rPr>
                </w:rPrChange>
              </w:rPr>
              <w:delText>101</w:delText>
            </w:r>
          </w:del>
        </w:p>
        <w:p w14:paraId="12784A86" w14:textId="5B72BDD0" w:rsidR="00666E4E" w:rsidRPr="004A60A6" w:rsidDel="00821DA8" w:rsidRDefault="00666E4E">
          <w:pPr>
            <w:pStyle w:val="TOC3"/>
            <w:tabs>
              <w:tab w:val="left" w:pos="1320"/>
              <w:tab w:val="right" w:leader="dot" w:pos="8828"/>
            </w:tabs>
            <w:rPr>
              <w:del w:id="562" w:author="Camilo Cabrera" w:date="2017-12-11T22:10:00Z"/>
              <w:rFonts w:asciiTheme="minorHAnsi" w:eastAsiaTheme="minorEastAsia" w:hAnsiTheme="minorHAnsi"/>
              <w:noProof/>
              <w:color w:val="943634" w:themeColor="accent2" w:themeShade="BF"/>
              <w:lang w:eastAsia="es-CO"/>
              <w:rPrChange w:id="563" w:author="Pedro Eduardo Velasquez Trujillo [2]" w:date="2017-12-05T09:59:00Z">
                <w:rPr>
                  <w:del w:id="564" w:author="Camilo Cabrera" w:date="2017-12-11T22:10:00Z"/>
                  <w:rFonts w:asciiTheme="minorHAnsi" w:eastAsiaTheme="minorEastAsia" w:hAnsiTheme="minorHAnsi"/>
                  <w:noProof/>
                  <w:lang w:eastAsia="es-CO"/>
                </w:rPr>
              </w:rPrChange>
            </w:rPr>
          </w:pPr>
          <w:del w:id="565" w:author="Camilo Cabrera" w:date="2017-12-11T22:10:00Z">
            <w:r w:rsidRPr="00821DA8" w:rsidDel="00821DA8">
              <w:rPr>
                <w:noProof/>
                <w:color w:val="943634" w:themeColor="accent2" w:themeShade="BF"/>
                <w:rPrChange w:id="566" w:author="Camilo Cabrera" w:date="2017-12-11T22:10:00Z">
                  <w:rPr>
                    <w:rStyle w:val="Hyperlink"/>
                    <w:noProof/>
                  </w:rPr>
                </w:rPrChange>
              </w:rPr>
              <w:delText>8.3.2.</w:delText>
            </w:r>
            <w:r w:rsidRPr="004A60A6" w:rsidDel="00821DA8">
              <w:rPr>
                <w:rFonts w:asciiTheme="minorHAnsi" w:eastAsiaTheme="minorEastAsia" w:hAnsiTheme="minorHAnsi"/>
                <w:noProof/>
                <w:color w:val="943634" w:themeColor="accent2" w:themeShade="BF"/>
                <w:lang w:eastAsia="es-CO"/>
                <w:rPrChange w:id="567"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68" w:author="Camilo Cabrera" w:date="2017-12-11T22:10:00Z">
                  <w:rPr>
                    <w:rStyle w:val="Hyperlink"/>
                    <w:noProof/>
                  </w:rPr>
                </w:rPrChange>
              </w:rPr>
              <w:delText>Financiera</w:delText>
            </w:r>
            <w:r w:rsidRPr="004A60A6" w:rsidDel="00821DA8">
              <w:rPr>
                <w:noProof/>
                <w:webHidden/>
                <w:color w:val="943634" w:themeColor="accent2" w:themeShade="BF"/>
                <w:rPrChange w:id="569" w:author="Pedro Eduardo Velasquez Trujillo [2]" w:date="2017-12-05T09:59:00Z">
                  <w:rPr>
                    <w:noProof/>
                    <w:webHidden/>
                  </w:rPr>
                </w:rPrChange>
              </w:rPr>
              <w:tab/>
            </w:r>
            <w:r w:rsidR="008A2785" w:rsidRPr="004A60A6" w:rsidDel="00821DA8">
              <w:rPr>
                <w:noProof/>
                <w:webHidden/>
                <w:color w:val="943634" w:themeColor="accent2" w:themeShade="BF"/>
                <w:rPrChange w:id="570" w:author="Pedro Eduardo Velasquez Trujillo [2]" w:date="2017-12-05T09:59:00Z">
                  <w:rPr>
                    <w:noProof/>
                    <w:webHidden/>
                  </w:rPr>
                </w:rPrChange>
              </w:rPr>
              <w:delText>102</w:delText>
            </w:r>
          </w:del>
        </w:p>
        <w:p w14:paraId="2BCFAE5A" w14:textId="03FC32D6" w:rsidR="00666E4E" w:rsidRPr="004A60A6" w:rsidDel="00821DA8" w:rsidRDefault="00666E4E">
          <w:pPr>
            <w:pStyle w:val="TOC3"/>
            <w:tabs>
              <w:tab w:val="left" w:pos="1320"/>
              <w:tab w:val="right" w:leader="dot" w:pos="8828"/>
            </w:tabs>
            <w:rPr>
              <w:del w:id="571" w:author="Camilo Cabrera" w:date="2017-12-11T22:10:00Z"/>
              <w:rFonts w:asciiTheme="minorHAnsi" w:eastAsiaTheme="minorEastAsia" w:hAnsiTheme="minorHAnsi"/>
              <w:noProof/>
              <w:color w:val="943634" w:themeColor="accent2" w:themeShade="BF"/>
              <w:lang w:eastAsia="es-CO"/>
              <w:rPrChange w:id="572" w:author="Pedro Eduardo Velasquez Trujillo [2]" w:date="2017-12-05T09:59:00Z">
                <w:rPr>
                  <w:del w:id="573" w:author="Camilo Cabrera" w:date="2017-12-11T22:10:00Z"/>
                  <w:rFonts w:asciiTheme="minorHAnsi" w:eastAsiaTheme="minorEastAsia" w:hAnsiTheme="minorHAnsi"/>
                  <w:noProof/>
                  <w:lang w:eastAsia="es-CO"/>
                </w:rPr>
              </w:rPrChange>
            </w:rPr>
          </w:pPr>
          <w:del w:id="574" w:author="Camilo Cabrera" w:date="2017-12-11T22:10:00Z">
            <w:r w:rsidRPr="00821DA8" w:rsidDel="00821DA8">
              <w:rPr>
                <w:noProof/>
                <w:color w:val="943634" w:themeColor="accent2" w:themeShade="BF"/>
                <w:rPrChange w:id="575" w:author="Camilo Cabrera" w:date="2017-12-11T22:10:00Z">
                  <w:rPr>
                    <w:rStyle w:val="Hyperlink"/>
                    <w:noProof/>
                  </w:rPr>
                </w:rPrChange>
              </w:rPr>
              <w:delText>8.3.3.</w:delText>
            </w:r>
            <w:r w:rsidRPr="004A60A6" w:rsidDel="00821DA8">
              <w:rPr>
                <w:rFonts w:asciiTheme="minorHAnsi" w:eastAsiaTheme="minorEastAsia" w:hAnsiTheme="minorHAnsi"/>
                <w:noProof/>
                <w:color w:val="943634" w:themeColor="accent2" w:themeShade="BF"/>
                <w:lang w:eastAsia="es-CO"/>
                <w:rPrChange w:id="576"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77" w:author="Camilo Cabrera" w:date="2017-12-11T22:10:00Z">
                  <w:rPr>
                    <w:rStyle w:val="Hyperlink"/>
                    <w:noProof/>
                  </w:rPr>
                </w:rPrChange>
              </w:rPr>
              <w:delText>Ambiental</w:delText>
            </w:r>
            <w:r w:rsidRPr="004A60A6" w:rsidDel="00821DA8">
              <w:rPr>
                <w:noProof/>
                <w:webHidden/>
                <w:color w:val="943634" w:themeColor="accent2" w:themeShade="BF"/>
                <w:rPrChange w:id="578" w:author="Pedro Eduardo Velasquez Trujillo [2]" w:date="2017-12-05T09:59:00Z">
                  <w:rPr>
                    <w:noProof/>
                    <w:webHidden/>
                  </w:rPr>
                </w:rPrChange>
              </w:rPr>
              <w:tab/>
            </w:r>
            <w:r w:rsidR="008A2785" w:rsidRPr="004A60A6" w:rsidDel="00821DA8">
              <w:rPr>
                <w:noProof/>
                <w:webHidden/>
                <w:color w:val="943634" w:themeColor="accent2" w:themeShade="BF"/>
                <w:rPrChange w:id="579" w:author="Pedro Eduardo Velasquez Trujillo [2]" w:date="2017-12-05T09:59:00Z">
                  <w:rPr>
                    <w:noProof/>
                    <w:webHidden/>
                  </w:rPr>
                </w:rPrChange>
              </w:rPr>
              <w:delText>103</w:delText>
            </w:r>
          </w:del>
        </w:p>
        <w:p w14:paraId="59608AF6" w14:textId="72AADBC5" w:rsidR="00666E4E" w:rsidRPr="004A60A6" w:rsidDel="00821DA8" w:rsidRDefault="00666E4E">
          <w:pPr>
            <w:pStyle w:val="TOC3"/>
            <w:tabs>
              <w:tab w:val="left" w:pos="1320"/>
              <w:tab w:val="right" w:leader="dot" w:pos="8828"/>
            </w:tabs>
            <w:rPr>
              <w:del w:id="580" w:author="Camilo Cabrera" w:date="2017-12-11T22:10:00Z"/>
              <w:rFonts w:asciiTheme="minorHAnsi" w:eastAsiaTheme="minorEastAsia" w:hAnsiTheme="minorHAnsi"/>
              <w:noProof/>
              <w:color w:val="943634" w:themeColor="accent2" w:themeShade="BF"/>
              <w:lang w:eastAsia="es-CO"/>
              <w:rPrChange w:id="581" w:author="Pedro Eduardo Velasquez Trujillo [2]" w:date="2017-12-05T09:59:00Z">
                <w:rPr>
                  <w:del w:id="582" w:author="Camilo Cabrera" w:date="2017-12-11T22:10:00Z"/>
                  <w:rFonts w:asciiTheme="minorHAnsi" w:eastAsiaTheme="minorEastAsia" w:hAnsiTheme="minorHAnsi"/>
                  <w:noProof/>
                  <w:lang w:eastAsia="es-CO"/>
                </w:rPr>
              </w:rPrChange>
            </w:rPr>
          </w:pPr>
          <w:del w:id="583" w:author="Camilo Cabrera" w:date="2017-12-11T22:10:00Z">
            <w:r w:rsidRPr="00821DA8" w:rsidDel="00821DA8">
              <w:rPr>
                <w:noProof/>
                <w:color w:val="943634" w:themeColor="accent2" w:themeShade="BF"/>
                <w:rPrChange w:id="584" w:author="Camilo Cabrera" w:date="2017-12-11T22:10:00Z">
                  <w:rPr>
                    <w:rStyle w:val="Hyperlink"/>
                    <w:noProof/>
                  </w:rPr>
                </w:rPrChange>
              </w:rPr>
              <w:delText>8.3.4.</w:delText>
            </w:r>
            <w:r w:rsidRPr="004A60A6" w:rsidDel="00821DA8">
              <w:rPr>
                <w:rFonts w:asciiTheme="minorHAnsi" w:eastAsiaTheme="minorEastAsia" w:hAnsiTheme="minorHAnsi"/>
                <w:noProof/>
                <w:color w:val="943634" w:themeColor="accent2" w:themeShade="BF"/>
                <w:lang w:eastAsia="es-CO"/>
                <w:rPrChange w:id="585"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86" w:author="Camilo Cabrera" w:date="2017-12-11T22:10:00Z">
                  <w:rPr>
                    <w:rStyle w:val="Hyperlink"/>
                    <w:noProof/>
                  </w:rPr>
                </w:rPrChange>
              </w:rPr>
              <w:delText>Social</w:delText>
            </w:r>
            <w:r w:rsidRPr="004A60A6" w:rsidDel="00821DA8">
              <w:rPr>
                <w:noProof/>
                <w:webHidden/>
                <w:color w:val="943634" w:themeColor="accent2" w:themeShade="BF"/>
                <w:rPrChange w:id="587" w:author="Pedro Eduardo Velasquez Trujillo [2]" w:date="2017-12-05T09:59:00Z">
                  <w:rPr>
                    <w:noProof/>
                    <w:webHidden/>
                  </w:rPr>
                </w:rPrChange>
              </w:rPr>
              <w:tab/>
            </w:r>
            <w:r w:rsidR="008A2785" w:rsidRPr="004A60A6" w:rsidDel="00821DA8">
              <w:rPr>
                <w:noProof/>
                <w:webHidden/>
                <w:color w:val="943634" w:themeColor="accent2" w:themeShade="BF"/>
                <w:rPrChange w:id="588" w:author="Pedro Eduardo Velasquez Trujillo [2]" w:date="2017-12-05T09:59:00Z">
                  <w:rPr>
                    <w:noProof/>
                    <w:webHidden/>
                  </w:rPr>
                </w:rPrChange>
              </w:rPr>
              <w:delText>103</w:delText>
            </w:r>
          </w:del>
        </w:p>
        <w:p w14:paraId="67BFD828" w14:textId="43A49676" w:rsidR="00666E4E" w:rsidRPr="004A60A6" w:rsidDel="00821DA8" w:rsidRDefault="00666E4E">
          <w:pPr>
            <w:pStyle w:val="TOC1"/>
            <w:tabs>
              <w:tab w:val="left" w:pos="440"/>
              <w:tab w:val="right" w:leader="dot" w:pos="8828"/>
            </w:tabs>
            <w:rPr>
              <w:del w:id="589" w:author="Camilo Cabrera" w:date="2017-12-11T22:10:00Z"/>
              <w:rFonts w:asciiTheme="minorHAnsi" w:eastAsiaTheme="minorEastAsia" w:hAnsiTheme="minorHAnsi"/>
              <w:noProof/>
              <w:color w:val="943634" w:themeColor="accent2" w:themeShade="BF"/>
              <w:lang w:eastAsia="es-CO"/>
              <w:rPrChange w:id="590" w:author="Pedro Eduardo Velasquez Trujillo [2]" w:date="2017-12-05T09:59:00Z">
                <w:rPr>
                  <w:del w:id="591" w:author="Camilo Cabrera" w:date="2017-12-11T22:10:00Z"/>
                  <w:rFonts w:asciiTheme="minorHAnsi" w:eastAsiaTheme="minorEastAsia" w:hAnsiTheme="minorHAnsi"/>
                  <w:noProof/>
                  <w:lang w:eastAsia="es-CO"/>
                </w:rPr>
              </w:rPrChange>
            </w:rPr>
          </w:pPr>
          <w:del w:id="592" w:author="Camilo Cabrera" w:date="2017-12-11T22:10:00Z">
            <w:r w:rsidRPr="00821DA8" w:rsidDel="00821DA8">
              <w:rPr>
                <w:noProof/>
                <w:color w:val="943634" w:themeColor="accent2" w:themeShade="BF"/>
                <w:rPrChange w:id="593" w:author="Camilo Cabrera" w:date="2017-12-11T22:10:00Z">
                  <w:rPr>
                    <w:rStyle w:val="Hyperlink"/>
                    <w:noProof/>
                  </w:rPr>
                </w:rPrChange>
              </w:rPr>
              <w:delText>9.</w:delText>
            </w:r>
            <w:r w:rsidRPr="004A60A6" w:rsidDel="00821DA8">
              <w:rPr>
                <w:rFonts w:asciiTheme="minorHAnsi" w:eastAsiaTheme="minorEastAsia" w:hAnsiTheme="minorHAnsi"/>
                <w:noProof/>
                <w:color w:val="943634" w:themeColor="accent2" w:themeShade="BF"/>
                <w:lang w:eastAsia="es-CO"/>
                <w:rPrChange w:id="594"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595" w:author="Camilo Cabrera" w:date="2017-12-11T22:10:00Z">
                  <w:rPr>
                    <w:rStyle w:val="Hyperlink"/>
                    <w:noProof/>
                  </w:rPr>
                </w:rPrChange>
              </w:rPr>
              <w:delText>Seguimiento y evaluación</w:delText>
            </w:r>
            <w:r w:rsidRPr="004A60A6" w:rsidDel="00821DA8">
              <w:rPr>
                <w:noProof/>
                <w:webHidden/>
                <w:color w:val="943634" w:themeColor="accent2" w:themeShade="BF"/>
                <w:rPrChange w:id="596" w:author="Pedro Eduardo Velasquez Trujillo [2]" w:date="2017-12-05T09:59:00Z">
                  <w:rPr>
                    <w:noProof/>
                    <w:webHidden/>
                  </w:rPr>
                </w:rPrChange>
              </w:rPr>
              <w:tab/>
            </w:r>
            <w:r w:rsidR="008A2785" w:rsidRPr="004A60A6" w:rsidDel="00821DA8">
              <w:rPr>
                <w:noProof/>
                <w:webHidden/>
                <w:color w:val="943634" w:themeColor="accent2" w:themeShade="BF"/>
                <w:rPrChange w:id="597" w:author="Pedro Eduardo Velasquez Trujillo [2]" w:date="2017-12-05T09:59:00Z">
                  <w:rPr>
                    <w:noProof/>
                    <w:webHidden/>
                  </w:rPr>
                </w:rPrChange>
              </w:rPr>
              <w:delText>105</w:delText>
            </w:r>
          </w:del>
        </w:p>
        <w:p w14:paraId="45D459BC" w14:textId="49514E27" w:rsidR="00666E4E" w:rsidRPr="004A60A6" w:rsidDel="00821DA8" w:rsidRDefault="00666E4E">
          <w:pPr>
            <w:pStyle w:val="TOC2"/>
            <w:tabs>
              <w:tab w:val="left" w:pos="880"/>
              <w:tab w:val="right" w:leader="dot" w:pos="8828"/>
            </w:tabs>
            <w:rPr>
              <w:del w:id="598" w:author="Camilo Cabrera" w:date="2017-12-11T22:10:00Z"/>
              <w:rFonts w:asciiTheme="minorHAnsi" w:eastAsiaTheme="minorEastAsia" w:hAnsiTheme="minorHAnsi"/>
              <w:noProof/>
              <w:color w:val="943634" w:themeColor="accent2" w:themeShade="BF"/>
              <w:lang w:eastAsia="es-CO"/>
              <w:rPrChange w:id="599" w:author="Pedro Eduardo Velasquez Trujillo [2]" w:date="2017-12-05T09:59:00Z">
                <w:rPr>
                  <w:del w:id="600" w:author="Camilo Cabrera" w:date="2017-12-11T22:10:00Z"/>
                  <w:rFonts w:asciiTheme="minorHAnsi" w:eastAsiaTheme="minorEastAsia" w:hAnsiTheme="minorHAnsi"/>
                  <w:noProof/>
                  <w:lang w:eastAsia="es-CO"/>
                </w:rPr>
              </w:rPrChange>
            </w:rPr>
          </w:pPr>
          <w:del w:id="601" w:author="Camilo Cabrera" w:date="2017-12-11T22:10:00Z">
            <w:r w:rsidRPr="00821DA8" w:rsidDel="00821DA8">
              <w:rPr>
                <w:noProof/>
                <w:color w:val="943634" w:themeColor="accent2" w:themeShade="BF"/>
                <w:rPrChange w:id="602" w:author="Camilo Cabrera" w:date="2017-12-11T22:10:00Z">
                  <w:rPr>
                    <w:rStyle w:val="Hyperlink"/>
                    <w:noProof/>
                  </w:rPr>
                </w:rPrChange>
              </w:rPr>
              <w:delText>9.1.</w:delText>
            </w:r>
            <w:r w:rsidRPr="004A60A6" w:rsidDel="00821DA8">
              <w:rPr>
                <w:rFonts w:asciiTheme="minorHAnsi" w:eastAsiaTheme="minorEastAsia" w:hAnsiTheme="minorHAnsi"/>
                <w:noProof/>
                <w:color w:val="943634" w:themeColor="accent2" w:themeShade="BF"/>
                <w:lang w:eastAsia="es-CO"/>
                <w:rPrChange w:id="603"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604" w:author="Camilo Cabrera" w:date="2017-12-11T22:10:00Z">
                  <w:rPr>
                    <w:rStyle w:val="Hyperlink"/>
                    <w:noProof/>
                  </w:rPr>
                </w:rPrChange>
              </w:rPr>
              <w:delText>Indicadores</w:delText>
            </w:r>
            <w:r w:rsidRPr="004A60A6" w:rsidDel="00821DA8">
              <w:rPr>
                <w:noProof/>
                <w:webHidden/>
                <w:color w:val="943634" w:themeColor="accent2" w:themeShade="BF"/>
                <w:rPrChange w:id="605" w:author="Pedro Eduardo Velasquez Trujillo [2]" w:date="2017-12-05T09:59:00Z">
                  <w:rPr>
                    <w:noProof/>
                    <w:webHidden/>
                  </w:rPr>
                </w:rPrChange>
              </w:rPr>
              <w:tab/>
            </w:r>
            <w:r w:rsidR="008A2785" w:rsidRPr="004A60A6" w:rsidDel="00821DA8">
              <w:rPr>
                <w:noProof/>
                <w:webHidden/>
                <w:color w:val="943634" w:themeColor="accent2" w:themeShade="BF"/>
                <w:rPrChange w:id="606" w:author="Pedro Eduardo Velasquez Trujillo [2]" w:date="2017-12-05T09:59:00Z">
                  <w:rPr>
                    <w:noProof/>
                    <w:webHidden/>
                  </w:rPr>
                </w:rPrChange>
              </w:rPr>
              <w:delText>105</w:delText>
            </w:r>
          </w:del>
        </w:p>
        <w:p w14:paraId="7E836E04" w14:textId="33D9603C" w:rsidR="00666E4E" w:rsidRPr="004A60A6" w:rsidDel="00821DA8" w:rsidRDefault="00666E4E">
          <w:pPr>
            <w:pStyle w:val="TOC2"/>
            <w:tabs>
              <w:tab w:val="left" w:pos="880"/>
              <w:tab w:val="right" w:leader="dot" w:pos="8828"/>
            </w:tabs>
            <w:rPr>
              <w:del w:id="607" w:author="Camilo Cabrera" w:date="2017-12-11T22:10:00Z"/>
              <w:rFonts w:asciiTheme="minorHAnsi" w:eastAsiaTheme="minorEastAsia" w:hAnsiTheme="minorHAnsi"/>
              <w:noProof/>
              <w:color w:val="943634" w:themeColor="accent2" w:themeShade="BF"/>
              <w:lang w:eastAsia="es-CO"/>
              <w:rPrChange w:id="608" w:author="Pedro Eduardo Velasquez Trujillo [2]" w:date="2017-12-05T09:59:00Z">
                <w:rPr>
                  <w:del w:id="609" w:author="Camilo Cabrera" w:date="2017-12-11T22:10:00Z"/>
                  <w:rFonts w:asciiTheme="minorHAnsi" w:eastAsiaTheme="minorEastAsia" w:hAnsiTheme="minorHAnsi"/>
                  <w:noProof/>
                  <w:lang w:eastAsia="es-CO"/>
                </w:rPr>
              </w:rPrChange>
            </w:rPr>
          </w:pPr>
          <w:del w:id="610" w:author="Camilo Cabrera" w:date="2017-12-11T22:10:00Z">
            <w:r w:rsidRPr="00821DA8" w:rsidDel="00821DA8">
              <w:rPr>
                <w:noProof/>
                <w:color w:val="943634" w:themeColor="accent2" w:themeShade="BF"/>
                <w:rPrChange w:id="611" w:author="Camilo Cabrera" w:date="2017-12-11T22:10:00Z">
                  <w:rPr>
                    <w:rStyle w:val="Hyperlink"/>
                    <w:noProof/>
                  </w:rPr>
                </w:rPrChange>
              </w:rPr>
              <w:delText>9.2.</w:delText>
            </w:r>
            <w:r w:rsidRPr="004A60A6" w:rsidDel="00821DA8">
              <w:rPr>
                <w:rFonts w:asciiTheme="minorHAnsi" w:eastAsiaTheme="minorEastAsia" w:hAnsiTheme="minorHAnsi"/>
                <w:noProof/>
                <w:color w:val="943634" w:themeColor="accent2" w:themeShade="BF"/>
                <w:lang w:eastAsia="es-CO"/>
                <w:rPrChange w:id="612"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613" w:author="Camilo Cabrera" w:date="2017-12-11T22:10:00Z">
                  <w:rPr>
                    <w:rStyle w:val="Hyperlink"/>
                    <w:noProof/>
                  </w:rPr>
                </w:rPrChange>
              </w:rPr>
              <w:delText>Riesgos</w:delText>
            </w:r>
            <w:r w:rsidRPr="004A60A6" w:rsidDel="00821DA8">
              <w:rPr>
                <w:noProof/>
                <w:webHidden/>
                <w:color w:val="943634" w:themeColor="accent2" w:themeShade="BF"/>
                <w:rPrChange w:id="614" w:author="Pedro Eduardo Velasquez Trujillo [2]" w:date="2017-12-05T09:59:00Z">
                  <w:rPr>
                    <w:noProof/>
                    <w:webHidden/>
                  </w:rPr>
                </w:rPrChange>
              </w:rPr>
              <w:tab/>
            </w:r>
            <w:r w:rsidR="008A2785" w:rsidRPr="004A60A6" w:rsidDel="00821DA8">
              <w:rPr>
                <w:noProof/>
                <w:webHidden/>
                <w:color w:val="943634" w:themeColor="accent2" w:themeShade="BF"/>
                <w:rPrChange w:id="615" w:author="Pedro Eduardo Velasquez Trujillo [2]" w:date="2017-12-05T09:59:00Z">
                  <w:rPr>
                    <w:noProof/>
                    <w:webHidden/>
                  </w:rPr>
                </w:rPrChange>
              </w:rPr>
              <w:delText>107</w:delText>
            </w:r>
          </w:del>
        </w:p>
        <w:p w14:paraId="13207ECD" w14:textId="68525B86" w:rsidR="00666E4E" w:rsidRPr="004A60A6" w:rsidDel="00821DA8" w:rsidRDefault="00666E4E">
          <w:pPr>
            <w:pStyle w:val="TOC1"/>
            <w:tabs>
              <w:tab w:val="left" w:pos="660"/>
              <w:tab w:val="right" w:leader="dot" w:pos="8828"/>
            </w:tabs>
            <w:rPr>
              <w:del w:id="616" w:author="Camilo Cabrera" w:date="2017-12-11T22:10:00Z"/>
              <w:rFonts w:asciiTheme="minorHAnsi" w:eastAsiaTheme="minorEastAsia" w:hAnsiTheme="minorHAnsi"/>
              <w:noProof/>
              <w:color w:val="943634" w:themeColor="accent2" w:themeShade="BF"/>
              <w:lang w:eastAsia="es-CO"/>
              <w:rPrChange w:id="617" w:author="Pedro Eduardo Velasquez Trujillo [2]" w:date="2017-12-05T09:59:00Z">
                <w:rPr>
                  <w:del w:id="618" w:author="Camilo Cabrera" w:date="2017-12-11T22:10:00Z"/>
                  <w:rFonts w:asciiTheme="minorHAnsi" w:eastAsiaTheme="minorEastAsia" w:hAnsiTheme="minorHAnsi"/>
                  <w:noProof/>
                  <w:lang w:eastAsia="es-CO"/>
                </w:rPr>
              </w:rPrChange>
            </w:rPr>
          </w:pPr>
          <w:del w:id="619" w:author="Camilo Cabrera" w:date="2017-12-11T22:10:00Z">
            <w:r w:rsidRPr="00821DA8" w:rsidDel="00821DA8">
              <w:rPr>
                <w:noProof/>
                <w:color w:val="943634" w:themeColor="accent2" w:themeShade="BF"/>
                <w:rPrChange w:id="620" w:author="Camilo Cabrera" w:date="2017-12-11T22:10:00Z">
                  <w:rPr>
                    <w:rStyle w:val="Hyperlink"/>
                    <w:noProof/>
                  </w:rPr>
                </w:rPrChange>
              </w:rPr>
              <w:delText>10.</w:delText>
            </w:r>
            <w:r w:rsidRPr="004A60A6" w:rsidDel="00821DA8">
              <w:rPr>
                <w:rFonts w:asciiTheme="minorHAnsi" w:eastAsiaTheme="minorEastAsia" w:hAnsiTheme="minorHAnsi"/>
                <w:noProof/>
                <w:color w:val="943634" w:themeColor="accent2" w:themeShade="BF"/>
                <w:lang w:eastAsia="es-CO"/>
                <w:rPrChange w:id="621"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622" w:author="Camilo Cabrera" w:date="2017-12-11T22:10:00Z">
                  <w:rPr>
                    <w:rStyle w:val="Hyperlink"/>
                    <w:noProof/>
                  </w:rPr>
                </w:rPrChange>
              </w:rPr>
              <w:delText>Resultados esperados</w:delText>
            </w:r>
            <w:r w:rsidRPr="004A60A6" w:rsidDel="00821DA8">
              <w:rPr>
                <w:noProof/>
                <w:webHidden/>
                <w:color w:val="943634" w:themeColor="accent2" w:themeShade="BF"/>
                <w:rPrChange w:id="623" w:author="Pedro Eduardo Velasquez Trujillo [2]" w:date="2017-12-05T09:59:00Z">
                  <w:rPr>
                    <w:noProof/>
                    <w:webHidden/>
                  </w:rPr>
                </w:rPrChange>
              </w:rPr>
              <w:tab/>
            </w:r>
            <w:r w:rsidR="008A2785" w:rsidRPr="004A60A6" w:rsidDel="00821DA8">
              <w:rPr>
                <w:noProof/>
                <w:webHidden/>
                <w:color w:val="943634" w:themeColor="accent2" w:themeShade="BF"/>
                <w:rPrChange w:id="624" w:author="Pedro Eduardo Velasquez Trujillo [2]" w:date="2017-12-05T09:59:00Z">
                  <w:rPr>
                    <w:noProof/>
                    <w:webHidden/>
                  </w:rPr>
                </w:rPrChange>
              </w:rPr>
              <w:delText>119</w:delText>
            </w:r>
          </w:del>
        </w:p>
        <w:p w14:paraId="60AD2EF3" w14:textId="0B50BC13" w:rsidR="00666E4E" w:rsidRPr="004A60A6" w:rsidDel="00821DA8" w:rsidRDefault="00666E4E">
          <w:pPr>
            <w:pStyle w:val="TOC1"/>
            <w:tabs>
              <w:tab w:val="left" w:pos="660"/>
              <w:tab w:val="right" w:leader="dot" w:pos="8828"/>
            </w:tabs>
            <w:rPr>
              <w:del w:id="625" w:author="Camilo Cabrera" w:date="2017-12-11T22:10:00Z"/>
              <w:rFonts w:asciiTheme="minorHAnsi" w:eastAsiaTheme="minorEastAsia" w:hAnsiTheme="minorHAnsi"/>
              <w:noProof/>
              <w:color w:val="943634" w:themeColor="accent2" w:themeShade="BF"/>
              <w:lang w:eastAsia="es-CO"/>
              <w:rPrChange w:id="626" w:author="Pedro Eduardo Velasquez Trujillo [2]" w:date="2017-12-05T09:59:00Z">
                <w:rPr>
                  <w:del w:id="627" w:author="Camilo Cabrera" w:date="2017-12-11T22:10:00Z"/>
                  <w:rFonts w:asciiTheme="minorHAnsi" w:eastAsiaTheme="minorEastAsia" w:hAnsiTheme="minorHAnsi"/>
                  <w:noProof/>
                  <w:lang w:eastAsia="es-CO"/>
                </w:rPr>
              </w:rPrChange>
            </w:rPr>
          </w:pPr>
          <w:del w:id="628" w:author="Camilo Cabrera" w:date="2017-12-11T22:10:00Z">
            <w:r w:rsidRPr="00821DA8" w:rsidDel="00821DA8">
              <w:rPr>
                <w:noProof/>
                <w:color w:val="943634" w:themeColor="accent2" w:themeShade="BF"/>
                <w:rPrChange w:id="629" w:author="Camilo Cabrera" w:date="2017-12-11T22:10:00Z">
                  <w:rPr>
                    <w:rStyle w:val="Hyperlink"/>
                    <w:noProof/>
                  </w:rPr>
                </w:rPrChange>
              </w:rPr>
              <w:delText>11.</w:delText>
            </w:r>
            <w:r w:rsidRPr="004A60A6" w:rsidDel="00821DA8">
              <w:rPr>
                <w:rFonts w:asciiTheme="minorHAnsi" w:eastAsiaTheme="minorEastAsia" w:hAnsiTheme="minorHAnsi"/>
                <w:noProof/>
                <w:color w:val="943634" w:themeColor="accent2" w:themeShade="BF"/>
                <w:lang w:eastAsia="es-CO"/>
                <w:rPrChange w:id="630"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631" w:author="Camilo Cabrera" w:date="2017-12-11T22:10:00Z">
                  <w:rPr>
                    <w:rStyle w:val="Hyperlink"/>
                    <w:noProof/>
                  </w:rPr>
                </w:rPrChange>
              </w:rPr>
              <w:delText>Cronograma de actividades</w:delText>
            </w:r>
            <w:r w:rsidRPr="004A60A6" w:rsidDel="00821DA8">
              <w:rPr>
                <w:noProof/>
                <w:webHidden/>
                <w:color w:val="943634" w:themeColor="accent2" w:themeShade="BF"/>
                <w:rPrChange w:id="632" w:author="Pedro Eduardo Velasquez Trujillo [2]" w:date="2017-12-05T09:59:00Z">
                  <w:rPr>
                    <w:noProof/>
                    <w:webHidden/>
                  </w:rPr>
                </w:rPrChange>
              </w:rPr>
              <w:tab/>
            </w:r>
            <w:r w:rsidR="008A2785" w:rsidRPr="004A60A6" w:rsidDel="00821DA8">
              <w:rPr>
                <w:noProof/>
                <w:webHidden/>
                <w:color w:val="943634" w:themeColor="accent2" w:themeShade="BF"/>
                <w:rPrChange w:id="633" w:author="Pedro Eduardo Velasquez Trujillo [2]" w:date="2017-12-05T09:59:00Z">
                  <w:rPr>
                    <w:noProof/>
                    <w:webHidden/>
                  </w:rPr>
                </w:rPrChange>
              </w:rPr>
              <w:delText>120</w:delText>
            </w:r>
          </w:del>
        </w:p>
        <w:p w14:paraId="6EEF0E1F" w14:textId="3F4B6DF1" w:rsidR="00666E4E" w:rsidRPr="004A60A6" w:rsidDel="00821DA8" w:rsidRDefault="00666E4E">
          <w:pPr>
            <w:pStyle w:val="TOC1"/>
            <w:tabs>
              <w:tab w:val="left" w:pos="660"/>
              <w:tab w:val="right" w:leader="dot" w:pos="8828"/>
            </w:tabs>
            <w:rPr>
              <w:del w:id="634" w:author="Camilo Cabrera" w:date="2017-12-11T22:10:00Z"/>
              <w:rFonts w:asciiTheme="minorHAnsi" w:eastAsiaTheme="minorEastAsia" w:hAnsiTheme="minorHAnsi"/>
              <w:noProof/>
              <w:color w:val="943634" w:themeColor="accent2" w:themeShade="BF"/>
              <w:lang w:eastAsia="es-CO"/>
              <w:rPrChange w:id="635" w:author="Pedro Eduardo Velasquez Trujillo [2]" w:date="2017-12-05T09:59:00Z">
                <w:rPr>
                  <w:del w:id="636" w:author="Camilo Cabrera" w:date="2017-12-11T22:10:00Z"/>
                  <w:rFonts w:asciiTheme="minorHAnsi" w:eastAsiaTheme="minorEastAsia" w:hAnsiTheme="minorHAnsi"/>
                  <w:noProof/>
                  <w:lang w:eastAsia="es-CO"/>
                </w:rPr>
              </w:rPrChange>
            </w:rPr>
          </w:pPr>
          <w:del w:id="637" w:author="Camilo Cabrera" w:date="2017-12-11T22:10:00Z">
            <w:r w:rsidRPr="00821DA8" w:rsidDel="00821DA8">
              <w:rPr>
                <w:noProof/>
                <w:color w:val="943634" w:themeColor="accent2" w:themeShade="BF"/>
                <w:rPrChange w:id="638" w:author="Camilo Cabrera" w:date="2017-12-11T22:10:00Z">
                  <w:rPr>
                    <w:rStyle w:val="Hyperlink"/>
                    <w:noProof/>
                  </w:rPr>
                </w:rPrChange>
              </w:rPr>
              <w:delText>12.</w:delText>
            </w:r>
            <w:r w:rsidRPr="004A60A6" w:rsidDel="00821DA8">
              <w:rPr>
                <w:rFonts w:asciiTheme="minorHAnsi" w:eastAsiaTheme="minorEastAsia" w:hAnsiTheme="minorHAnsi"/>
                <w:noProof/>
                <w:color w:val="943634" w:themeColor="accent2" w:themeShade="BF"/>
                <w:lang w:eastAsia="es-CO"/>
                <w:rPrChange w:id="639"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640" w:author="Camilo Cabrera" w:date="2017-12-11T22:10:00Z">
                  <w:rPr>
                    <w:rStyle w:val="Hyperlink"/>
                    <w:noProof/>
                  </w:rPr>
                </w:rPrChange>
              </w:rPr>
              <w:delText>Presupuesto detallado</w:delText>
            </w:r>
            <w:r w:rsidRPr="004A60A6" w:rsidDel="00821DA8">
              <w:rPr>
                <w:noProof/>
                <w:webHidden/>
                <w:color w:val="943634" w:themeColor="accent2" w:themeShade="BF"/>
                <w:rPrChange w:id="641" w:author="Pedro Eduardo Velasquez Trujillo [2]" w:date="2017-12-05T09:59:00Z">
                  <w:rPr>
                    <w:noProof/>
                    <w:webHidden/>
                  </w:rPr>
                </w:rPrChange>
              </w:rPr>
              <w:tab/>
            </w:r>
            <w:r w:rsidR="008A2785" w:rsidRPr="004A60A6" w:rsidDel="00821DA8">
              <w:rPr>
                <w:noProof/>
                <w:webHidden/>
                <w:color w:val="943634" w:themeColor="accent2" w:themeShade="BF"/>
                <w:rPrChange w:id="642" w:author="Pedro Eduardo Velasquez Trujillo [2]" w:date="2017-12-05T09:59:00Z">
                  <w:rPr>
                    <w:noProof/>
                    <w:webHidden/>
                  </w:rPr>
                </w:rPrChange>
              </w:rPr>
              <w:delText>121</w:delText>
            </w:r>
          </w:del>
        </w:p>
        <w:p w14:paraId="63FDA00A" w14:textId="73A9FBC5" w:rsidR="00666E4E" w:rsidRPr="004A60A6" w:rsidDel="00821DA8" w:rsidRDefault="00666E4E">
          <w:pPr>
            <w:pStyle w:val="TOC1"/>
            <w:tabs>
              <w:tab w:val="left" w:pos="660"/>
              <w:tab w:val="right" w:leader="dot" w:pos="8828"/>
            </w:tabs>
            <w:rPr>
              <w:del w:id="643" w:author="Camilo Cabrera" w:date="2017-12-11T22:10:00Z"/>
              <w:rFonts w:asciiTheme="minorHAnsi" w:eastAsiaTheme="minorEastAsia" w:hAnsiTheme="minorHAnsi"/>
              <w:noProof/>
              <w:color w:val="943634" w:themeColor="accent2" w:themeShade="BF"/>
              <w:lang w:eastAsia="es-CO"/>
              <w:rPrChange w:id="644" w:author="Pedro Eduardo Velasquez Trujillo [2]" w:date="2017-12-05T09:59:00Z">
                <w:rPr>
                  <w:del w:id="645" w:author="Camilo Cabrera" w:date="2017-12-11T22:10:00Z"/>
                  <w:rFonts w:asciiTheme="minorHAnsi" w:eastAsiaTheme="minorEastAsia" w:hAnsiTheme="minorHAnsi"/>
                  <w:noProof/>
                  <w:lang w:eastAsia="es-CO"/>
                </w:rPr>
              </w:rPrChange>
            </w:rPr>
          </w:pPr>
          <w:del w:id="646" w:author="Camilo Cabrera" w:date="2017-12-11T22:10:00Z">
            <w:r w:rsidRPr="00821DA8" w:rsidDel="00821DA8">
              <w:rPr>
                <w:noProof/>
                <w:color w:val="943634" w:themeColor="accent2" w:themeShade="BF"/>
                <w:rPrChange w:id="647" w:author="Camilo Cabrera" w:date="2017-12-11T22:10:00Z">
                  <w:rPr>
                    <w:rStyle w:val="Hyperlink"/>
                    <w:noProof/>
                  </w:rPr>
                </w:rPrChange>
              </w:rPr>
              <w:delText>13.</w:delText>
            </w:r>
            <w:r w:rsidRPr="004A60A6" w:rsidDel="00821DA8">
              <w:rPr>
                <w:rFonts w:asciiTheme="minorHAnsi" w:eastAsiaTheme="minorEastAsia" w:hAnsiTheme="minorHAnsi"/>
                <w:noProof/>
                <w:color w:val="943634" w:themeColor="accent2" w:themeShade="BF"/>
                <w:lang w:eastAsia="es-CO"/>
                <w:rPrChange w:id="648" w:author="Pedro Eduardo Velasquez Trujillo [2]" w:date="2017-12-05T09:59:00Z">
                  <w:rPr>
                    <w:rFonts w:asciiTheme="minorHAnsi" w:eastAsiaTheme="minorEastAsia" w:hAnsiTheme="minorHAnsi"/>
                    <w:noProof/>
                    <w:lang w:eastAsia="es-CO"/>
                  </w:rPr>
                </w:rPrChange>
              </w:rPr>
              <w:tab/>
            </w:r>
            <w:r w:rsidRPr="00821DA8" w:rsidDel="00821DA8">
              <w:rPr>
                <w:noProof/>
                <w:color w:val="943634" w:themeColor="accent2" w:themeShade="BF"/>
                <w:rPrChange w:id="649" w:author="Camilo Cabrera" w:date="2017-12-11T22:10:00Z">
                  <w:rPr>
                    <w:rStyle w:val="Hyperlink"/>
                    <w:noProof/>
                  </w:rPr>
                </w:rPrChange>
              </w:rPr>
              <w:delText>Bibliografía</w:delText>
            </w:r>
            <w:r w:rsidRPr="004A60A6" w:rsidDel="00821DA8">
              <w:rPr>
                <w:noProof/>
                <w:webHidden/>
                <w:color w:val="943634" w:themeColor="accent2" w:themeShade="BF"/>
                <w:rPrChange w:id="650" w:author="Pedro Eduardo Velasquez Trujillo [2]" w:date="2017-12-05T09:59:00Z">
                  <w:rPr>
                    <w:noProof/>
                    <w:webHidden/>
                  </w:rPr>
                </w:rPrChange>
              </w:rPr>
              <w:tab/>
            </w:r>
            <w:r w:rsidR="008A2785" w:rsidRPr="004A60A6" w:rsidDel="00821DA8">
              <w:rPr>
                <w:noProof/>
                <w:webHidden/>
                <w:color w:val="943634" w:themeColor="accent2" w:themeShade="BF"/>
                <w:rPrChange w:id="651" w:author="Pedro Eduardo Velasquez Trujillo [2]" w:date="2017-12-05T09:59:00Z">
                  <w:rPr>
                    <w:noProof/>
                    <w:webHidden/>
                  </w:rPr>
                </w:rPrChange>
              </w:rPr>
              <w:delText>123</w:delText>
            </w:r>
          </w:del>
        </w:p>
        <w:p w14:paraId="7512D6B5" w14:textId="04BF26EB" w:rsidR="008B1C3F" w:rsidRPr="004A60A6" w:rsidRDefault="008B1C3F" w:rsidP="0044792E">
          <w:pPr>
            <w:rPr>
              <w:b/>
              <w:bCs/>
              <w:noProof/>
              <w:color w:val="943634" w:themeColor="accent2" w:themeShade="BF"/>
              <w:rPrChange w:id="652" w:author="Pedro Eduardo Velasquez Trujillo [2]" w:date="2017-12-05T09:59:00Z">
                <w:rPr>
                  <w:b/>
                  <w:bCs/>
                  <w:noProof/>
                </w:rPr>
              </w:rPrChange>
            </w:rPr>
          </w:pPr>
          <w:r w:rsidRPr="004A60A6">
            <w:rPr>
              <w:b/>
              <w:bCs/>
              <w:noProof/>
              <w:color w:val="943634" w:themeColor="accent2" w:themeShade="BF"/>
              <w:rPrChange w:id="653" w:author="Pedro Eduardo Velasquez Trujillo [2]" w:date="2017-12-05T09:59:00Z">
                <w:rPr>
                  <w:b/>
                  <w:bCs/>
                  <w:noProof/>
                </w:rPr>
              </w:rPrChange>
            </w:rPr>
            <w:fldChar w:fldCharType="end"/>
          </w:r>
        </w:p>
      </w:sdtContent>
    </w:sdt>
    <w:p w14:paraId="188F707B" w14:textId="77777777" w:rsidR="00A47C0A" w:rsidRPr="004A60A6" w:rsidRDefault="00A47C0A">
      <w:pPr>
        <w:jc w:val="left"/>
        <w:rPr>
          <w:b/>
          <w:bCs/>
          <w:noProof/>
          <w:color w:val="943634" w:themeColor="accent2" w:themeShade="BF"/>
          <w:rPrChange w:id="654" w:author="Pedro Eduardo Velasquez Trujillo [2]" w:date="2017-12-05T09:59:00Z">
            <w:rPr>
              <w:b/>
              <w:bCs/>
              <w:noProof/>
            </w:rPr>
          </w:rPrChange>
        </w:rPr>
      </w:pPr>
      <w:r w:rsidRPr="004A60A6">
        <w:rPr>
          <w:b/>
          <w:bCs/>
          <w:noProof/>
          <w:color w:val="943634" w:themeColor="accent2" w:themeShade="BF"/>
          <w:rPrChange w:id="655" w:author="Pedro Eduardo Velasquez Trujillo [2]" w:date="2017-12-05T09:59:00Z">
            <w:rPr>
              <w:b/>
              <w:bCs/>
              <w:noProof/>
            </w:rPr>
          </w:rPrChange>
        </w:rPr>
        <w:br w:type="page"/>
      </w:r>
    </w:p>
    <w:p w14:paraId="08E81FB2" w14:textId="77777777" w:rsidR="00216B58" w:rsidRPr="004A60A6" w:rsidRDefault="00E23EFE" w:rsidP="00216B58">
      <w:pPr>
        <w:rPr>
          <w:color w:val="943634" w:themeColor="accent2" w:themeShade="BF"/>
          <w:rPrChange w:id="656" w:author="Pedro Eduardo Velasquez Trujillo [2]" w:date="2017-12-05T09:59:00Z">
            <w:rPr/>
          </w:rPrChange>
        </w:rPr>
      </w:pPr>
      <w:r w:rsidRPr="004A60A6">
        <w:rPr>
          <w:b/>
          <w:bCs/>
          <w:noProof/>
          <w:color w:val="943634" w:themeColor="accent2" w:themeShade="BF"/>
          <w:rPrChange w:id="657" w:author="Pedro Eduardo Velasquez Trujillo [2]" w:date="2017-12-05T09:59:00Z">
            <w:rPr>
              <w:b/>
              <w:bCs/>
              <w:noProof/>
            </w:rPr>
          </w:rPrChange>
        </w:rPr>
        <w:lastRenderedPageBreak/>
        <w:t xml:space="preserve">Indice </w:t>
      </w:r>
      <w:r w:rsidR="0064324D" w:rsidRPr="004A60A6">
        <w:rPr>
          <w:b/>
          <w:bCs/>
          <w:noProof/>
          <w:color w:val="943634" w:themeColor="accent2" w:themeShade="BF"/>
          <w:rPrChange w:id="658" w:author="Pedro Eduardo Velasquez Trujillo [2]" w:date="2017-12-05T09:59:00Z">
            <w:rPr>
              <w:b/>
              <w:bCs/>
              <w:noProof/>
            </w:rPr>
          </w:rPrChange>
        </w:rPr>
        <w:t>de figuras</w:t>
      </w:r>
    </w:p>
    <w:p w14:paraId="479A502C" w14:textId="1A2A6D87" w:rsidR="00666E4E" w:rsidRPr="004A60A6" w:rsidRDefault="00216B58">
      <w:pPr>
        <w:pStyle w:val="TableofFigures"/>
        <w:tabs>
          <w:tab w:val="right" w:leader="dot" w:pos="8828"/>
        </w:tabs>
        <w:rPr>
          <w:rFonts w:asciiTheme="minorHAnsi" w:eastAsiaTheme="minorEastAsia" w:hAnsiTheme="minorHAnsi"/>
          <w:noProof/>
          <w:color w:val="943634" w:themeColor="accent2" w:themeShade="BF"/>
          <w:lang w:eastAsia="es-CO"/>
          <w:rPrChange w:id="659" w:author="Pedro Eduardo Velasquez Trujillo [2]" w:date="2017-12-05T09:59:00Z">
            <w:rPr>
              <w:rFonts w:asciiTheme="minorHAnsi" w:eastAsiaTheme="minorEastAsia" w:hAnsiTheme="minorHAnsi"/>
              <w:noProof/>
              <w:lang w:eastAsia="es-CO"/>
            </w:rPr>
          </w:rPrChange>
        </w:rPr>
      </w:pPr>
      <w:r w:rsidRPr="004A60A6">
        <w:rPr>
          <w:rFonts w:eastAsiaTheme="majorEastAsia" w:cstheme="majorBidi"/>
          <w:b/>
          <w:color w:val="943634" w:themeColor="accent2" w:themeShade="BF"/>
          <w:rPrChange w:id="660" w:author="Pedro Eduardo Velasquez Trujillo [2]" w:date="2017-12-05T09:59:00Z">
            <w:rPr>
              <w:rFonts w:eastAsiaTheme="majorEastAsia" w:cstheme="majorBidi"/>
              <w:b/>
            </w:rPr>
          </w:rPrChange>
        </w:rPr>
        <w:fldChar w:fldCharType="begin"/>
      </w:r>
      <w:r w:rsidRPr="004A60A6">
        <w:rPr>
          <w:rFonts w:eastAsiaTheme="majorEastAsia" w:cstheme="majorBidi"/>
          <w:b/>
          <w:color w:val="943634" w:themeColor="accent2" w:themeShade="BF"/>
          <w:rPrChange w:id="661" w:author="Pedro Eduardo Velasquez Trujillo [2]" w:date="2017-12-05T09:59:00Z">
            <w:rPr>
              <w:rFonts w:eastAsiaTheme="majorEastAsia" w:cstheme="majorBidi"/>
              <w:b/>
            </w:rPr>
          </w:rPrChange>
        </w:rPr>
        <w:instrText xml:space="preserve"> TOC \h \z \c "Figura" </w:instrText>
      </w:r>
      <w:r w:rsidRPr="004A60A6">
        <w:rPr>
          <w:rFonts w:eastAsiaTheme="majorEastAsia" w:cstheme="majorBidi"/>
          <w:b/>
          <w:color w:val="943634" w:themeColor="accent2" w:themeShade="BF"/>
          <w:rPrChange w:id="662" w:author="Pedro Eduardo Velasquez Trujillo [2]" w:date="2017-12-05T09:59:00Z">
            <w:rPr>
              <w:rFonts w:eastAsiaTheme="majorEastAsia" w:cstheme="majorBidi"/>
              <w:b/>
            </w:rPr>
          </w:rPrChange>
        </w:rPr>
        <w:fldChar w:fldCharType="separate"/>
      </w:r>
      <w:r w:rsidR="004A60A6" w:rsidRPr="004A60A6">
        <w:rPr>
          <w:color w:val="943634" w:themeColor="accent2" w:themeShade="BF"/>
          <w:rPrChange w:id="663" w:author="Pedro Eduardo Velasquez Trujillo [2]" w:date="2017-12-05T09:59:00Z">
            <w:rPr>
              <w:noProof/>
            </w:rPr>
          </w:rPrChange>
        </w:rPr>
        <w:fldChar w:fldCharType="begin"/>
      </w:r>
      <w:r w:rsidR="004A60A6" w:rsidRPr="004A60A6">
        <w:rPr>
          <w:color w:val="943634" w:themeColor="accent2" w:themeShade="BF"/>
          <w:rPrChange w:id="664" w:author="Pedro Eduardo Velasquez Trujillo [2]" w:date="2017-12-05T09:59:00Z">
            <w:rPr/>
          </w:rPrChange>
        </w:rPr>
        <w:instrText xml:space="preserve"> HYPERLINK \l "_Toc482730663" </w:instrText>
      </w:r>
      <w:r w:rsidR="004A60A6" w:rsidRPr="004A60A6">
        <w:rPr>
          <w:color w:val="943634" w:themeColor="accent2" w:themeShade="BF"/>
          <w:rPrChange w:id="665" w:author="Pedro Eduardo Velasquez Trujillo [2]" w:date="2017-12-05T09:59:00Z">
            <w:rPr>
              <w:noProof/>
            </w:rPr>
          </w:rPrChange>
        </w:rPr>
        <w:fldChar w:fldCharType="separate"/>
      </w:r>
      <w:r w:rsidR="00666E4E" w:rsidRPr="004A60A6">
        <w:rPr>
          <w:rStyle w:val="Hyperlink"/>
          <w:noProof/>
          <w:color w:val="943634" w:themeColor="accent2" w:themeShade="BF"/>
          <w:rPrChange w:id="666" w:author="Pedro Eduardo Velasquez Trujillo [2]" w:date="2017-12-05T09:59:00Z">
            <w:rPr>
              <w:rStyle w:val="Hyperlink"/>
              <w:noProof/>
            </w:rPr>
          </w:rPrChange>
        </w:rPr>
        <w:t xml:space="preserve">Figura 1: Diagrama general del </w:t>
      </w:r>
      <w:r w:rsidR="00CD3BDA">
        <w:rPr>
          <w:rStyle w:val="Hyperlink"/>
          <w:noProof/>
          <w:color w:val="943634" w:themeColor="accent2" w:themeShade="BF"/>
        </w:rPr>
        <w:t>REDSIH</w:t>
      </w:r>
      <w:r w:rsidR="00666E4E" w:rsidRPr="004A60A6">
        <w:rPr>
          <w:noProof/>
          <w:webHidden/>
          <w:color w:val="943634" w:themeColor="accent2" w:themeShade="BF"/>
          <w:rPrChange w:id="667" w:author="Pedro Eduardo Velasquez Trujillo [2]" w:date="2017-12-05T09:59:00Z">
            <w:rPr>
              <w:noProof/>
              <w:webHidden/>
            </w:rPr>
          </w:rPrChange>
        </w:rPr>
        <w:tab/>
      </w:r>
      <w:r w:rsidR="00666E4E" w:rsidRPr="004A60A6">
        <w:rPr>
          <w:noProof/>
          <w:webHidden/>
          <w:color w:val="943634" w:themeColor="accent2" w:themeShade="BF"/>
          <w:rPrChange w:id="668" w:author="Pedro Eduardo Velasquez Trujillo [2]" w:date="2017-12-05T09:59:00Z">
            <w:rPr>
              <w:noProof/>
              <w:webHidden/>
            </w:rPr>
          </w:rPrChange>
        </w:rPr>
        <w:fldChar w:fldCharType="begin"/>
      </w:r>
      <w:r w:rsidR="00666E4E" w:rsidRPr="004A60A6">
        <w:rPr>
          <w:noProof/>
          <w:webHidden/>
          <w:color w:val="943634" w:themeColor="accent2" w:themeShade="BF"/>
          <w:rPrChange w:id="669" w:author="Pedro Eduardo Velasquez Trujillo [2]" w:date="2017-12-05T09:59:00Z">
            <w:rPr>
              <w:noProof/>
              <w:webHidden/>
            </w:rPr>
          </w:rPrChange>
        </w:rPr>
        <w:instrText xml:space="preserve"> PAGEREF _Toc482730663 \h </w:instrText>
      </w:r>
      <w:r w:rsidR="00666E4E" w:rsidRPr="004A60A6">
        <w:rPr>
          <w:noProof/>
          <w:webHidden/>
          <w:color w:val="943634" w:themeColor="accent2" w:themeShade="BF"/>
          <w:rPrChange w:id="670"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671" w:author="Pedro Eduardo Velasquez Trujillo [2]" w:date="2017-12-05T09:59:00Z">
            <w:rPr>
              <w:noProof/>
              <w:webHidden/>
            </w:rPr>
          </w:rPrChange>
        </w:rPr>
        <w:fldChar w:fldCharType="separate"/>
      </w:r>
      <w:r w:rsidR="008A2785" w:rsidRPr="004A60A6">
        <w:rPr>
          <w:noProof/>
          <w:webHidden/>
          <w:color w:val="943634" w:themeColor="accent2" w:themeShade="BF"/>
          <w:rPrChange w:id="672" w:author="Pedro Eduardo Velasquez Trujillo [2]" w:date="2017-12-05T09:59:00Z">
            <w:rPr>
              <w:noProof/>
              <w:webHidden/>
            </w:rPr>
          </w:rPrChange>
        </w:rPr>
        <w:t>9</w:t>
      </w:r>
      <w:r w:rsidR="00666E4E" w:rsidRPr="004A60A6">
        <w:rPr>
          <w:noProof/>
          <w:webHidden/>
          <w:color w:val="943634" w:themeColor="accent2" w:themeShade="BF"/>
          <w:rPrChange w:id="673" w:author="Pedro Eduardo Velasquez Trujillo [2]" w:date="2017-12-05T09:59:00Z">
            <w:rPr>
              <w:noProof/>
              <w:webHidden/>
            </w:rPr>
          </w:rPrChange>
        </w:rPr>
        <w:fldChar w:fldCharType="end"/>
      </w:r>
      <w:r w:rsidR="004A60A6" w:rsidRPr="004A60A6">
        <w:rPr>
          <w:noProof/>
          <w:color w:val="943634" w:themeColor="accent2" w:themeShade="BF"/>
          <w:rPrChange w:id="674" w:author="Pedro Eduardo Velasquez Trujillo [2]" w:date="2017-12-05T09:59:00Z">
            <w:rPr>
              <w:noProof/>
            </w:rPr>
          </w:rPrChange>
        </w:rPr>
        <w:fldChar w:fldCharType="end"/>
      </w:r>
    </w:p>
    <w:p w14:paraId="06028ECA" w14:textId="4503B353"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675"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676" w:author="Pedro Eduardo Velasquez Trujillo [2]" w:date="2017-12-05T09:59:00Z">
            <w:rPr>
              <w:noProof/>
            </w:rPr>
          </w:rPrChange>
        </w:rPr>
        <w:fldChar w:fldCharType="begin"/>
      </w:r>
      <w:r w:rsidRPr="004A60A6">
        <w:rPr>
          <w:color w:val="943634" w:themeColor="accent2" w:themeShade="BF"/>
          <w:rPrChange w:id="677" w:author="Pedro Eduardo Velasquez Trujillo [2]" w:date="2017-12-05T09:59:00Z">
            <w:rPr/>
          </w:rPrChange>
        </w:rPr>
        <w:instrText xml:space="preserve"> HYPERLINK \l "_Toc482730664" </w:instrText>
      </w:r>
      <w:r w:rsidRPr="004A60A6">
        <w:rPr>
          <w:color w:val="943634" w:themeColor="accent2" w:themeShade="BF"/>
          <w:rPrChange w:id="678" w:author="Pedro Eduardo Velasquez Trujillo [2]" w:date="2017-12-05T09:59:00Z">
            <w:rPr>
              <w:noProof/>
            </w:rPr>
          </w:rPrChange>
        </w:rPr>
        <w:fldChar w:fldCharType="separate"/>
      </w:r>
      <w:r w:rsidR="00666E4E" w:rsidRPr="004A60A6">
        <w:rPr>
          <w:rStyle w:val="Hyperlink"/>
          <w:noProof/>
          <w:color w:val="943634" w:themeColor="accent2" w:themeShade="BF"/>
          <w:rPrChange w:id="679" w:author="Pedro Eduardo Velasquez Trujillo [2]" w:date="2017-12-05T09:59:00Z">
            <w:rPr>
              <w:rStyle w:val="Hyperlink"/>
              <w:noProof/>
            </w:rPr>
          </w:rPrChange>
        </w:rPr>
        <w:t>Figura 2: Tubería de procesos del SIR con principales falencias identificadas</w:t>
      </w:r>
      <w:r w:rsidR="00666E4E" w:rsidRPr="004A60A6">
        <w:rPr>
          <w:noProof/>
          <w:webHidden/>
          <w:color w:val="943634" w:themeColor="accent2" w:themeShade="BF"/>
          <w:rPrChange w:id="680" w:author="Pedro Eduardo Velasquez Trujillo [2]" w:date="2017-12-05T09:59:00Z">
            <w:rPr>
              <w:noProof/>
              <w:webHidden/>
            </w:rPr>
          </w:rPrChange>
        </w:rPr>
        <w:tab/>
      </w:r>
      <w:r w:rsidR="00666E4E" w:rsidRPr="004A60A6">
        <w:rPr>
          <w:noProof/>
          <w:webHidden/>
          <w:color w:val="943634" w:themeColor="accent2" w:themeShade="BF"/>
          <w:rPrChange w:id="681" w:author="Pedro Eduardo Velasquez Trujillo [2]" w:date="2017-12-05T09:59:00Z">
            <w:rPr>
              <w:noProof/>
              <w:webHidden/>
            </w:rPr>
          </w:rPrChange>
        </w:rPr>
        <w:fldChar w:fldCharType="begin"/>
      </w:r>
      <w:r w:rsidR="00666E4E" w:rsidRPr="004A60A6">
        <w:rPr>
          <w:noProof/>
          <w:webHidden/>
          <w:color w:val="943634" w:themeColor="accent2" w:themeShade="BF"/>
          <w:rPrChange w:id="682" w:author="Pedro Eduardo Velasquez Trujillo [2]" w:date="2017-12-05T09:59:00Z">
            <w:rPr>
              <w:noProof/>
              <w:webHidden/>
            </w:rPr>
          </w:rPrChange>
        </w:rPr>
        <w:instrText xml:space="preserve"> PAGEREF _Toc482730664 \h </w:instrText>
      </w:r>
      <w:r w:rsidR="00666E4E" w:rsidRPr="004A60A6">
        <w:rPr>
          <w:noProof/>
          <w:webHidden/>
          <w:color w:val="943634" w:themeColor="accent2" w:themeShade="BF"/>
          <w:rPrChange w:id="683"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684" w:author="Pedro Eduardo Velasquez Trujillo [2]" w:date="2017-12-05T09:59:00Z">
            <w:rPr>
              <w:noProof/>
              <w:webHidden/>
            </w:rPr>
          </w:rPrChange>
        </w:rPr>
        <w:fldChar w:fldCharType="separate"/>
      </w:r>
      <w:r w:rsidR="008A2785" w:rsidRPr="004A60A6">
        <w:rPr>
          <w:noProof/>
          <w:webHidden/>
          <w:color w:val="943634" w:themeColor="accent2" w:themeShade="BF"/>
          <w:rPrChange w:id="685" w:author="Pedro Eduardo Velasquez Trujillo [2]" w:date="2017-12-05T09:59:00Z">
            <w:rPr>
              <w:noProof/>
              <w:webHidden/>
            </w:rPr>
          </w:rPrChange>
        </w:rPr>
        <w:t>12</w:t>
      </w:r>
      <w:r w:rsidR="00666E4E" w:rsidRPr="004A60A6">
        <w:rPr>
          <w:noProof/>
          <w:webHidden/>
          <w:color w:val="943634" w:themeColor="accent2" w:themeShade="BF"/>
          <w:rPrChange w:id="686" w:author="Pedro Eduardo Velasquez Trujillo [2]" w:date="2017-12-05T09:59:00Z">
            <w:rPr>
              <w:noProof/>
              <w:webHidden/>
            </w:rPr>
          </w:rPrChange>
        </w:rPr>
        <w:fldChar w:fldCharType="end"/>
      </w:r>
      <w:r w:rsidRPr="004A60A6">
        <w:rPr>
          <w:noProof/>
          <w:color w:val="943634" w:themeColor="accent2" w:themeShade="BF"/>
          <w:rPrChange w:id="687" w:author="Pedro Eduardo Velasquez Trujillo [2]" w:date="2017-12-05T09:59:00Z">
            <w:rPr>
              <w:noProof/>
            </w:rPr>
          </w:rPrChange>
        </w:rPr>
        <w:fldChar w:fldCharType="end"/>
      </w:r>
    </w:p>
    <w:p w14:paraId="2B2C96F4" w14:textId="37805786"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688"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689" w:author="Pedro Eduardo Velasquez Trujillo [2]" w:date="2017-12-05T09:59:00Z">
            <w:rPr>
              <w:noProof/>
            </w:rPr>
          </w:rPrChange>
        </w:rPr>
        <w:fldChar w:fldCharType="begin"/>
      </w:r>
      <w:r w:rsidRPr="004A60A6">
        <w:rPr>
          <w:color w:val="943634" w:themeColor="accent2" w:themeShade="BF"/>
          <w:rPrChange w:id="690" w:author="Pedro Eduardo Velasquez Trujillo [2]" w:date="2017-12-05T09:59:00Z">
            <w:rPr/>
          </w:rPrChange>
        </w:rPr>
        <w:instrText xml:space="preserve"> HYPERLINK \l "_Toc482730665" </w:instrText>
      </w:r>
      <w:r w:rsidRPr="004A60A6">
        <w:rPr>
          <w:color w:val="943634" w:themeColor="accent2" w:themeShade="BF"/>
          <w:rPrChange w:id="691" w:author="Pedro Eduardo Velasquez Trujillo [2]" w:date="2017-12-05T09:59:00Z">
            <w:rPr>
              <w:noProof/>
            </w:rPr>
          </w:rPrChange>
        </w:rPr>
        <w:fldChar w:fldCharType="separate"/>
      </w:r>
      <w:r w:rsidR="00666E4E" w:rsidRPr="004A60A6">
        <w:rPr>
          <w:rStyle w:val="Hyperlink"/>
          <w:noProof/>
          <w:color w:val="943634" w:themeColor="accent2" w:themeShade="BF"/>
          <w:rPrChange w:id="692" w:author="Pedro Eduardo Velasquez Trujillo [2]" w:date="2017-12-05T09:59:00Z">
            <w:rPr>
              <w:rStyle w:val="Hyperlink"/>
              <w:noProof/>
            </w:rPr>
          </w:rPrChange>
        </w:rPr>
        <w:t>Figura 3: Estado del proceso actual del SIGDEUH.</w:t>
      </w:r>
      <w:r w:rsidR="00666E4E" w:rsidRPr="004A60A6">
        <w:rPr>
          <w:noProof/>
          <w:webHidden/>
          <w:color w:val="943634" w:themeColor="accent2" w:themeShade="BF"/>
          <w:rPrChange w:id="693" w:author="Pedro Eduardo Velasquez Trujillo [2]" w:date="2017-12-05T09:59:00Z">
            <w:rPr>
              <w:noProof/>
              <w:webHidden/>
            </w:rPr>
          </w:rPrChange>
        </w:rPr>
        <w:tab/>
      </w:r>
      <w:r w:rsidR="00666E4E" w:rsidRPr="004A60A6">
        <w:rPr>
          <w:noProof/>
          <w:webHidden/>
          <w:color w:val="943634" w:themeColor="accent2" w:themeShade="BF"/>
          <w:rPrChange w:id="694" w:author="Pedro Eduardo Velasquez Trujillo [2]" w:date="2017-12-05T09:59:00Z">
            <w:rPr>
              <w:noProof/>
              <w:webHidden/>
            </w:rPr>
          </w:rPrChange>
        </w:rPr>
        <w:fldChar w:fldCharType="begin"/>
      </w:r>
      <w:r w:rsidR="00666E4E" w:rsidRPr="004A60A6">
        <w:rPr>
          <w:noProof/>
          <w:webHidden/>
          <w:color w:val="943634" w:themeColor="accent2" w:themeShade="BF"/>
          <w:rPrChange w:id="695" w:author="Pedro Eduardo Velasquez Trujillo [2]" w:date="2017-12-05T09:59:00Z">
            <w:rPr>
              <w:noProof/>
              <w:webHidden/>
            </w:rPr>
          </w:rPrChange>
        </w:rPr>
        <w:instrText xml:space="preserve"> PAGEREF _Toc482730665 \h </w:instrText>
      </w:r>
      <w:r w:rsidR="00666E4E" w:rsidRPr="004A60A6">
        <w:rPr>
          <w:noProof/>
          <w:webHidden/>
          <w:color w:val="943634" w:themeColor="accent2" w:themeShade="BF"/>
          <w:rPrChange w:id="696"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697" w:author="Pedro Eduardo Velasquez Trujillo [2]" w:date="2017-12-05T09:59:00Z">
            <w:rPr>
              <w:noProof/>
              <w:webHidden/>
            </w:rPr>
          </w:rPrChange>
        </w:rPr>
        <w:fldChar w:fldCharType="separate"/>
      </w:r>
      <w:r w:rsidR="008A2785" w:rsidRPr="004A60A6">
        <w:rPr>
          <w:noProof/>
          <w:webHidden/>
          <w:color w:val="943634" w:themeColor="accent2" w:themeShade="BF"/>
          <w:rPrChange w:id="698" w:author="Pedro Eduardo Velasquez Trujillo [2]" w:date="2017-12-05T09:59:00Z">
            <w:rPr>
              <w:noProof/>
              <w:webHidden/>
            </w:rPr>
          </w:rPrChange>
        </w:rPr>
        <w:t>21</w:t>
      </w:r>
      <w:r w:rsidR="00666E4E" w:rsidRPr="004A60A6">
        <w:rPr>
          <w:noProof/>
          <w:webHidden/>
          <w:color w:val="943634" w:themeColor="accent2" w:themeShade="BF"/>
          <w:rPrChange w:id="699" w:author="Pedro Eduardo Velasquez Trujillo [2]" w:date="2017-12-05T09:59:00Z">
            <w:rPr>
              <w:noProof/>
              <w:webHidden/>
            </w:rPr>
          </w:rPrChange>
        </w:rPr>
        <w:fldChar w:fldCharType="end"/>
      </w:r>
      <w:r w:rsidRPr="004A60A6">
        <w:rPr>
          <w:noProof/>
          <w:color w:val="943634" w:themeColor="accent2" w:themeShade="BF"/>
          <w:rPrChange w:id="700" w:author="Pedro Eduardo Velasquez Trujillo [2]" w:date="2017-12-05T09:59:00Z">
            <w:rPr>
              <w:noProof/>
            </w:rPr>
          </w:rPrChange>
        </w:rPr>
        <w:fldChar w:fldCharType="end"/>
      </w:r>
    </w:p>
    <w:p w14:paraId="68A7D1A0" w14:textId="2F9AE570"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701"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702" w:author="Pedro Eduardo Velasquez Trujillo [2]" w:date="2017-12-05T09:59:00Z">
            <w:rPr>
              <w:noProof/>
            </w:rPr>
          </w:rPrChange>
        </w:rPr>
        <w:fldChar w:fldCharType="begin"/>
      </w:r>
      <w:r w:rsidRPr="004A60A6">
        <w:rPr>
          <w:color w:val="943634" w:themeColor="accent2" w:themeShade="BF"/>
          <w:rPrChange w:id="703" w:author="Pedro Eduardo Velasquez Trujillo [2]" w:date="2017-12-05T09:59:00Z">
            <w:rPr/>
          </w:rPrChange>
        </w:rPr>
        <w:instrText xml:space="preserve"> HYPERLINK \l "_Toc482730666" </w:instrText>
      </w:r>
      <w:r w:rsidRPr="004A60A6">
        <w:rPr>
          <w:color w:val="943634" w:themeColor="accent2" w:themeShade="BF"/>
          <w:rPrChange w:id="704" w:author="Pedro Eduardo Velasquez Trujillo [2]" w:date="2017-12-05T09:59:00Z">
            <w:rPr>
              <w:noProof/>
            </w:rPr>
          </w:rPrChange>
        </w:rPr>
        <w:fldChar w:fldCharType="separate"/>
      </w:r>
      <w:r w:rsidR="00666E4E" w:rsidRPr="004A60A6">
        <w:rPr>
          <w:rStyle w:val="Hyperlink"/>
          <w:noProof/>
          <w:color w:val="943634" w:themeColor="accent2" w:themeShade="BF"/>
          <w:rPrChange w:id="705" w:author="Pedro Eduardo Velasquez Trujillo [2]" w:date="2017-12-05T09:59:00Z">
            <w:rPr>
              <w:rStyle w:val="Hyperlink"/>
              <w:noProof/>
            </w:rPr>
          </w:rPrChange>
        </w:rPr>
        <w:t>Figura 4: Visor actual del SIGDEHU en la página de la Gobernación del HUILA.</w:t>
      </w:r>
      <w:r w:rsidR="00666E4E" w:rsidRPr="004A60A6">
        <w:rPr>
          <w:noProof/>
          <w:webHidden/>
          <w:color w:val="943634" w:themeColor="accent2" w:themeShade="BF"/>
          <w:rPrChange w:id="706" w:author="Pedro Eduardo Velasquez Trujillo [2]" w:date="2017-12-05T09:59:00Z">
            <w:rPr>
              <w:noProof/>
              <w:webHidden/>
            </w:rPr>
          </w:rPrChange>
        </w:rPr>
        <w:tab/>
      </w:r>
      <w:r w:rsidR="00666E4E" w:rsidRPr="004A60A6">
        <w:rPr>
          <w:noProof/>
          <w:webHidden/>
          <w:color w:val="943634" w:themeColor="accent2" w:themeShade="BF"/>
          <w:rPrChange w:id="707" w:author="Pedro Eduardo Velasquez Trujillo [2]" w:date="2017-12-05T09:59:00Z">
            <w:rPr>
              <w:noProof/>
              <w:webHidden/>
            </w:rPr>
          </w:rPrChange>
        </w:rPr>
        <w:fldChar w:fldCharType="begin"/>
      </w:r>
      <w:r w:rsidR="00666E4E" w:rsidRPr="004A60A6">
        <w:rPr>
          <w:noProof/>
          <w:webHidden/>
          <w:color w:val="943634" w:themeColor="accent2" w:themeShade="BF"/>
          <w:rPrChange w:id="708" w:author="Pedro Eduardo Velasquez Trujillo [2]" w:date="2017-12-05T09:59:00Z">
            <w:rPr>
              <w:noProof/>
              <w:webHidden/>
            </w:rPr>
          </w:rPrChange>
        </w:rPr>
        <w:instrText xml:space="preserve"> PAGEREF _Toc482730666 \h </w:instrText>
      </w:r>
      <w:r w:rsidR="00666E4E" w:rsidRPr="004A60A6">
        <w:rPr>
          <w:noProof/>
          <w:webHidden/>
          <w:color w:val="943634" w:themeColor="accent2" w:themeShade="BF"/>
          <w:rPrChange w:id="709"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710" w:author="Pedro Eduardo Velasquez Trujillo [2]" w:date="2017-12-05T09:59:00Z">
            <w:rPr>
              <w:noProof/>
              <w:webHidden/>
            </w:rPr>
          </w:rPrChange>
        </w:rPr>
        <w:fldChar w:fldCharType="separate"/>
      </w:r>
      <w:r w:rsidR="008A2785" w:rsidRPr="004A60A6">
        <w:rPr>
          <w:noProof/>
          <w:webHidden/>
          <w:color w:val="943634" w:themeColor="accent2" w:themeShade="BF"/>
          <w:rPrChange w:id="711" w:author="Pedro Eduardo Velasquez Trujillo [2]" w:date="2017-12-05T09:59:00Z">
            <w:rPr>
              <w:noProof/>
              <w:webHidden/>
            </w:rPr>
          </w:rPrChange>
        </w:rPr>
        <w:t>22</w:t>
      </w:r>
      <w:r w:rsidR="00666E4E" w:rsidRPr="004A60A6">
        <w:rPr>
          <w:noProof/>
          <w:webHidden/>
          <w:color w:val="943634" w:themeColor="accent2" w:themeShade="BF"/>
          <w:rPrChange w:id="712" w:author="Pedro Eduardo Velasquez Trujillo [2]" w:date="2017-12-05T09:59:00Z">
            <w:rPr>
              <w:noProof/>
              <w:webHidden/>
            </w:rPr>
          </w:rPrChange>
        </w:rPr>
        <w:fldChar w:fldCharType="end"/>
      </w:r>
      <w:r w:rsidRPr="004A60A6">
        <w:rPr>
          <w:noProof/>
          <w:color w:val="943634" w:themeColor="accent2" w:themeShade="BF"/>
          <w:rPrChange w:id="713" w:author="Pedro Eduardo Velasquez Trujillo [2]" w:date="2017-12-05T09:59:00Z">
            <w:rPr>
              <w:noProof/>
            </w:rPr>
          </w:rPrChange>
        </w:rPr>
        <w:fldChar w:fldCharType="end"/>
      </w:r>
    </w:p>
    <w:p w14:paraId="0921CFCE" w14:textId="5088FF67"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714"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715" w:author="Pedro Eduardo Velasquez Trujillo [2]" w:date="2017-12-05T09:59:00Z">
            <w:rPr>
              <w:noProof/>
            </w:rPr>
          </w:rPrChange>
        </w:rPr>
        <w:fldChar w:fldCharType="begin"/>
      </w:r>
      <w:r w:rsidRPr="004A60A6">
        <w:rPr>
          <w:color w:val="943634" w:themeColor="accent2" w:themeShade="BF"/>
          <w:rPrChange w:id="716" w:author="Pedro Eduardo Velasquez Trujillo [2]" w:date="2017-12-05T09:59:00Z">
            <w:rPr/>
          </w:rPrChange>
        </w:rPr>
        <w:instrText xml:space="preserve"> HYPERLINK \l "_Toc482730667" </w:instrText>
      </w:r>
      <w:r w:rsidRPr="004A60A6">
        <w:rPr>
          <w:color w:val="943634" w:themeColor="accent2" w:themeShade="BF"/>
          <w:rPrChange w:id="717" w:author="Pedro Eduardo Velasquez Trujillo [2]" w:date="2017-12-05T09:59:00Z">
            <w:rPr>
              <w:noProof/>
            </w:rPr>
          </w:rPrChange>
        </w:rPr>
        <w:fldChar w:fldCharType="separate"/>
      </w:r>
      <w:r w:rsidR="00666E4E" w:rsidRPr="004A60A6">
        <w:rPr>
          <w:rStyle w:val="Hyperlink"/>
          <w:noProof/>
          <w:color w:val="943634" w:themeColor="accent2" w:themeShade="BF"/>
          <w:rPrChange w:id="718" w:author="Pedro Eduardo Velasquez Trujillo [2]" w:date="2017-12-05T09:59:00Z">
            <w:rPr>
              <w:rStyle w:val="Hyperlink"/>
              <w:noProof/>
            </w:rPr>
          </w:rPrChange>
        </w:rPr>
        <w:t>Figura 5: Componentes Infraestructura Colombiana de Datos - ICD</w:t>
      </w:r>
      <w:r w:rsidR="00666E4E" w:rsidRPr="004A60A6">
        <w:rPr>
          <w:noProof/>
          <w:webHidden/>
          <w:color w:val="943634" w:themeColor="accent2" w:themeShade="BF"/>
          <w:rPrChange w:id="719" w:author="Pedro Eduardo Velasquez Trujillo [2]" w:date="2017-12-05T09:59:00Z">
            <w:rPr>
              <w:noProof/>
              <w:webHidden/>
            </w:rPr>
          </w:rPrChange>
        </w:rPr>
        <w:tab/>
      </w:r>
      <w:r w:rsidR="00666E4E" w:rsidRPr="004A60A6">
        <w:rPr>
          <w:noProof/>
          <w:webHidden/>
          <w:color w:val="943634" w:themeColor="accent2" w:themeShade="BF"/>
          <w:rPrChange w:id="720" w:author="Pedro Eduardo Velasquez Trujillo [2]" w:date="2017-12-05T09:59:00Z">
            <w:rPr>
              <w:noProof/>
              <w:webHidden/>
            </w:rPr>
          </w:rPrChange>
        </w:rPr>
        <w:fldChar w:fldCharType="begin"/>
      </w:r>
      <w:r w:rsidR="00666E4E" w:rsidRPr="004A60A6">
        <w:rPr>
          <w:noProof/>
          <w:webHidden/>
          <w:color w:val="943634" w:themeColor="accent2" w:themeShade="BF"/>
          <w:rPrChange w:id="721" w:author="Pedro Eduardo Velasquez Trujillo [2]" w:date="2017-12-05T09:59:00Z">
            <w:rPr>
              <w:noProof/>
              <w:webHidden/>
            </w:rPr>
          </w:rPrChange>
        </w:rPr>
        <w:instrText xml:space="preserve"> PAGEREF _Toc482730667 \h </w:instrText>
      </w:r>
      <w:r w:rsidR="00666E4E" w:rsidRPr="004A60A6">
        <w:rPr>
          <w:noProof/>
          <w:webHidden/>
          <w:color w:val="943634" w:themeColor="accent2" w:themeShade="BF"/>
          <w:rPrChange w:id="722"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723" w:author="Pedro Eduardo Velasquez Trujillo [2]" w:date="2017-12-05T09:59:00Z">
            <w:rPr>
              <w:noProof/>
              <w:webHidden/>
            </w:rPr>
          </w:rPrChange>
        </w:rPr>
        <w:fldChar w:fldCharType="separate"/>
      </w:r>
      <w:r w:rsidR="008A2785" w:rsidRPr="004A60A6">
        <w:rPr>
          <w:noProof/>
          <w:webHidden/>
          <w:color w:val="943634" w:themeColor="accent2" w:themeShade="BF"/>
          <w:rPrChange w:id="724" w:author="Pedro Eduardo Velasquez Trujillo [2]" w:date="2017-12-05T09:59:00Z">
            <w:rPr>
              <w:noProof/>
              <w:webHidden/>
            </w:rPr>
          </w:rPrChange>
        </w:rPr>
        <w:t>36</w:t>
      </w:r>
      <w:r w:rsidR="00666E4E" w:rsidRPr="004A60A6">
        <w:rPr>
          <w:noProof/>
          <w:webHidden/>
          <w:color w:val="943634" w:themeColor="accent2" w:themeShade="BF"/>
          <w:rPrChange w:id="725" w:author="Pedro Eduardo Velasquez Trujillo [2]" w:date="2017-12-05T09:59:00Z">
            <w:rPr>
              <w:noProof/>
              <w:webHidden/>
            </w:rPr>
          </w:rPrChange>
        </w:rPr>
        <w:fldChar w:fldCharType="end"/>
      </w:r>
      <w:r w:rsidRPr="004A60A6">
        <w:rPr>
          <w:noProof/>
          <w:color w:val="943634" w:themeColor="accent2" w:themeShade="BF"/>
          <w:rPrChange w:id="726" w:author="Pedro Eduardo Velasquez Trujillo [2]" w:date="2017-12-05T09:59:00Z">
            <w:rPr>
              <w:noProof/>
            </w:rPr>
          </w:rPrChange>
        </w:rPr>
        <w:fldChar w:fldCharType="end"/>
      </w:r>
    </w:p>
    <w:p w14:paraId="712DBBCB" w14:textId="6EAB0CBE"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727"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728" w:author="Pedro Eduardo Velasquez Trujillo [2]" w:date="2017-12-05T09:59:00Z">
            <w:rPr>
              <w:noProof/>
            </w:rPr>
          </w:rPrChange>
        </w:rPr>
        <w:fldChar w:fldCharType="begin"/>
      </w:r>
      <w:r w:rsidRPr="004A60A6">
        <w:rPr>
          <w:color w:val="943634" w:themeColor="accent2" w:themeShade="BF"/>
          <w:rPrChange w:id="729" w:author="Pedro Eduardo Velasquez Trujillo [2]" w:date="2017-12-05T09:59:00Z">
            <w:rPr/>
          </w:rPrChange>
        </w:rPr>
        <w:instrText xml:space="preserve"> HYPERLINK \l "_Toc482730668" </w:instrText>
      </w:r>
      <w:r w:rsidRPr="004A60A6">
        <w:rPr>
          <w:color w:val="943634" w:themeColor="accent2" w:themeShade="BF"/>
          <w:rPrChange w:id="730" w:author="Pedro Eduardo Velasquez Trujillo [2]" w:date="2017-12-05T09:59:00Z">
            <w:rPr>
              <w:noProof/>
            </w:rPr>
          </w:rPrChange>
        </w:rPr>
        <w:fldChar w:fldCharType="separate"/>
      </w:r>
      <w:r w:rsidR="00666E4E" w:rsidRPr="004A60A6">
        <w:rPr>
          <w:rStyle w:val="Hyperlink"/>
          <w:noProof/>
          <w:color w:val="943634" w:themeColor="accent2" w:themeShade="BF"/>
          <w:rPrChange w:id="731" w:author="Pedro Eduardo Velasquez Trujillo [2]" w:date="2017-12-05T09:59:00Z">
            <w:rPr>
              <w:rStyle w:val="Hyperlink"/>
              <w:noProof/>
            </w:rPr>
          </w:rPrChange>
        </w:rPr>
        <w:t>Figura 6: Estadísticas de visita al portal SIR Huila</w:t>
      </w:r>
      <w:r w:rsidR="00666E4E" w:rsidRPr="004A60A6">
        <w:rPr>
          <w:noProof/>
          <w:webHidden/>
          <w:color w:val="943634" w:themeColor="accent2" w:themeShade="BF"/>
          <w:rPrChange w:id="732" w:author="Pedro Eduardo Velasquez Trujillo [2]" w:date="2017-12-05T09:59:00Z">
            <w:rPr>
              <w:noProof/>
              <w:webHidden/>
            </w:rPr>
          </w:rPrChange>
        </w:rPr>
        <w:tab/>
      </w:r>
      <w:r w:rsidR="00666E4E" w:rsidRPr="004A60A6">
        <w:rPr>
          <w:noProof/>
          <w:webHidden/>
          <w:color w:val="943634" w:themeColor="accent2" w:themeShade="BF"/>
          <w:rPrChange w:id="733" w:author="Pedro Eduardo Velasquez Trujillo [2]" w:date="2017-12-05T09:59:00Z">
            <w:rPr>
              <w:noProof/>
              <w:webHidden/>
            </w:rPr>
          </w:rPrChange>
        </w:rPr>
        <w:fldChar w:fldCharType="begin"/>
      </w:r>
      <w:r w:rsidR="00666E4E" w:rsidRPr="004A60A6">
        <w:rPr>
          <w:noProof/>
          <w:webHidden/>
          <w:color w:val="943634" w:themeColor="accent2" w:themeShade="BF"/>
          <w:rPrChange w:id="734" w:author="Pedro Eduardo Velasquez Trujillo [2]" w:date="2017-12-05T09:59:00Z">
            <w:rPr>
              <w:noProof/>
              <w:webHidden/>
            </w:rPr>
          </w:rPrChange>
        </w:rPr>
        <w:instrText xml:space="preserve"> PAGEREF _Toc482730668 \h </w:instrText>
      </w:r>
      <w:r w:rsidR="00666E4E" w:rsidRPr="004A60A6">
        <w:rPr>
          <w:noProof/>
          <w:webHidden/>
          <w:color w:val="943634" w:themeColor="accent2" w:themeShade="BF"/>
          <w:rPrChange w:id="735"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736" w:author="Pedro Eduardo Velasquez Trujillo [2]" w:date="2017-12-05T09:59:00Z">
            <w:rPr>
              <w:noProof/>
              <w:webHidden/>
            </w:rPr>
          </w:rPrChange>
        </w:rPr>
        <w:fldChar w:fldCharType="separate"/>
      </w:r>
      <w:r w:rsidR="008A2785" w:rsidRPr="004A60A6">
        <w:rPr>
          <w:noProof/>
          <w:webHidden/>
          <w:color w:val="943634" w:themeColor="accent2" w:themeShade="BF"/>
          <w:rPrChange w:id="737" w:author="Pedro Eduardo Velasquez Trujillo [2]" w:date="2017-12-05T09:59:00Z">
            <w:rPr>
              <w:noProof/>
              <w:webHidden/>
            </w:rPr>
          </w:rPrChange>
        </w:rPr>
        <w:t>38</w:t>
      </w:r>
      <w:r w:rsidR="00666E4E" w:rsidRPr="004A60A6">
        <w:rPr>
          <w:noProof/>
          <w:webHidden/>
          <w:color w:val="943634" w:themeColor="accent2" w:themeShade="BF"/>
          <w:rPrChange w:id="738" w:author="Pedro Eduardo Velasquez Trujillo [2]" w:date="2017-12-05T09:59:00Z">
            <w:rPr>
              <w:noProof/>
              <w:webHidden/>
            </w:rPr>
          </w:rPrChange>
        </w:rPr>
        <w:fldChar w:fldCharType="end"/>
      </w:r>
      <w:r w:rsidRPr="004A60A6">
        <w:rPr>
          <w:noProof/>
          <w:color w:val="943634" w:themeColor="accent2" w:themeShade="BF"/>
          <w:rPrChange w:id="739" w:author="Pedro Eduardo Velasquez Trujillo [2]" w:date="2017-12-05T09:59:00Z">
            <w:rPr>
              <w:noProof/>
            </w:rPr>
          </w:rPrChange>
        </w:rPr>
        <w:fldChar w:fldCharType="end"/>
      </w:r>
    </w:p>
    <w:p w14:paraId="028A502A" w14:textId="6C44910E"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740"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741" w:author="Pedro Eduardo Velasquez Trujillo [2]" w:date="2017-12-05T09:59:00Z">
            <w:rPr>
              <w:noProof/>
            </w:rPr>
          </w:rPrChange>
        </w:rPr>
        <w:fldChar w:fldCharType="begin"/>
      </w:r>
      <w:r w:rsidRPr="004A60A6">
        <w:rPr>
          <w:color w:val="943634" w:themeColor="accent2" w:themeShade="BF"/>
          <w:rPrChange w:id="742" w:author="Pedro Eduardo Velasquez Trujillo [2]" w:date="2017-12-05T09:59:00Z">
            <w:rPr/>
          </w:rPrChange>
        </w:rPr>
        <w:instrText xml:space="preserve"> HYPERLINK \l "_Toc482730669" </w:instrText>
      </w:r>
      <w:r w:rsidRPr="004A60A6">
        <w:rPr>
          <w:color w:val="943634" w:themeColor="accent2" w:themeShade="BF"/>
          <w:rPrChange w:id="743" w:author="Pedro Eduardo Velasquez Trujillo [2]" w:date="2017-12-05T09:59:00Z">
            <w:rPr>
              <w:noProof/>
            </w:rPr>
          </w:rPrChange>
        </w:rPr>
        <w:fldChar w:fldCharType="separate"/>
      </w:r>
      <w:r w:rsidR="00666E4E" w:rsidRPr="004A60A6">
        <w:rPr>
          <w:rStyle w:val="Hyperlink"/>
          <w:noProof/>
          <w:color w:val="943634" w:themeColor="accent2" w:themeShade="BF"/>
          <w:rPrChange w:id="744" w:author="Pedro Eduardo Velasquez Trujillo [2]" w:date="2017-12-05T09:59:00Z">
            <w:rPr>
              <w:rStyle w:val="Hyperlink"/>
              <w:noProof/>
            </w:rPr>
          </w:rPrChange>
        </w:rPr>
        <w:t>Figura 7: Recomendaciones para el SIR basado en las principales falencias identificadas</w:t>
      </w:r>
      <w:r w:rsidR="00666E4E" w:rsidRPr="004A60A6">
        <w:rPr>
          <w:noProof/>
          <w:webHidden/>
          <w:color w:val="943634" w:themeColor="accent2" w:themeShade="BF"/>
          <w:rPrChange w:id="745" w:author="Pedro Eduardo Velasquez Trujillo [2]" w:date="2017-12-05T09:59:00Z">
            <w:rPr>
              <w:noProof/>
              <w:webHidden/>
            </w:rPr>
          </w:rPrChange>
        </w:rPr>
        <w:tab/>
      </w:r>
      <w:r w:rsidR="00666E4E" w:rsidRPr="004A60A6">
        <w:rPr>
          <w:noProof/>
          <w:webHidden/>
          <w:color w:val="943634" w:themeColor="accent2" w:themeShade="BF"/>
          <w:rPrChange w:id="746" w:author="Pedro Eduardo Velasquez Trujillo [2]" w:date="2017-12-05T09:59:00Z">
            <w:rPr>
              <w:noProof/>
              <w:webHidden/>
            </w:rPr>
          </w:rPrChange>
        </w:rPr>
        <w:fldChar w:fldCharType="begin"/>
      </w:r>
      <w:r w:rsidR="00666E4E" w:rsidRPr="004A60A6">
        <w:rPr>
          <w:noProof/>
          <w:webHidden/>
          <w:color w:val="943634" w:themeColor="accent2" w:themeShade="BF"/>
          <w:rPrChange w:id="747" w:author="Pedro Eduardo Velasquez Trujillo [2]" w:date="2017-12-05T09:59:00Z">
            <w:rPr>
              <w:noProof/>
              <w:webHidden/>
            </w:rPr>
          </w:rPrChange>
        </w:rPr>
        <w:instrText xml:space="preserve"> PAGEREF _Toc482730669 \h </w:instrText>
      </w:r>
      <w:r w:rsidR="00666E4E" w:rsidRPr="004A60A6">
        <w:rPr>
          <w:noProof/>
          <w:webHidden/>
          <w:color w:val="943634" w:themeColor="accent2" w:themeShade="BF"/>
          <w:rPrChange w:id="748"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749" w:author="Pedro Eduardo Velasquez Trujillo [2]" w:date="2017-12-05T09:59:00Z">
            <w:rPr>
              <w:noProof/>
              <w:webHidden/>
            </w:rPr>
          </w:rPrChange>
        </w:rPr>
        <w:fldChar w:fldCharType="separate"/>
      </w:r>
      <w:r w:rsidR="008A2785" w:rsidRPr="004A60A6">
        <w:rPr>
          <w:noProof/>
          <w:webHidden/>
          <w:color w:val="943634" w:themeColor="accent2" w:themeShade="BF"/>
          <w:rPrChange w:id="750" w:author="Pedro Eduardo Velasquez Trujillo [2]" w:date="2017-12-05T09:59:00Z">
            <w:rPr>
              <w:noProof/>
              <w:webHidden/>
            </w:rPr>
          </w:rPrChange>
        </w:rPr>
        <w:t>43</w:t>
      </w:r>
      <w:r w:rsidR="00666E4E" w:rsidRPr="004A60A6">
        <w:rPr>
          <w:noProof/>
          <w:webHidden/>
          <w:color w:val="943634" w:themeColor="accent2" w:themeShade="BF"/>
          <w:rPrChange w:id="751" w:author="Pedro Eduardo Velasquez Trujillo [2]" w:date="2017-12-05T09:59:00Z">
            <w:rPr>
              <w:noProof/>
              <w:webHidden/>
            </w:rPr>
          </w:rPrChange>
        </w:rPr>
        <w:fldChar w:fldCharType="end"/>
      </w:r>
      <w:r w:rsidRPr="004A60A6">
        <w:rPr>
          <w:noProof/>
          <w:color w:val="943634" w:themeColor="accent2" w:themeShade="BF"/>
          <w:rPrChange w:id="752" w:author="Pedro Eduardo Velasquez Trujillo [2]" w:date="2017-12-05T09:59:00Z">
            <w:rPr>
              <w:noProof/>
            </w:rPr>
          </w:rPrChange>
        </w:rPr>
        <w:fldChar w:fldCharType="end"/>
      </w:r>
    </w:p>
    <w:p w14:paraId="0F3200A6" w14:textId="1B74F521"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753"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754" w:author="Pedro Eduardo Velasquez Trujillo [2]" w:date="2017-12-05T09:59:00Z">
            <w:rPr>
              <w:noProof/>
            </w:rPr>
          </w:rPrChange>
        </w:rPr>
        <w:fldChar w:fldCharType="begin"/>
      </w:r>
      <w:r w:rsidRPr="004A60A6">
        <w:rPr>
          <w:color w:val="943634" w:themeColor="accent2" w:themeShade="BF"/>
          <w:rPrChange w:id="755" w:author="Pedro Eduardo Velasquez Trujillo [2]" w:date="2017-12-05T09:59:00Z">
            <w:rPr/>
          </w:rPrChange>
        </w:rPr>
        <w:instrText xml:space="preserve"> HYPERLINK \l "_Toc482730670" </w:instrText>
      </w:r>
      <w:r w:rsidRPr="004A60A6">
        <w:rPr>
          <w:color w:val="943634" w:themeColor="accent2" w:themeShade="BF"/>
          <w:rPrChange w:id="756" w:author="Pedro Eduardo Velasquez Trujillo [2]" w:date="2017-12-05T09:59:00Z">
            <w:rPr>
              <w:noProof/>
            </w:rPr>
          </w:rPrChange>
        </w:rPr>
        <w:fldChar w:fldCharType="separate"/>
      </w:r>
      <w:r w:rsidR="00666E4E" w:rsidRPr="004A60A6">
        <w:rPr>
          <w:rStyle w:val="Hyperlink"/>
          <w:noProof/>
          <w:color w:val="943634" w:themeColor="accent2" w:themeShade="BF"/>
          <w:rPrChange w:id="757" w:author="Pedro Eduardo Velasquez Trujillo [2]" w:date="2017-12-05T09:59:00Z">
            <w:rPr>
              <w:rStyle w:val="Hyperlink"/>
              <w:noProof/>
            </w:rPr>
          </w:rPrChange>
        </w:rPr>
        <w:t>Figura 8: Detalle del proceso de visualización de la información pasando por la lectura de los datos almacenados hasta la puesta en el visor</w:t>
      </w:r>
      <w:r w:rsidR="00666E4E" w:rsidRPr="004A60A6">
        <w:rPr>
          <w:noProof/>
          <w:webHidden/>
          <w:color w:val="943634" w:themeColor="accent2" w:themeShade="BF"/>
          <w:rPrChange w:id="758" w:author="Pedro Eduardo Velasquez Trujillo [2]" w:date="2017-12-05T09:59:00Z">
            <w:rPr>
              <w:noProof/>
              <w:webHidden/>
            </w:rPr>
          </w:rPrChange>
        </w:rPr>
        <w:tab/>
      </w:r>
      <w:r w:rsidR="00666E4E" w:rsidRPr="004A60A6">
        <w:rPr>
          <w:noProof/>
          <w:webHidden/>
          <w:color w:val="943634" w:themeColor="accent2" w:themeShade="BF"/>
          <w:rPrChange w:id="759" w:author="Pedro Eduardo Velasquez Trujillo [2]" w:date="2017-12-05T09:59:00Z">
            <w:rPr>
              <w:noProof/>
              <w:webHidden/>
            </w:rPr>
          </w:rPrChange>
        </w:rPr>
        <w:fldChar w:fldCharType="begin"/>
      </w:r>
      <w:r w:rsidR="00666E4E" w:rsidRPr="004A60A6">
        <w:rPr>
          <w:noProof/>
          <w:webHidden/>
          <w:color w:val="943634" w:themeColor="accent2" w:themeShade="BF"/>
          <w:rPrChange w:id="760" w:author="Pedro Eduardo Velasquez Trujillo [2]" w:date="2017-12-05T09:59:00Z">
            <w:rPr>
              <w:noProof/>
              <w:webHidden/>
            </w:rPr>
          </w:rPrChange>
        </w:rPr>
        <w:instrText xml:space="preserve"> PAGEREF _Toc482730670 \h </w:instrText>
      </w:r>
      <w:r w:rsidR="00666E4E" w:rsidRPr="004A60A6">
        <w:rPr>
          <w:noProof/>
          <w:webHidden/>
          <w:color w:val="943634" w:themeColor="accent2" w:themeShade="BF"/>
          <w:rPrChange w:id="761"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762" w:author="Pedro Eduardo Velasquez Trujillo [2]" w:date="2017-12-05T09:59:00Z">
            <w:rPr>
              <w:noProof/>
              <w:webHidden/>
            </w:rPr>
          </w:rPrChange>
        </w:rPr>
        <w:fldChar w:fldCharType="separate"/>
      </w:r>
      <w:r w:rsidR="008A2785" w:rsidRPr="004A60A6">
        <w:rPr>
          <w:noProof/>
          <w:webHidden/>
          <w:color w:val="943634" w:themeColor="accent2" w:themeShade="BF"/>
          <w:rPrChange w:id="763" w:author="Pedro Eduardo Velasquez Trujillo [2]" w:date="2017-12-05T09:59:00Z">
            <w:rPr>
              <w:noProof/>
              <w:webHidden/>
            </w:rPr>
          </w:rPrChange>
        </w:rPr>
        <w:t>45</w:t>
      </w:r>
      <w:r w:rsidR="00666E4E" w:rsidRPr="004A60A6">
        <w:rPr>
          <w:noProof/>
          <w:webHidden/>
          <w:color w:val="943634" w:themeColor="accent2" w:themeShade="BF"/>
          <w:rPrChange w:id="764" w:author="Pedro Eduardo Velasquez Trujillo [2]" w:date="2017-12-05T09:59:00Z">
            <w:rPr>
              <w:noProof/>
              <w:webHidden/>
            </w:rPr>
          </w:rPrChange>
        </w:rPr>
        <w:fldChar w:fldCharType="end"/>
      </w:r>
      <w:r w:rsidRPr="004A60A6">
        <w:rPr>
          <w:noProof/>
          <w:color w:val="943634" w:themeColor="accent2" w:themeShade="BF"/>
          <w:rPrChange w:id="765" w:author="Pedro Eduardo Velasquez Trujillo [2]" w:date="2017-12-05T09:59:00Z">
            <w:rPr>
              <w:noProof/>
            </w:rPr>
          </w:rPrChange>
        </w:rPr>
        <w:fldChar w:fldCharType="end"/>
      </w:r>
    </w:p>
    <w:p w14:paraId="0C4FAC4A" w14:textId="7DCD241B"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766"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767" w:author="Pedro Eduardo Velasquez Trujillo [2]" w:date="2017-12-05T09:59:00Z">
            <w:rPr>
              <w:noProof/>
            </w:rPr>
          </w:rPrChange>
        </w:rPr>
        <w:fldChar w:fldCharType="begin"/>
      </w:r>
      <w:r w:rsidRPr="004A60A6">
        <w:rPr>
          <w:color w:val="943634" w:themeColor="accent2" w:themeShade="BF"/>
          <w:rPrChange w:id="768" w:author="Pedro Eduardo Velasquez Trujillo [2]" w:date="2017-12-05T09:59:00Z">
            <w:rPr/>
          </w:rPrChange>
        </w:rPr>
        <w:instrText xml:space="preserve"> HYPERLINK \l "_Toc482730671" </w:instrText>
      </w:r>
      <w:r w:rsidRPr="004A60A6">
        <w:rPr>
          <w:color w:val="943634" w:themeColor="accent2" w:themeShade="BF"/>
          <w:rPrChange w:id="769" w:author="Pedro Eduardo Velasquez Trujillo [2]" w:date="2017-12-05T09:59:00Z">
            <w:rPr>
              <w:noProof/>
            </w:rPr>
          </w:rPrChange>
        </w:rPr>
        <w:fldChar w:fldCharType="separate"/>
      </w:r>
      <w:r w:rsidR="00666E4E" w:rsidRPr="004A60A6">
        <w:rPr>
          <w:rStyle w:val="Hyperlink"/>
          <w:noProof/>
          <w:color w:val="943634" w:themeColor="accent2" w:themeShade="BF"/>
          <w:rPrChange w:id="770" w:author="Pedro Eduardo Velasquez Trujillo [2]" w:date="2017-12-05T09:59:00Z">
            <w:rPr>
              <w:rStyle w:val="Hyperlink"/>
              <w:noProof/>
            </w:rPr>
          </w:rPrChange>
        </w:rPr>
        <w:t>Figura 9: Modelo de sistema de regulación y control</w:t>
      </w:r>
      <w:r w:rsidR="00666E4E" w:rsidRPr="004A60A6">
        <w:rPr>
          <w:noProof/>
          <w:webHidden/>
          <w:color w:val="943634" w:themeColor="accent2" w:themeShade="BF"/>
          <w:rPrChange w:id="771" w:author="Pedro Eduardo Velasquez Trujillo [2]" w:date="2017-12-05T09:59:00Z">
            <w:rPr>
              <w:noProof/>
              <w:webHidden/>
            </w:rPr>
          </w:rPrChange>
        </w:rPr>
        <w:tab/>
      </w:r>
      <w:r w:rsidR="00666E4E" w:rsidRPr="004A60A6">
        <w:rPr>
          <w:noProof/>
          <w:webHidden/>
          <w:color w:val="943634" w:themeColor="accent2" w:themeShade="BF"/>
          <w:rPrChange w:id="772" w:author="Pedro Eduardo Velasquez Trujillo [2]" w:date="2017-12-05T09:59:00Z">
            <w:rPr>
              <w:noProof/>
              <w:webHidden/>
            </w:rPr>
          </w:rPrChange>
        </w:rPr>
        <w:fldChar w:fldCharType="begin"/>
      </w:r>
      <w:r w:rsidR="00666E4E" w:rsidRPr="004A60A6">
        <w:rPr>
          <w:noProof/>
          <w:webHidden/>
          <w:color w:val="943634" w:themeColor="accent2" w:themeShade="BF"/>
          <w:rPrChange w:id="773" w:author="Pedro Eduardo Velasquez Trujillo [2]" w:date="2017-12-05T09:59:00Z">
            <w:rPr>
              <w:noProof/>
              <w:webHidden/>
            </w:rPr>
          </w:rPrChange>
        </w:rPr>
        <w:instrText xml:space="preserve"> PAGEREF _Toc482730671 \h </w:instrText>
      </w:r>
      <w:r w:rsidR="00666E4E" w:rsidRPr="004A60A6">
        <w:rPr>
          <w:noProof/>
          <w:webHidden/>
          <w:color w:val="943634" w:themeColor="accent2" w:themeShade="BF"/>
          <w:rPrChange w:id="774"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775" w:author="Pedro Eduardo Velasquez Trujillo [2]" w:date="2017-12-05T09:59:00Z">
            <w:rPr>
              <w:noProof/>
              <w:webHidden/>
            </w:rPr>
          </w:rPrChange>
        </w:rPr>
        <w:fldChar w:fldCharType="separate"/>
      </w:r>
      <w:r w:rsidR="008A2785" w:rsidRPr="004A60A6">
        <w:rPr>
          <w:noProof/>
          <w:webHidden/>
          <w:color w:val="943634" w:themeColor="accent2" w:themeShade="BF"/>
          <w:rPrChange w:id="776" w:author="Pedro Eduardo Velasquez Trujillo [2]" w:date="2017-12-05T09:59:00Z">
            <w:rPr>
              <w:noProof/>
              <w:webHidden/>
            </w:rPr>
          </w:rPrChange>
        </w:rPr>
        <w:t>55</w:t>
      </w:r>
      <w:r w:rsidR="00666E4E" w:rsidRPr="004A60A6">
        <w:rPr>
          <w:noProof/>
          <w:webHidden/>
          <w:color w:val="943634" w:themeColor="accent2" w:themeShade="BF"/>
          <w:rPrChange w:id="777" w:author="Pedro Eduardo Velasquez Trujillo [2]" w:date="2017-12-05T09:59:00Z">
            <w:rPr>
              <w:noProof/>
              <w:webHidden/>
            </w:rPr>
          </w:rPrChange>
        </w:rPr>
        <w:fldChar w:fldCharType="end"/>
      </w:r>
      <w:r w:rsidRPr="004A60A6">
        <w:rPr>
          <w:noProof/>
          <w:color w:val="943634" w:themeColor="accent2" w:themeShade="BF"/>
          <w:rPrChange w:id="778" w:author="Pedro Eduardo Velasquez Trujillo [2]" w:date="2017-12-05T09:59:00Z">
            <w:rPr>
              <w:noProof/>
            </w:rPr>
          </w:rPrChange>
        </w:rPr>
        <w:fldChar w:fldCharType="end"/>
      </w:r>
    </w:p>
    <w:p w14:paraId="67913E0A" w14:textId="318D3A18"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779"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780" w:author="Pedro Eduardo Velasquez Trujillo [2]" w:date="2017-12-05T09:59:00Z">
            <w:rPr>
              <w:noProof/>
            </w:rPr>
          </w:rPrChange>
        </w:rPr>
        <w:fldChar w:fldCharType="begin"/>
      </w:r>
      <w:r w:rsidRPr="004A60A6">
        <w:rPr>
          <w:color w:val="943634" w:themeColor="accent2" w:themeShade="BF"/>
          <w:rPrChange w:id="781" w:author="Pedro Eduardo Velasquez Trujillo [2]" w:date="2017-12-05T09:59:00Z">
            <w:rPr/>
          </w:rPrChange>
        </w:rPr>
        <w:instrText xml:space="preserve"> HYPERLINK \l "_Toc482730672" </w:instrText>
      </w:r>
      <w:r w:rsidRPr="004A60A6">
        <w:rPr>
          <w:color w:val="943634" w:themeColor="accent2" w:themeShade="BF"/>
          <w:rPrChange w:id="782" w:author="Pedro Eduardo Velasquez Trujillo [2]" w:date="2017-12-05T09:59:00Z">
            <w:rPr>
              <w:noProof/>
            </w:rPr>
          </w:rPrChange>
        </w:rPr>
        <w:fldChar w:fldCharType="separate"/>
      </w:r>
      <w:r w:rsidR="00666E4E" w:rsidRPr="004A60A6">
        <w:rPr>
          <w:rStyle w:val="Hyperlink"/>
          <w:noProof/>
          <w:color w:val="943634" w:themeColor="accent2" w:themeShade="BF"/>
          <w:rPrChange w:id="783" w:author="Pedro Eduardo Velasquez Trujillo [2]" w:date="2017-12-05T09:59:00Z">
            <w:rPr>
              <w:rStyle w:val="Hyperlink"/>
              <w:noProof/>
            </w:rPr>
          </w:rPrChange>
        </w:rPr>
        <w:t>Figura 10: Estándares de infraestructura de datos espaciales</w:t>
      </w:r>
      <w:r w:rsidR="00666E4E" w:rsidRPr="004A60A6">
        <w:rPr>
          <w:noProof/>
          <w:webHidden/>
          <w:color w:val="943634" w:themeColor="accent2" w:themeShade="BF"/>
          <w:rPrChange w:id="784" w:author="Pedro Eduardo Velasquez Trujillo [2]" w:date="2017-12-05T09:59:00Z">
            <w:rPr>
              <w:noProof/>
              <w:webHidden/>
            </w:rPr>
          </w:rPrChange>
        </w:rPr>
        <w:tab/>
      </w:r>
      <w:r w:rsidR="00666E4E" w:rsidRPr="004A60A6">
        <w:rPr>
          <w:noProof/>
          <w:webHidden/>
          <w:color w:val="943634" w:themeColor="accent2" w:themeShade="BF"/>
          <w:rPrChange w:id="785" w:author="Pedro Eduardo Velasquez Trujillo [2]" w:date="2017-12-05T09:59:00Z">
            <w:rPr>
              <w:noProof/>
              <w:webHidden/>
            </w:rPr>
          </w:rPrChange>
        </w:rPr>
        <w:fldChar w:fldCharType="begin"/>
      </w:r>
      <w:r w:rsidR="00666E4E" w:rsidRPr="004A60A6">
        <w:rPr>
          <w:noProof/>
          <w:webHidden/>
          <w:color w:val="943634" w:themeColor="accent2" w:themeShade="BF"/>
          <w:rPrChange w:id="786" w:author="Pedro Eduardo Velasquez Trujillo [2]" w:date="2017-12-05T09:59:00Z">
            <w:rPr>
              <w:noProof/>
              <w:webHidden/>
            </w:rPr>
          </w:rPrChange>
        </w:rPr>
        <w:instrText xml:space="preserve"> PAGEREF _Toc482730672 \h </w:instrText>
      </w:r>
      <w:r w:rsidR="00666E4E" w:rsidRPr="004A60A6">
        <w:rPr>
          <w:noProof/>
          <w:webHidden/>
          <w:color w:val="943634" w:themeColor="accent2" w:themeShade="BF"/>
          <w:rPrChange w:id="787"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788" w:author="Pedro Eduardo Velasquez Trujillo [2]" w:date="2017-12-05T09:59:00Z">
            <w:rPr>
              <w:noProof/>
              <w:webHidden/>
            </w:rPr>
          </w:rPrChange>
        </w:rPr>
        <w:fldChar w:fldCharType="separate"/>
      </w:r>
      <w:r w:rsidR="008A2785" w:rsidRPr="004A60A6">
        <w:rPr>
          <w:noProof/>
          <w:webHidden/>
          <w:color w:val="943634" w:themeColor="accent2" w:themeShade="BF"/>
          <w:rPrChange w:id="789" w:author="Pedro Eduardo Velasquez Trujillo [2]" w:date="2017-12-05T09:59:00Z">
            <w:rPr>
              <w:noProof/>
              <w:webHidden/>
            </w:rPr>
          </w:rPrChange>
        </w:rPr>
        <w:t>59</w:t>
      </w:r>
      <w:r w:rsidR="00666E4E" w:rsidRPr="004A60A6">
        <w:rPr>
          <w:noProof/>
          <w:webHidden/>
          <w:color w:val="943634" w:themeColor="accent2" w:themeShade="BF"/>
          <w:rPrChange w:id="790" w:author="Pedro Eduardo Velasquez Trujillo [2]" w:date="2017-12-05T09:59:00Z">
            <w:rPr>
              <w:noProof/>
              <w:webHidden/>
            </w:rPr>
          </w:rPrChange>
        </w:rPr>
        <w:fldChar w:fldCharType="end"/>
      </w:r>
      <w:r w:rsidRPr="004A60A6">
        <w:rPr>
          <w:noProof/>
          <w:color w:val="943634" w:themeColor="accent2" w:themeShade="BF"/>
          <w:rPrChange w:id="791" w:author="Pedro Eduardo Velasquez Trujillo [2]" w:date="2017-12-05T09:59:00Z">
            <w:rPr>
              <w:noProof/>
            </w:rPr>
          </w:rPrChange>
        </w:rPr>
        <w:fldChar w:fldCharType="end"/>
      </w:r>
    </w:p>
    <w:p w14:paraId="4A05F773" w14:textId="6EBF6CEE"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792"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793" w:author="Pedro Eduardo Velasquez Trujillo [2]" w:date="2017-12-05T09:59:00Z">
            <w:rPr>
              <w:noProof/>
            </w:rPr>
          </w:rPrChange>
        </w:rPr>
        <w:fldChar w:fldCharType="begin"/>
      </w:r>
      <w:r w:rsidRPr="004A60A6">
        <w:rPr>
          <w:color w:val="943634" w:themeColor="accent2" w:themeShade="BF"/>
          <w:rPrChange w:id="794" w:author="Pedro Eduardo Velasquez Trujillo [2]" w:date="2017-12-05T09:59:00Z">
            <w:rPr/>
          </w:rPrChange>
        </w:rPr>
        <w:instrText xml:space="preserve"> HYPERLINK \l "_Toc482730673" </w:instrText>
      </w:r>
      <w:r w:rsidRPr="004A60A6">
        <w:rPr>
          <w:color w:val="943634" w:themeColor="accent2" w:themeShade="BF"/>
          <w:rPrChange w:id="795" w:author="Pedro Eduardo Velasquez Trujillo [2]" w:date="2017-12-05T09:59:00Z">
            <w:rPr>
              <w:noProof/>
            </w:rPr>
          </w:rPrChange>
        </w:rPr>
        <w:fldChar w:fldCharType="separate"/>
      </w:r>
      <w:r w:rsidR="00666E4E" w:rsidRPr="004A60A6">
        <w:rPr>
          <w:rStyle w:val="Hyperlink"/>
          <w:noProof/>
          <w:color w:val="943634" w:themeColor="accent2" w:themeShade="BF"/>
          <w:rPrChange w:id="796" w:author="Pedro Eduardo Velasquez Trujillo [2]" w:date="2017-12-05T09:59:00Z">
            <w:rPr>
              <w:rStyle w:val="Hyperlink"/>
              <w:noProof/>
            </w:rPr>
          </w:rPrChange>
        </w:rPr>
        <w:t>Figura 11: Estructura propuesta para una infraestructura de datos Surcolombiana (IDSUR)</w:t>
      </w:r>
      <w:r w:rsidR="00666E4E" w:rsidRPr="004A60A6">
        <w:rPr>
          <w:noProof/>
          <w:webHidden/>
          <w:color w:val="943634" w:themeColor="accent2" w:themeShade="BF"/>
          <w:rPrChange w:id="797" w:author="Pedro Eduardo Velasquez Trujillo [2]" w:date="2017-12-05T09:59:00Z">
            <w:rPr>
              <w:noProof/>
              <w:webHidden/>
            </w:rPr>
          </w:rPrChange>
        </w:rPr>
        <w:tab/>
      </w:r>
      <w:r w:rsidR="00666E4E" w:rsidRPr="004A60A6">
        <w:rPr>
          <w:noProof/>
          <w:webHidden/>
          <w:color w:val="943634" w:themeColor="accent2" w:themeShade="BF"/>
          <w:rPrChange w:id="798" w:author="Pedro Eduardo Velasquez Trujillo [2]" w:date="2017-12-05T09:59:00Z">
            <w:rPr>
              <w:noProof/>
              <w:webHidden/>
            </w:rPr>
          </w:rPrChange>
        </w:rPr>
        <w:fldChar w:fldCharType="begin"/>
      </w:r>
      <w:r w:rsidR="00666E4E" w:rsidRPr="004A60A6">
        <w:rPr>
          <w:noProof/>
          <w:webHidden/>
          <w:color w:val="943634" w:themeColor="accent2" w:themeShade="BF"/>
          <w:rPrChange w:id="799" w:author="Pedro Eduardo Velasquez Trujillo [2]" w:date="2017-12-05T09:59:00Z">
            <w:rPr>
              <w:noProof/>
              <w:webHidden/>
            </w:rPr>
          </w:rPrChange>
        </w:rPr>
        <w:instrText xml:space="preserve"> PAGEREF _Toc482730673 \h </w:instrText>
      </w:r>
      <w:r w:rsidR="00666E4E" w:rsidRPr="004A60A6">
        <w:rPr>
          <w:noProof/>
          <w:webHidden/>
          <w:color w:val="943634" w:themeColor="accent2" w:themeShade="BF"/>
          <w:rPrChange w:id="800"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801" w:author="Pedro Eduardo Velasquez Trujillo [2]" w:date="2017-12-05T09:59:00Z">
            <w:rPr>
              <w:noProof/>
              <w:webHidden/>
            </w:rPr>
          </w:rPrChange>
        </w:rPr>
        <w:fldChar w:fldCharType="separate"/>
      </w:r>
      <w:r w:rsidR="008A2785" w:rsidRPr="004A60A6">
        <w:rPr>
          <w:noProof/>
          <w:webHidden/>
          <w:color w:val="943634" w:themeColor="accent2" w:themeShade="BF"/>
          <w:rPrChange w:id="802" w:author="Pedro Eduardo Velasquez Trujillo [2]" w:date="2017-12-05T09:59:00Z">
            <w:rPr>
              <w:noProof/>
              <w:webHidden/>
            </w:rPr>
          </w:rPrChange>
        </w:rPr>
        <w:t>60</w:t>
      </w:r>
      <w:r w:rsidR="00666E4E" w:rsidRPr="004A60A6">
        <w:rPr>
          <w:noProof/>
          <w:webHidden/>
          <w:color w:val="943634" w:themeColor="accent2" w:themeShade="BF"/>
          <w:rPrChange w:id="803" w:author="Pedro Eduardo Velasquez Trujillo [2]" w:date="2017-12-05T09:59:00Z">
            <w:rPr>
              <w:noProof/>
              <w:webHidden/>
            </w:rPr>
          </w:rPrChange>
        </w:rPr>
        <w:fldChar w:fldCharType="end"/>
      </w:r>
      <w:r w:rsidRPr="004A60A6">
        <w:rPr>
          <w:noProof/>
          <w:color w:val="943634" w:themeColor="accent2" w:themeShade="BF"/>
          <w:rPrChange w:id="804" w:author="Pedro Eduardo Velasquez Trujillo [2]" w:date="2017-12-05T09:59:00Z">
            <w:rPr>
              <w:noProof/>
            </w:rPr>
          </w:rPrChange>
        </w:rPr>
        <w:fldChar w:fldCharType="end"/>
      </w:r>
    </w:p>
    <w:p w14:paraId="61F2CD3E" w14:textId="72358100"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805"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806" w:author="Pedro Eduardo Velasquez Trujillo [2]" w:date="2017-12-05T09:59:00Z">
            <w:rPr>
              <w:noProof/>
            </w:rPr>
          </w:rPrChange>
        </w:rPr>
        <w:fldChar w:fldCharType="begin"/>
      </w:r>
      <w:r w:rsidRPr="004A60A6">
        <w:rPr>
          <w:color w:val="943634" w:themeColor="accent2" w:themeShade="BF"/>
          <w:rPrChange w:id="807" w:author="Pedro Eduardo Velasquez Trujillo [2]" w:date="2017-12-05T09:59:00Z">
            <w:rPr/>
          </w:rPrChange>
        </w:rPr>
        <w:instrText xml:space="preserve"> HYPERLINK \l "_Toc482730674" </w:instrText>
      </w:r>
      <w:r w:rsidRPr="004A60A6">
        <w:rPr>
          <w:color w:val="943634" w:themeColor="accent2" w:themeShade="BF"/>
          <w:rPrChange w:id="808" w:author="Pedro Eduardo Velasquez Trujillo [2]" w:date="2017-12-05T09:59:00Z">
            <w:rPr>
              <w:noProof/>
            </w:rPr>
          </w:rPrChange>
        </w:rPr>
        <w:fldChar w:fldCharType="separate"/>
      </w:r>
      <w:r w:rsidR="00666E4E" w:rsidRPr="004A60A6">
        <w:rPr>
          <w:rStyle w:val="Hyperlink"/>
          <w:noProof/>
          <w:color w:val="943634" w:themeColor="accent2" w:themeShade="BF"/>
          <w:rPrChange w:id="809" w:author="Pedro Eduardo Velasquez Trujillo [2]" w:date="2017-12-05T09:59:00Z">
            <w:rPr>
              <w:rStyle w:val="Hyperlink"/>
              <w:noProof/>
            </w:rPr>
          </w:rPrChange>
        </w:rPr>
        <w:t>Figura 12: Arquitectura funcional para el SIGDEHU</w:t>
      </w:r>
      <w:r w:rsidR="00666E4E" w:rsidRPr="004A60A6">
        <w:rPr>
          <w:noProof/>
          <w:webHidden/>
          <w:color w:val="943634" w:themeColor="accent2" w:themeShade="BF"/>
          <w:rPrChange w:id="810" w:author="Pedro Eduardo Velasquez Trujillo [2]" w:date="2017-12-05T09:59:00Z">
            <w:rPr>
              <w:noProof/>
              <w:webHidden/>
            </w:rPr>
          </w:rPrChange>
        </w:rPr>
        <w:tab/>
      </w:r>
      <w:r w:rsidR="00666E4E" w:rsidRPr="004A60A6">
        <w:rPr>
          <w:noProof/>
          <w:webHidden/>
          <w:color w:val="943634" w:themeColor="accent2" w:themeShade="BF"/>
          <w:rPrChange w:id="811" w:author="Pedro Eduardo Velasquez Trujillo [2]" w:date="2017-12-05T09:59:00Z">
            <w:rPr>
              <w:noProof/>
              <w:webHidden/>
            </w:rPr>
          </w:rPrChange>
        </w:rPr>
        <w:fldChar w:fldCharType="begin"/>
      </w:r>
      <w:r w:rsidR="00666E4E" w:rsidRPr="004A60A6">
        <w:rPr>
          <w:noProof/>
          <w:webHidden/>
          <w:color w:val="943634" w:themeColor="accent2" w:themeShade="BF"/>
          <w:rPrChange w:id="812" w:author="Pedro Eduardo Velasquez Trujillo [2]" w:date="2017-12-05T09:59:00Z">
            <w:rPr>
              <w:noProof/>
              <w:webHidden/>
            </w:rPr>
          </w:rPrChange>
        </w:rPr>
        <w:instrText xml:space="preserve"> PAGEREF _Toc482730674 \h </w:instrText>
      </w:r>
      <w:r w:rsidR="00666E4E" w:rsidRPr="004A60A6">
        <w:rPr>
          <w:noProof/>
          <w:webHidden/>
          <w:color w:val="943634" w:themeColor="accent2" w:themeShade="BF"/>
          <w:rPrChange w:id="813"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814" w:author="Pedro Eduardo Velasquez Trujillo [2]" w:date="2017-12-05T09:59:00Z">
            <w:rPr>
              <w:noProof/>
              <w:webHidden/>
            </w:rPr>
          </w:rPrChange>
        </w:rPr>
        <w:fldChar w:fldCharType="separate"/>
      </w:r>
      <w:r w:rsidR="008A2785" w:rsidRPr="004A60A6">
        <w:rPr>
          <w:noProof/>
          <w:webHidden/>
          <w:color w:val="943634" w:themeColor="accent2" w:themeShade="BF"/>
          <w:rPrChange w:id="815" w:author="Pedro Eduardo Velasquez Trujillo [2]" w:date="2017-12-05T09:59:00Z">
            <w:rPr>
              <w:noProof/>
              <w:webHidden/>
            </w:rPr>
          </w:rPrChange>
        </w:rPr>
        <w:t>67</w:t>
      </w:r>
      <w:r w:rsidR="00666E4E" w:rsidRPr="004A60A6">
        <w:rPr>
          <w:noProof/>
          <w:webHidden/>
          <w:color w:val="943634" w:themeColor="accent2" w:themeShade="BF"/>
          <w:rPrChange w:id="816" w:author="Pedro Eduardo Velasquez Trujillo [2]" w:date="2017-12-05T09:59:00Z">
            <w:rPr>
              <w:noProof/>
              <w:webHidden/>
            </w:rPr>
          </w:rPrChange>
        </w:rPr>
        <w:fldChar w:fldCharType="end"/>
      </w:r>
      <w:r w:rsidRPr="004A60A6">
        <w:rPr>
          <w:noProof/>
          <w:color w:val="943634" w:themeColor="accent2" w:themeShade="BF"/>
          <w:rPrChange w:id="817" w:author="Pedro Eduardo Velasquez Trujillo [2]" w:date="2017-12-05T09:59:00Z">
            <w:rPr>
              <w:noProof/>
            </w:rPr>
          </w:rPrChange>
        </w:rPr>
        <w:fldChar w:fldCharType="end"/>
      </w:r>
    </w:p>
    <w:p w14:paraId="3AB8B4E4" w14:textId="24864EFA"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818"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819" w:author="Pedro Eduardo Velasquez Trujillo [2]" w:date="2017-12-05T09:59:00Z">
            <w:rPr>
              <w:noProof/>
            </w:rPr>
          </w:rPrChange>
        </w:rPr>
        <w:fldChar w:fldCharType="begin"/>
      </w:r>
      <w:r w:rsidRPr="004A60A6">
        <w:rPr>
          <w:color w:val="943634" w:themeColor="accent2" w:themeShade="BF"/>
          <w:rPrChange w:id="820" w:author="Pedro Eduardo Velasquez Trujillo [2]" w:date="2017-12-05T09:59:00Z">
            <w:rPr/>
          </w:rPrChange>
        </w:rPr>
        <w:instrText xml:space="preserve"> HYPERLINK \l "_Toc482730675" </w:instrText>
      </w:r>
      <w:r w:rsidRPr="004A60A6">
        <w:rPr>
          <w:color w:val="943634" w:themeColor="accent2" w:themeShade="BF"/>
          <w:rPrChange w:id="821" w:author="Pedro Eduardo Velasquez Trujillo [2]" w:date="2017-12-05T09:59:00Z">
            <w:rPr>
              <w:noProof/>
            </w:rPr>
          </w:rPrChange>
        </w:rPr>
        <w:fldChar w:fldCharType="separate"/>
      </w:r>
      <w:r w:rsidR="00666E4E" w:rsidRPr="004A60A6">
        <w:rPr>
          <w:rStyle w:val="Hyperlink"/>
          <w:noProof/>
          <w:color w:val="943634" w:themeColor="accent2" w:themeShade="BF"/>
          <w:rPrChange w:id="822" w:author="Pedro Eduardo Velasquez Trujillo [2]" w:date="2017-12-05T09:59:00Z">
            <w:rPr>
              <w:rStyle w:val="Hyperlink"/>
              <w:noProof/>
            </w:rPr>
          </w:rPrChange>
        </w:rPr>
        <w:t>Figura 13: Diagrama del sistema</w:t>
      </w:r>
      <w:r w:rsidR="00666E4E" w:rsidRPr="004A60A6">
        <w:rPr>
          <w:noProof/>
          <w:webHidden/>
          <w:color w:val="943634" w:themeColor="accent2" w:themeShade="BF"/>
          <w:rPrChange w:id="823" w:author="Pedro Eduardo Velasquez Trujillo [2]" w:date="2017-12-05T09:59:00Z">
            <w:rPr>
              <w:noProof/>
              <w:webHidden/>
            </w:rPr>
          </w:rPrChange>
        </w:rPr>
        <w:tab/>
      </w:r>
      <w:r w:rsidR="00666E4E" w:rsidRPr="004A60A6">
        <w:rPr>
          <w:noProof/>
          <w:webHidden/>
          <w:color w:val="943634" w:themeColor="accent2" w:themeShade="BF"/>
          <w:rPrChange w:id="824" w:author="Pedro Eduardo Velasquez Trujillo [2]" w:date="2017-12-05T09:59:00Z">
            <w:rPr>
              <w:noProof/>
              <w:webHidden/>
            </w:rPr>
          </w:rPrChange>
        </w:rPr>
        <w:fldChar w:fldCharType="begin"/>
      </w:r>
      <w:r w:rsidR="00666E4E" w:rsidRPr="004A60A6">
        <w:rPr>
          <w:noProof/>
          <w:webHidden/>
          <w:color w:val="943634" w:themeColor="accent2" w:themeShade="BF"/>
          <w:rPrChange w:id="825" w:author="Pedro Eduardo Velasquez Trujillo [2]" w:date="2017-12-05T09:59:00Z">
            <w:rPr>
              <w:noProof/>
              <w:webHidden/>
            </w:rPr>
          </w:rPrChange>
        </w:rPr>
        <w:instrText xml:space="preserve"> PAGEREF _Toc482730675 \h </w:instrText>
      </w:r>
      <w:r w:rsidR="00666E4E" w:rsidRPr="004A60A6">
        <w:rPr>
          <w:noProof/>
          <w:webHidden/>
          <w:color w:val="943634" w:themeColor="accent2" w:themeShade="BF"/>
          <w:rPrChange w:id="826"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827" w:author="Pedro Eduardo Velasquez Trujillo [2]" w:date="2017-12-05T09:59:00Z">
            <w:rPr>
              <w:noProof/>
              <w:webHidden/>
            </w:rPr>
          </w:rPrChange>
        </w:rPr>
        <w:fldChar w:fldCharType="separate"/>
      </w:r>
      <w:r w:rsidR="008A2785" w:rsidRPr="004A60A6">
        <w:rPr>
          <w:noProof/>
          <w:webHidden/>
          <w:color w:val="943634" w:themeColor="accent2" w:themeShade="BF"/>
          <w:rPrChange w:id="828" w:author="Pedro Eduardo Velasquez Trujillo [2]" w:date="2017-12-05T09:59:00Z">
            <w:rPr>
              <w:noProof/>
              <w:webHidden/>
            </w:rPr>
          </w:rPrChange>
        </w:rPr>
        <w:t>69</w:t>
      </w:r>
      <w:r w:rsidR="00666E4E" w:rsidRPr="004A60A6">
        <w:rPr>
          <w:noProof/>
          <w:webHidden/>
          <w:color w:val="943634" w:themeColor="accent2" w:themeShade="BF"/>
          <w:rPrChange w:id="829" w:author="Pedro Eduardo Velasquez Trujillo [2]" w:date="2017-12-05T09:59:00Z">
            <w:rPr>
              <w:noProof/>
              <w:webHidden/>
            </w:rPr>
          </w:rPrChange>
        </w:rPr>
        <w:fldChar w:fldCharType="end"/>
      </w:r>
      <w:r w:rsidRPr="004A60A6">
        <w:rPr>
          <w:noProof/>
          <w:color w:val="943634" w:themeColor="accent2" w:themeShade="BF"/>
          <w:rPrChange w:id="830" w:author="Pedro Eduardo Velasquez Trujillo [2]" w:date="2017-12-05T09:59:00Z">
            <w:rPr>
              <w:noProof/>
            </w:rPr>
          </w:rPrChange>
        </w:rPr>
        <w:fldChar w:fldCharType="end"/>
      </w:r>
    </w:p>
    <w:p w14:paraId="5B0061D9" w14:textId="5D6B034D"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831"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832" w:author="Pedro Eduardo Velasquez Trujillo [2]" w:date="2017-12-05T09:59:00Z">
            <w:rPr>
              <w:noProof/>
            </w:rPr>
          </w:rPrChange>
        </w:rPr>
        <w:fldChar w:fldCharType="begin"/>
      </w:r>
      <w:r w:rsidRPr="004A60A6">
        <w:rPr>
          <w:color w:val="943634" w:themeColor="accent2" w:themeShade="BF"/>
          <w:rPrChange w:id="833" w:author="Pedro Eduardo Velasquez Trujillo [2]" w:date="2017-12-05T09:59:00Z">
            <w:rPr/>
          </w:rPrChange>
        </w:rPr>
        <w:instrText xml:space="preserve"> HYPERLINK \l "_Toc482730676" </w:instrText>
      </w:r>
      <w:r w:rsidRPr="004A60A6">
        <w:rPr>
          <w:color w:val="943634" w:themeColor="accent2" w:themeShade="BF"/>
          <w:rPrChange w:id="834" w:author="Pedro Eduardo Velasquez Trujillo [2]" w:date="2017-12-05T09:59:00Z">
            <w:rPr>
              <w:noProof/>
            </w:rPr>
          </w:rPrChange>
        </w:rPr>
        <w:fldChar w:fldCharType="separate"/>
      </w:r>
      <w:r w:rsidR="00666E4E" w:rsidRPr="004A60A6">
        <w:rPr>
          <w:rStyle w:val="Hyperlink"/>
          <w:noProof/>
          <w:color w:val="943634" w:themeColor="accent2" w:themeShade="BF"/>
          <w:rPrChange w:id="835" w:author="Pedro Eduardo Velasquez Trujillo [2]" w:date="2017-12-05T09:59:00Z">
            <w:rPr>
              <w:rStyle w:val="Hyperlink"/>
              <w:noProof/>
            </w:rPr>
          </w:rPrChange>
        </w:rPr>
        <w:t>Figura 14: Alternativas de solución</w:t>
      </w:r>
      <w:r w:rsidR="00666E4E" w:rsidRPr="004A60A6">
        <w:rPr>
          <w:noProof/>
          <w:webHidden/>
          <w:color w:val="943634" w:themeColor="accent2" w:themeShade="BF"/>
          <w:rPrChange w:id="836" w:author="Pedro Eduardo Velasquez Trujillo [2]" w:date="2017-12-05T09:59:00Z">
            <w:rPr>
              <w:noProof/>
              <w:webHidden/>
            </w:rPr>
          </w:rPrChange>
        </w:rPr>
        <w:tab/>
      </w:r>
      <w:r w:rsidR="00666E4E" w:rsidRPr="004A60A6">
        <w:rPr>
          <w:noProof/>
          <w:webHidden/>
          <w:color w:val="943634" w:themeColor="accent2" w:themeShade="BF"/>
          <w:rPrChange w:id="837" w:author="Pedro Eduardo Velasquez Trujillo [2]" w:date="2017-12-05T09:59:00Z">
            <w:rPr>
              <w:noProof/>
              <w:webHidden/>
            </w:rPr>
          </w:rPrChange>
        </w:rPr>
        <w:fldChar w:fldCharType="begin"/>
      </w:r>
      <w:r w:rsidR="00666E4E" w:rsidRPr="004A60A6">
        <w:rPr>
          <w:noProof/>
          <w:webHidden/>
          <w:color w:val="943634" w:themeColor="accent2" w:themeShade="BF"/>
          <w:rPrChange w:id="838" w:author="Pedro Eduardo Velasquez Trujillo [2]" w:date="2017-12-05T09:59:00Z">
            <w:rPr>
              <w:noProof/>
              <w:webHidden/>
            </w:rPr>
          </w:rPrChange>
        </w:rPr>
        <w:instrText xml:space="preserve"> PAGEREF _Toc482730676 \h </w:instrText>
      </w:r>
      <w:r w:rsidR="00666E4E" w:rsidRPr="004A60A6">
        <w:rPr>
          <w:noProof/>
          <w:webHidden/>
          <w:color w:val="943634" w:themeColor="accent2" w:themeShade="BF"/>
          <w:rPrChange w:id="839"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840" w:author="Pedro Eduardo Velasquez Trujillo [2]" w:date="2017-12-05T09:59:00Z">
            <w:rPr>
              <w:noProof/>
              <w:webHidden/>
            </w:rPr>
          </w:rPrChange>
        </w:rPr>
        <w:fldChar w:fldCharType="separate"/>
      </w:r>
      <w:r w:rsidR="008A2785" w:rsidRPr="004A60A6">
        <w:rPr>
          <w:noProof/>
          <w:webHidden/>
          <w:color w:val="943634" w:themeColor="accent2" w:themeShade="BF"/>
          <w:rPrChange w:id="841" w:author="Pedro Eduardo Velasquez Trujillo [2]" w:date="2017-12-05T09:59:00Z">
            <w:rPr>
              <w:noProof/>
              <w:webHidden/>
            </w:rPr>
          </w:rPrChange>
        </w:rPr>
        <w:t>69</w:t>
      </w:r>
      <w:r w:rsidR="00666E4E" w:rsidRPr="004A60A6">
        <w:rPr>
          <w:noProof/>
          <w:webHidden/>
          <w:color w:val="943634" w:themeColor="accent2" w:themeShade="BF"/>
          <w:rPrChange w:id="842" w:author="Pedro Eduardo Velasquez Trujillo [2]" w:date="2017-12-05T09:59:00Z">
            <w:rPr>
              <w:noProof/>
              <w:webHidden/>
            </w:rPr>
          </w:rPrChange>
        </w:rPr>
        <w:fldChar w:fldCharType="end"/>
      </w:r>
      <w:r w:rsidRPr="004A60A6">
        <w:rPr>
          <w:noProof/>
          <w:color w:val="943634" w:themeColor="accent2" w:themeShade="BF"/>
          <w:rPrChange w:id="843" w:author="Pedro Eduardo Velasquez Trujillo [2]" w:date="2017-12-05T09:59:00Z">
            <w:rPr>
              <w:noProof/>
            </w:rPr>
          </w:rPrChange>
        </w:rPr>
        <w:fldChar w:fldCharType="end"/>
      </w:r>
    </w:p>
    <w:p w14:paraId="38B6A590" w14:textId="014C2A94"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844"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845" w:author="Pedro Eduardo Velasquez Trujillo [2]" w:date="2017-12-05T09:59:00Z">
            <w:rPr>
              <w:noProof/>
            </w:rPr>
          </w:rPrChange>
        </w:rPr>
        <w:fldChar w:fldCharType="begin"/>
      </w:r>
      <w:r w:rsidRPr="004A60A6">
        <w:rPr>
          <w:color w:val="943634" w:themeColor="accent2" w:themeShade="BF"/>
          <w:rPrChange w:id="846" w:author="Pedro Eduardo Velasquez Trujillo [2]" w:date="2017-12-05T09:59:00Z">
            <w:rPr/>
          </w:rPrChange>
        </w:rPr>
        <w:instrText xml:space="preserve"> HYPERLINK \l "_Toc482730677" </w:instrText>
      </w:r>
      <w:r w:rsidRPr="004A60A6">
        <w:rPr>
          <w:color w:val="943634" w:themeColor="accent2" w:themeShade="BF"/>
          <w:rPrChange w:id="847" w:author="Pedro Eduardo Velasquez Trujillo [2]" w:date="2017-12-05T09:59:00Z">
            <w:rPr>
              <w:noProof/>
            </w:rPr>
          </w:rPrChange>
        </w:rPr>
        <w:fldChar w:fldCharType="separate"/>
      </w:r>
      <w:r w:rsidR="00666E4E" w:rsidRPr="004A60A6">
        <w:rPr>
          <w:rStyle w:val="Hyperlink"/>
          <w:noProof/>
          <w:color w:val="943634" w:themeColor="accent2" w:themeShade="BF"/>
          <w:rPrChange w:id="848" w:author="Pedro Eduardo Velasquez Trujillo [2]" w:date="2017-12-05T09:59:00Z">
            <w:rPr>
              <w:rStyle w:val="Hyperlink"/>
              <w:noProof/>
            </w:rPr>
          </w:rPrChange>
        </w:rPr>
        <w:t>Figura 15: Visualización de sistema de información geográfica de Mississippi.</w:t>
      </w:r>
      <w:r w:rsidR="00666E4E" w:rsidRPr="004A60A6">
        <w:rPr>
          <w:noProof/>
          <w:webHidden/>
          <w:color w:val="943634" w:themeColor="accent2" w:themeShade="BF"/>
          <w:rPrChange w:id="849" w:author="Pedro Eduardo Velasquez Trujillo [2]" w:date="2017-12-05T09:59:00Z">
            <w:rPr>
              <w:noProof/>
              <w:webHidden/>
            </w:rPr>
          </w:rPrChange>
        </w:rPr>
        <w:tab/>
      </w:r>
      <w:r w:rsidR="00666E4E" w:rsidRPr="004A60A6">
        <w:rPr>
          <w:noProof/>
          <w:webHidden/>
          <w:color w:val="943634" w:themeColor="accent2" w:themeShade="BF"/>
          <w:rPrChange w:id="850" w:author="Pedro Eduardo Velasquez Trujillo [2]" w:date="2017-12-05T09:59:00Z">
            <w:rPr>
              <w:noProof/>
              <w:webHidden/>
            </w:rPr>
          </w:rPrChange>
        </w:rPr>
        <w:fldChar w:fldCharType="begin"/>
      </w:r>
      <w:r w:rsidR="00666E4E" w:rsidRPr="004A60A6">
        <w:rPr>
          <w:noProof/>
          <w:webHidden/>
          <w:color w:val="943634" w:themeColor="accent2" w:themeShade="BF"/>
          <w:rPrChange w:id="851" w:author="Pedro Eduardo Velasquez Trujillo [2]" w:date="2017-12-05T09:59:00Z">
            <w:rPr>
              <w:noProof/>
              <w:webHidden/>
            </w:rPr>
          </w:rPrChange>
        </w:rPr>
        <w:instrText xml:space="preserve"> PAGEREF _Toc482730677 \h </w:instrText>
      </w:r>
      <w:r w:rsidR="00666E4E" w:rsidRPr="004A60A6">
        <w:rPr>
          <w:noProof/>
          <w:webHidden/>
          <w:color w:val="943634" w:themeColor="accent2" w:themeShade="BF"/>
          <w:rPrChange w:id="852"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853" w:author="Pedro Eduardo Velasquez Trujillo [2]" w:date="2017-12-05T09:59:00Z">
            <w:rPr>
              <w:noProof/>
              <w:webHidden/>
            </w:rPr>
          </w:rPrChange>
        </w:rPr>
        <w:fldChar w:fldCharType="separate"/>
      </w:r>
      <w:r w:rsidR="008A2785" w:rsidRPr="004A60A6">
        <w:rPr>
          <w:noProof/>
          <w:webHidden/>
          <w:color w:val="943634" w:themeColor="accent2" w:themeShade="BF"/>
          <w:rPrChange w:id="854" w:author="Pedro Eduardo Velasquez Trujillo [2]" w:date="2017-12-05T09:59:00Z">
            <w:rPr>
              <w:noProof/>
              <w:webHidden/>
            </w:rPr>
          </w:rPrChange>
        </w:rPr>
        <w:t>72</w:t>
      </w:r>
      <w:r w:rsidR="00666E4E" w:rsidRPr="004A60A6">
        <w:rPr>
          <w:noProof/>
          <w:webHidden/>
          <w:color w:val="943634" w:themeColor="accent2" w:themeShade="BF"/>
          <w:rPrChange w:id="855" w:author="Pedro Eduardo Velasquez Trujillo [2]" w:date="2017-12-05T09:59:00Z">
            <w:rPr>
              <w:noProof/>
              <w:webHidden/>
            </w:rPr>
          </w:rPrChange>
        </w:rPr>
        <w:fldChar w:fldCharType="end"/>
      </w:r>
      <w:r w:rsidRPr="004A60A6">
        <w:rPr>
          <w:noProof/>
          <w:color w:val="943634" w:themeColor="accent2" w:themeShade="BF"/>
          <w:rPrChange w:id="856" w:author="Pedro Eduardo Velasquez Trujillo [2]" w:date="2017-12-05T09:59:00Z">
            <w:rPr>
              <w:noProof/>
            </w:rPr>
          </w:rPrChange>
        </w:rPr>
        <w:fldChar w:fldCharType="end"/>
      </w:r>
    </w:p>
    <w:p w14:paraId="51FA5616" w14:textId="66EE23B4"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857"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858" w:author="Pedro Eduardo Velasquez Trujillo [2]" w:date="2017-12-05T09:59:00Z">
            <w:rPr>
              <w:noProof/>
            </w:rPr>
          </w:rPrChange>
        </w:rPr>
        <w:fldChar w:fldCharType="begin"/>
      </w:r>
      <w:r w:rsidRPr="004A60A6">
        <w:rPr>
          <w:color w:val="943634" w:themeColor="accent2" w:themeShade="BF"/>
          <w:rPrChange w:id="859" w:author="Pedro Eduardo Velasquez Trujillo [2]" w:date="2017-12-05T09:59:00Z">
            <w:rPr/>
          </w:rPrChange>
        </w:rPr>
        <w:instrText xml:space="preserve"> HYPERLINK \l "_Toc482730678" </w:instrText>
      </w:r>
      <w:r w:rsidRPr="004A60A6">
        <w:rPr>
          <w:color w:val="943634" w:themeColor="accent2" w:themeShade="BF"/>
          <w:rPrChange w:id="860" w:author="Pedro Eduardo Velasquez Trujillo [2]" w:date="2017-12-05T09:59:00Z">
            <w:rPr>
              <w:noProof/>
            </w:rPr>
          </w:rPrChange>
        </w:rPr>
        <w:fldChar w:fldCharType="separate"/>
      </w:r>
      <w:r w:rsidR="00666E4E" w:rsidRPr="004A60A6">
        <w:rPr>
          <w:rStyle w:val="Hyperlink"/>
          <w:noProof/>
          <w:color w:val="943634" w:themeColor="accent2" w:themeShade="BF"/>
          <w:rPrChange w:id="861" w:author="Pedro Eduardo Velasquez Trujillo [2]" w:date="2017-12-05T09:59:00Z">
            <w:rPr>
              <w:rStyle w:val="Hyperlink"/>
              <w:noProof/>
            </w:rPr>
          </w:rPrChange>
        </w:rPr>
        <w:t>Figura 16: Visualización del sistema de información geoespacial del estado de Washington.</w:t>
      </w:r>
      <w:r w:rsidR="00666E4E" w:rsidRPr="004A60A6">
        <w:rPr>
          <w:noProof/>
          <w:webHidden/>
          <w:color w:val="943634" w:themeColor="accent2" w:themeShade="BF"/>
          <w:rPrChange w:id="862" w:author="Pedro Eduardo Velasquez Trujillo [2]" w:date="2017-12-05T09:59:00Z">
            <w:rPr>
              <w:noProof/>
              <w:webHidden/>
            </w:rPr>
          </w:rPrChange>
        </w:rPr>
        <w:tab/>
      </w:r>
      <w:r w:rsidR="00666E4E" w:rsidRPr="004A60A6">
        <w:rPr>
          <w:noProof/>
          <w:webHidden/>
          <w:color w:val="943634" w:themeColor="accent2" w:themeShade="BF"/>
          <w:rPrChange w:id="863" w:author="Pedro Eduardo Velasquez Trujillo [2]" w:date="2017-12-05T09:59:00Z">
            <w:rPr>
              <w:noProof/>
              <w:webHidden/>
            </w:rPr>
          </w:rPrChange>
        </w:rPr>
        <w:fldChar w:fldCharType="begin"/>
      </w:r>
      <w:r w:rsidR="00666E4E" w:rsidRPr="004A60A6">
        <w:rPr>
          <w:noProof/>
          <w:webHidden/>
          <w:color w:val="943634" w:themeColor="accent2" w:themeShade="BF"/>
          <w:rPrChange w:id="864" w:author="Pedro Eduardo Velasquez Trujillo [2]" w:date="2017-12-05T09:59:00Z">
            <w:rPr>
              <w:noProof/>
              <w:webHidden/>
            </w:rPr>
          </w:rPrChange>
        </w:rPr>
        <w:instrText xml:space="preserve"> PAGEREF _Toc482730678 \h </w:instrText>
      </w:r>
      <w:r w:rsidR="00666E4E" w:rsidRPr="004A60A6">
        <w:rPr>
          <w:noProof/>
          <w:webHidden/>
          <w:color w:val="943634" w:themeColor="accent2" w:themeShade="BF"/>
          <w:rPrChange w:id="865"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866" w:author="Pedro Eduardo Velasquez Trujillo [2]" w:date="2017-12-05T09:59:00Z">
            <w:rPr>
              <w:noProof/>
              <w:webHidden/>
            </w:rPr>
          </w:rPrChange>
        </w:rPr>
        <w:fldChar w:fldCharType="separate"/>
      </w:r>
      <w:r w:rsidR="008A2785" w:rsidRPr="004A60A6">
        <w:rPr>
          <w:noProof/>
          <w:webHidden/>
          <w:color w:val="943634" w:themeColor="accent2" w:themeShade="BF"/>
          <w:rPrChange w:id="867" w:author="Pedro Eduardo Velasquez Trujillo [2]" w:date="2017-12-05T09:59:00Z">
            <w:rPr>
              <w:noProof/>
              <w:webHidden/>
            </w:rPr>
          </w:rPrChange>
        </w:rPr>
        <w:t>74</w:t>
      </w:r>
      <w:r w:rsidR="00666E4E" w:rsidRPr="004A60A6">
        <w:rPr>
          <w:noProof/>
          <w:webHidden/>
          <w:color w:val="943634" w:themeColor="accent2" w:themeShade="BF"/>
          <w:rPrChange w:id="868" w:author="Pedro Eduardo Velasquez Trujillo [2]" w:date="2017-12-05T09:59:00Z">
            <w:rPr>
              <w:noProof/>
              <w:webHidden/>
            </w:rPr>
          </w:rPrChange>
        </w:rPr>
        <w:fldChar w:fldCharType="end"/>
      </w:r>
      <w:r w:rsidRPr="004A60A6">
        <w:rPr>
          <w:noProof/>
          <w:color w:val="943634" w:themeColor="accent2" w:themeShade="BF"/>
          <w:rPrChange w:id="869" w:author="Pedro Eduardo Velasquez Trujillo [2]" w:date="2017-12-05T09:59:00Z">
            <w:rPr>
              <w:noProof/>
            </w:rPr>
          </w:rPrChange>
        </w:rPr>
        <w:fldChar w:fldCharType="end"/>
      </w:r>
    </w:p>
    <w:p w14:paraId="0BC55C7E" w14:textId="74F8A28B"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870"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871" w:author="Pedro Eduardo Velasquez Trujillo [2]" w:date="2017-12-05T09:59:00Z">
            <w:rPr>
              <w:noProof/>
            </w:rPr>
          </w:rPrChange>
        </w:rPr>
        <w:fldChar w:fldCharType="begin"/>
      </w:r>
      <w:r w:rsidRPr="004A60A6">
        <w:rPr>
          <w:color w:val="943634" w:themeColor="accent2" w:themeShade="BF"/>
          <w:rPrChange w:id="872" w:author="Pedro Eduardo Velasquez Trujillo [2]" w:date="2017-12-05T09:59:00Z">
            <w:rPr/>
          </w:rPrChange>
        </w:rPr>
        <w:instrText xml:space="preserve"> HYPERLINK \l "_Toc482730679" </w:instrText>
      </w:r>
      <w:r w:rsidRPr="004A60A6">
        <w:rPr>
          <w:color w:val="943634" w:themeColor="accent2" w:themeShade="BF"/>
          <w:rPrChange w:id="873" w:author="Pedro Eduardo Velasquez Trujillo [2]" w:date="2017-12-05T09:59:00Z">
            <w:rPr>
              <w:noProof/>
            </w:rPr>
          </w:rPrChange>
        </w:rPr>
        <w:fldChar w:fldCharType="separate"/>
      </w:r>
      <w:r w:rsidR="00666E4E" w:rsidRPr="004A60A6">
        <w:rPr>
          <w:rStyle w:val="Hyperlink"/>
          <w:noProof/>
          <w:color w:val="943634" w:themeColor="accent2" w:themeShade="BF"/>
          <w:rPrChange w:id="874" w:author="Pedro Eduardo Velasquez Trujillo [2]" w:date="2017-12-05T09:59:00Z">
            <w:rPr>
              <w:rStyle w:val="Hyperlink"/>
              <w:noProof/>
            </w:rPr>
          </w:rPrChange>
        </w:rPr>
        <w:t>Figura 17: Visor regional de mapas de GeoSUR.</w:t>
      </w:r>
      <w:r w:rsidR="00666E4E" w:rsidRPr="004A60A6">
        <w:rPr>
          <w:noProof/>
          <w:webHidden/>
          <w:color w:val="943634" w:themeColor="accent2" w:themeShade="BF"/>
          <w:rPrChange w:id="875" w:author="Pedro Eduardo Velasquez Trujillo [2]" w:date="2017-12-05T09:59:00Z">
            <w:rPr>
              <w:noProof/>
              <w:webHidden/>
            </w:rPr>
          </w:rPrChange>
        </w:rPr>
        <w:tab/>
      </w:r>
      <w:r w:rsidR="00666E4E" w:rsidRPr="004A60A6">
        <w:rPr>
          <w:noProof/>
          <w:webHidden/>
          <w:color w:val="943634" w:themeColor="accent2" w:themeShade="BF"/>
          <w:rPrChange w:id="876" w:author="Pedro Eduardo Velasquez Trujillo [2]" w:date="2017-12-05T09:59:00Z">
            <w:rPr>
              <w:noProof/>
              <w:webHidden/>
            </w:rPr>
          </w:rPrChange>
        </w:rPr>
        <w:fldChar w:fldCharType="begin"/>
      </w:r>
      <w:r w:rsidR="00666E4E" w:rsidRPr="004A60A6">
        <w:rPr>
          <w:noProof/>
          <w:webHidden/>
          <w:color w:val="943634" w:themeColor="accent2" w:themeShade="BF"/>
          <w:rPrChange w:id="877" w:author="Pedro Eduardo Velasquez Trujillo [2]" w:date="2017-12-05T09:59:00Z">
            <w:rPr>
              <w:noProof/>
              <w:webHidden/>
            </w:rPr>
          </w:rPrChange>
        </w:rPr>
        <w:instrText xml:space="preserve"> PAGEREF _Toc482730679 \h </w:instrText>
      </w:r>
      <w:r w:rsidR="00666E4E" w:rsidRPr="004A60A6">
        <w:rPr>
          <w:noProof/>
          <w:webHidden/>
          <w:color w:val="943634" w:themeColor="accent2" w:themeShade="BF"/>
          <w:rPrChange w:id="878"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879" w:author="Pedro Eduardo Velasquez Trujillo [2]" w:date="2017-12-05T09:59:00Z">
            <w:rPr>
              <w:noProof/>
              <w:webHidden/>
            </w:rPr>
          </w:rPrChange>
        </w:rPr>
        <w:fldChar w:fldCharType="separate"/>
      </w:r>
      <w:r w:rsidR="008A2785" w:rsidRPr="004A60A6">
        <w:rPr>
          <w:noProof/>
          <w:webHidden/>
          <w:color w:val="943634" w:themeColor="accent2" w:themeShade="BF"/>
          <w:rPrChange w:id="880" w:author="Pedro Eduardo Velasquez Trujillo [2]" w:date="2017-12-05T09:59:00Z">
            <w:rPr>
              <w:noProof/>
              <w:webHidden/>
            </w:rPr>
          </w:rPrChange>
        </w:rPr>
        <w:t>76</w:t>
      </w:r>
      <w:r w:rsidR="00666E4E" w:rsidRPr="004A60A6">
        <w:rPr>
          <w:noProof/>
          <w:webHidden/>
          <w:color w:val="943634" w:themeColor="accent2" w:themeShade="BF"/>
          <w:rPrChange w:id="881" w:author="Pedro Eduardo Velasquez Trujillo [2]" w:date="2017-12-05T09:59:00Z">
            <w:rPr>
              <w:noProof/>
              <w:webHidden/>
            </w:rPr>
          </w:rPrChange>
        </w:rPr>
        <w:fldChar w:fldCharType="end"/>
      </w:r>
      <w:r w:rsidRPr="004A60A6">
        <w:rPr>
          <w:noProof/>
          <w:color w:val="943634" w:themeColor="accent2" w:themeShade="BF"/>
          <w:rPrChange w:id="882" w:author="Pedro Eduardo Velasquez Trujillo [2]" w:date="2017-12-05T09:59:00Z">
            <w:rPr>
              <w:noProof/>
            </w:rPr>
          </w:rPrChange>
        </w:rPr>
        <w:fldChar w:fldCharType="end"/>
      </w:r>
    </w:p>
    <w:p w14:paraId="2D7A00BA" w14:textId="2D2F995C"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883"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884" w:author="Pedro Eduardo Velasquez Trujillo [2]" w:date="2017-12-05T09:59:00Z">
            <w:rPr>
              <w:noProof/>
            </w:rPr>
          </w:rPrChange>
        </w:rPr>
        <w:fldChar w:fldCharType="begin"/>
      </w:r>
      <w:r w:rsidRPr="004A60A6">
        <w:rPr>
          <w:color w:val="943634" w:themeColor="accent2" w:themeShade="BF"/>
          <w:rPrChange w:id="885" w:author="Pedro Eduardo Velasquez Trujillo [2]" w:date="2017-12-05T09:59:00Z">
            <w:rPr/>
          </w:rPrChange>
        </w:rPr>
        <w:instrText xml:space="preserve"> HYPERLINK \l "_Toc482730680" </w:instrText>
      </w:r>
      <w:r w:rsidRPr="004A60A6">
        <w:rPr>
          <w:color w:val="943634" w:themeColor="accent2" w:themeShade="BF"/>
          <w:rPrChange w:id="886" w:author="Pedro Eduardo Velasquez Trujillo [2]" w:date="2017-12-05T09:59:00Z">
            <w:rPr>
              <w:noProof/>
            </w:rPr>
          </w:rPrChange>
        </w:rPr>
        <w:fldChar w:fldCharType="separate"/>
      </w:r>
      <w:r w:rsidR="00666E4E" w:rsidRPr="004A60A6">
        <w:rPr>
          <w:rStyle w:val="Hyperlink"/>
          <w:noProof/>
          <w:color w:val="943634" w:themeColor="accent2" w:themeShade="BF"/>
          <w:rPrChange w:id="887" w:author="Pedro Eduardo Velasquez Trujillo [2]" w:date="2017-12-05T09:59:00Z">
            <w:rPr>
              <w:rStyle w:val="Hyperlink"/>
              <w:noProof/>
            </w:rPr>
          </w:rPrChange>
        </w:rPr>
        <w:t>Figura 18: Visualización del catálogo de datos de Los Angeles GeoHub</w:t>
      </w:r>
      <w:r w:rsidR="00666E4E" w:rsidRPr="004A60A6">
        <w:rPr>
          <w:noProof/>
          <w:webHidden/>
          <w:color w:val="943634" w:themeColor="accent2" w:themeShade="BF"/>
          <w:rPrChange w:id="888" w:author="Pedro Eduardo Velasquez Trujillo [2]" w:date="2017-12-05T09:59:00Z">
            <w:rPr>
              <w:noProof/>
              <w:webHidden/>
            </w:rPr>
          </w:rPrChange>
        </w:rPr>
        <w:tab/>
      </w:r>
      <w:r w:rsidR="00666E4E" w:rsidRPr="004A60A6">
        <w:rPr>
          <w:noProof/>
          <w:webHidden/>
          <w:color w:val="943634" w:themeColor="accent2" w:themeShade="BF"/>
          <w:rPrChange w:id="889" w:author="Pedro Eduardo Velasquez Trujillo [2]" w:date="2017-12-05T09:59:00Z">
            <w:rPr>
              <w:noProof/>
              <w:webHidden/>
            </w:rPr>
          </w:rPrChange>
        </w:rPr>
        <w:fldChar w:fldCharType="begin"/>
      </w:r>
      <w:r w:rsidR="00666E4E" w:rsidRPr="004A60A6">
        <w:rPr>
          <w:noProof/>
          <w:webHidden/>
          <w:color w:val="943634" w:themeColor="accent2" w:themeShade="BF"/>
          <w:rPrChange w:id="890" w:author="Pedro Eduardo Velasquez Trujillo [2]" w:date="2017-12-05T09:59:00Z">
            <w:rPr>
              <w:noProof/>
              <w:webHidden/>
            </w:rPr>
          </w:rPrChange>
        </w:rPr>
        <w:instrText xml:space="preserve"> PAGEREF _Toc482730680 \h </w:instrText>
      </w:r>
      <w:r w:rsidR="00666E4E" w:rsidRPr="004A60A6">
        <w:rPr>
          <w:noProof/>
          <w:webHidden/>
          <w:color w:val="943634" w:themeColor="accent2" w:themeShade="BF"/>
          <w:rPrChange w:id="891"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892" w:author="Pedro Eduardo Velasquez Trujillo [2]" w:date="2017-12-05T09:59:00Z">
            <w:rPr>
              <w:noProof/>
              <w:webHidden/>
            </w:rPr>
          </w:rPrChange>
        </w:rPr>
        <w:fldChar w:fldCharType="separate"/>
      </w:r>
      <w:r w:rsidR="008A2785" w:rsidRPr="004A60A6">
        <w:rPr>
          <w:noProof/>
          <w:webHidden/>
          <w:color w:val="943634" w:themeColor="accent2" w:themeShade="BF"/>
          <w:rPrChange w:id="893" w:author="Pedro Eduardo Velasquez Trujillo [2]" w:date="2017-12-05T09:59:00Z">
            <w:rPr>
              <w:noProof/>
              <w:webHidden/>
            </w:rPr>
          </w:rPrChange>
        </w:rPr>
        <w:t>78</w:t>
      </w:r>
      <w:r w:rsidR="00666E4E" w:rsidRPr="004A60A6">
        <w:rPr>
          <w:noProof/>
          <w:webHidden/>
          <w:color w:val="943634" w:themeColor="accent2" w:themeShade="BF"/>
          <w:rPrChange w:id="894" w:author="Pedro Eduardo Velasquez Trujillo [2]" w:date="2017-12-05T09:59:00Z">
            <w:rPr>
              <w:noProof/>
              <w:webHidden/>
            </w:rPr>
          </w:rPrChange>
        </w:rPr>
        <w:fldChar w:fldCharType="end"/>
      </w:r>
      <w:r w:rsidRPr="004A60A6">
        <w:rPr>
          <w:noProof/>
          <w:color w:val="943634" w:themeColor="accent2" w:themeShade="BF"/>
          <w:rPrChange w:id="895" w:author="Pedro Eduardo Velasquez Trujillo [2]" w:date="2017-12-05T09:59:00Z">
            <w:rPr>
              <w:noProof/>
            </w:rPr>
          </w:rPrChange>
        </w:rPr>
        <w:fldChar w:fldCharType="end"/>
      </w:r>
    </w:p>
    <w:p w14:paraId="3C7AA6D4" w14:textId="52489819"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896"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897" w:author="Pedro Eduardo Velasquez Trujillo [2]" w:date="2017-12-05T09:59:00Z">
            <w:rPr>
              <w:noProof/>
            </w:rPr>
          </w:rPrChange>
        </w:rPr>
        <w:fldChar w:fldCharType="begin"/>
      </w:r>
      <w:r w:rsidRPr="004A60A6">
        <w:rPr>
          <w:color w:val="943634" w:themeColor="accent2" w:themeShade="BF"/>
          <w:rPrChange w:id="898" w:author="Pedro Eduardo Velasquez Trujillo [2]" w:date="2017-12-05T09:59:00Z">
            <w:rPr/>
          </w:rPrChange>
        </w:rPr>
        <w:instrText xml:space="preserve"> HYPERLINK \l "_Toc482730681" </w:instrText>
      </w:r>
      <w:r w:rsidRPr="004A60A6">
        <w:rPr>
          <w:color w:val="943634" w:themeColor="accent2" w:themeShade="BF"/>
          <w:rPrChange w:id="899" w:author="Pedro Eduardo Velasquez Trujillo [2]" w:date="2017-12-05T09:59:00Z">
            <w:rPr>
              <w:noProof/>
            </w:rPr>
          </w:rPrChange>
        </w:rPr>
        <w:fldChar w:fldCharType="separate"/>
      </w:r>
      <w:r w:rsidR="00666E4E" w:rsidRPr="004A60A6">
        <w:rPr>
          <w:rStyle w:val="Hyperlink"/>
          <w:noProof/>
          <w:color w:val="943634" w:themeColor="accent2" w:themeShade="BF"/>
          <w:rPrChange w:id="900" w:author="Pedro Eduardo Velasquez Trujillo [2]" w:date="2017-12-05T09:59:00Z">
            <w:rPr>
              <w:rStyle w:val="Hyperlink"/>
              <w:noProof/>
            </w:rPr>
          </w:rPrChange>
        </w:rPr>
        <w:t>Figura 19: Mapa de división política del departamento de Huila.</w:t>
      </w:r>
      <w:r w:rsidR="00666E4E" w:rsidRPr="004A60A6">
        <w:rPr>
          <w:noProof/>
          <w:webHidden/>
          <w:color w:val="943634" w:themeColor="accent2" w:themeShade="BF"/>
          <w:rPrChange w:id="901" w:author="Pedro Eduardo Velasquez Trujillo [2]" w:date="2017-12-05T09:59:00Z">
            <w:rPr>
              <w:noProof/>
              <w:webHidden/>
            </w:rPr>
          </w:rPrChange>
        </w:rPr>
        <w:tab/>
      </w:r>
      <w:r w:rsidR="00666E4E" w:rsidRPr="004A60A6">
        <w:rPr>
          <w:noProof/>
          <w:webHidden/>
          <w:color w:val="943634" w:themeColor="accent2" w:themeShade="BF"/>
          <w:rPrChange w:id="902" w:author="Pedro Eduardo Velasquez Trujillo [2]" w:date="2017-12-05T09:59:00Z">
            <w:rPr>
              <w:noProof/>
              <w:webHidden/>
            </w:rPr>
          </w:rPrChange>
        </w:rPr>
        <w:fldChar w:fldCharType="begin"/>
      </w:r>
      <w:r w:rsidR="00666E4E" w:rsidRPr="004A60A6">
        <w:rPr>
          <w:noProof/>
          <w:webHidden/>
          <w:color w:val="943634" w:themeColor="accent2" w:themeShade="BF"/>
          <w:rPrChange w:id="903" w:author="Pedro Eduardo Velasquez Trujillo [2]" w:date="2017-12-05T09:59:00Z">
            <w:rPr>
              <w:noProof/>
              <w:webHidden/>
            </w:rPr>
          </w:rPrChange>
        </w:rPr>
        <w:instrText xml:space="preserve"> PAGEREF _Toc482730681 \h </w:instrText>
      </w:r>
      <w:r w:rsidR="00666E4E" w:rsidRPr="004A60A6">
        <w:rPr>
          <w:noProof/>
          <w:webHidden/>
          <w:color w:val="943634" w:themeColor="accent2" w:themeShade="BF"/>
          <w:rPrChange w:id="904"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905" w:author="Pedro Eduardo Velasquez Trujillo [2]" w:date="2017-12-05T09:59:00Z">
            <w:rPr>
              <w:noProof/>
              <w:webHidden/>
            </w:rPr>
          </w:rPrChange>
        </w:rPr>
        <w:fldChar w:fldCharType="separate"/>
      </w:r>
      <w:r w:rsidR="008A2785" w:rsidRPr="004A60A6">
        <w:rPr>
          <w:noProof/>
          <w:webHidden/>
          <w:color w:val="943634" w:themeColor="accent2" w:themeShade="BF"/>
          <w:rPrChange w:id="906" w:author="Pedro Eduardo Velasquez Trujillo [2]" w:date="2017-12-05T09:59:00Z">
            <w:rPr>
              <w:noProof/>
              <w:webHidden/>
            </w:rPr>
          </w:rPrChange>
        </w:rPr>
        <w:t>84</w:t>
      </w:r>
      <w:r w:rsidR="00666E4E" w:rsidRPr="004A60A6">
        <w:rPr>
          <w:noProof/>
          <w:webHidden/>
          <w:color w:val="943634" w:themeColor="accent2" w:themeShade="BF"/>
          <w:rPrChange w:id="907" w:author="Pedro Eduardo Velasquez Trujillo [2]" w:date="2017-12-05T09:59:00Z">
            <w:rPr>
              <w:noProof/>
              <w:webHidden/>
            </w:rPr>
          </w:rPrChange>
        </w:rPr>
        <w:fldChar w:fldCharType="end"/>
      </w:r>
      <w:r w:rsidRPr="004A60A6">
        <w:rPr>
          <w:noProof/>
          <w:color w:val="943634" w:themeColor="accent2" w:themeShade="BF"/>
          <w:rPrChange w:id="908" w:author="Pedro Eduardo Velasquez Trujillo [2]" w:date="2017-12-05T09:59:00Z">
            <w:rPr>
              <w:noProof/>
            </w:rPr>
          </w:rPrChange>
        </w:rPr>
        <w:fldChar w:fldCharType="end"/>
      </w:r>
    </w:p>
    <w:p w14:paraId="54F666F5" w14:textId="3FC89E69" w:rsidR="00A47C0A" w:rsidRPr="004A60A6" w:rsidRDefault="00216B58" w:rsidP="00216B58">
      <w:pPr>
        <w:rPr>
          <w:color w:val="943634" w:themeColor="accent2" w:themeShade="BF"/>
          <w:rPrChange w:id="909" w:author="Pedro Eduardo Velasquez Trujillo [2]" w:date="2017-12-05T09:59:00Z">
            <w:rPr/>
          </w:rPrChange>
        </w:rPr>
      </w:pPr>
      <w:r w:rsidRPr="004A60A6">
        <w:rPr>
          <w:rFonts w:eastAsiaTheme="majorEastAsia" w:cstheme="majorBidi"/>
          <w:b/>
          <w:color w:val="943634" w:themeColor="accent2" w:themeShade="BF"/>
          <w:rPrChange w:id="910" w:author="Pedro Eduardo Velasquez Trujillo [2]" w:date="2017-12-05T09:59:00Z">
            <w:rPr>
              <w:rFonts w:eastAsiaTheme="majorEastAsia" w:cstheme="majorBidi"/>
              <w:b/>
            </w:rPr>
          </w:rPrChange>
        </w:rPr>
        <w:fldChar w:fldCharType="end"/>
      </w:r>
      <w:r w:rsidR="00A47C0A" w:rsidRPr="004A60A6">
        <w:rPr>
          <w:rFonts w:eastAsiaTheme="majorEastAsia" w:cstheme="majorBidi"/>
          <w:b/>
          <w:color w:val="943634" w:themeColor="accent2" w:themeShade="BF"/>
          <w:rPrChange w:id="911" w:author="Pedro Eduardo Velasquez Trujillo [2]" w:date="2017-12-05T09:59:00Z">
            <w:rPr>
              <w:rFonts w:eastAsiaTheme="majorEastAsia" w:cstheme="majorBidi"/>
              <w:b/>
            </w:rPr>
          </w:rPrChange>
        </w:rPr>
        <w:br w:type="page"/>
      </w:r>
    </w:p>
    <w:p w14:paraId="5A9F1FE8" w14:textId="77777777" w:rsidR="00666E4E" w:rsidRPr="004A60A6" w:rsidRDefault="001058E1" w:rsidP="007E40D4">
      <w:pPr>
        <w:rPr>
          <w:noProof/>
          <w:color w:val="943634" w:themeColor="accent2" w:themeShade="BF"/>
          <w:rPrChange w:id="912" w:author="Pedro Eduardo Velasquez Trujillo [2]" w:date="2017-12-05T09:59:00Z">
            <w:rPr>
              <w:noProof/>
            </w:rPr>
          </w:rPrChange>
        </w:rPr>
      </w:pPr>
      <w:r w:rsidRPr="004A60A6">
        <w:rPr>
          <w:rFonts w:eastAsiaTheme="majorEastAsia" w:cstheme="majorBidi"/>
          <w:b/>
          <w:color w:val="943634" w:themeColor="accent2" w:themeShade="BF"/>
          <w:rPrChange w:id="913" w:author="Pedro Eduardo Velasquez Trujillo [2]" w:date="2017-12-05T09:59:00Z">
            <w:rPr>
              <w:rFonts w:eastAsiaTheme="majorEastAsia" w:cstheme="majorBidi"/>
              <w:b/>
            </w:rPr>
          </w:rPrChange>
        </w:rPr>
        <w:lastRenderedPageBreak/>
        <w:t>Índice de Tablas</w:t>
      </w:r>
      <w:r w:rsidRPr="004A60A6">
        <w:rPr>
          <w:color w:val="943634" w:themeColor="accent2" w:themeShade="BF"/>
          <w:rPrChange w:id="914" w:author="Pedro Eduardo Velasquez Trujillo [2]" w:date="2017-12-05T09:59:00Z">
            <w:rPr/>
          </w:rPrChange>
        </w:rPr>
        <w:fldChar w:fldCharType="begin"/>
      </w:r>
      <w:r w:rsidRPr="004A60A6">
        <w:rPr>
          <w:color w:val="943634" w:themeColor="accent2" w:themeShade="BF"/>
          <w:rPrChange w:id="915" w:author="Pedro Eduardo Velasquez Trujillo [2]" w:date="2017-12-05T09:59:00Z">
            <w:rPr/>
          </w:rPrChange>
        </w:rPr>
        <w:instrText xml:space="preserve"> TOC \h \z \c "Tabla" </w:instrText>
      </w:r>
      <w:r w:rsidRPr="004A60A6">
        <w:rPr>
          <w:color w:val="943634" w:themeColor="accent2" w:themeShade="BF"/>
          <w:rPrChange w:id="916" w:author="Pedro Eduardo Velasquez Trujillo [2]" w:date="2017-12-05T09:59:00Z">
            <w:rPr/>
          </w:rPrChange>
        </w:rPr>
        <w:fldChar w:fldCharType="separate"/>
      </w:r>
    </w:p>
    <w:p w14:paraId="2597DC40" w14:textId="1EEF7F3D"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917"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918" w:author="Pedro Eduardo Velasquez Trujillo [2]" w:date="2017-12-05T09:59:00Z">
            <w:rPr>
              <w:noProof/>
            </w:rPr>
          </w:rPrChange>
        </w:rPr>
        <w:fldChar w:fldCharType="begin"/>
      </w:r>
      <w:r w:rsidRPr="004A60A6">
        <w:rPr>
          <w:color w:val="943634" w:themeColor="accent2" w:themeShade="BF"/>
          <w:rPrChange w:id="919" w:author="Pedro Eduardo Velasquez Trujillo [2]" w:date="2017-12-05T09:59:00Z">
            <w:rPr/>
          </w:rPrChange>
        </w:rPr>
        <w:instrText xml:space="preserve"> HYPERLINK \l "_Toc482730682" </w:instrText>
      </w:r>
      <w:r w:rsidRPr="004A60A6">
        <w:rPr>
          <w:color w:val="943634" w:themeColor="accent2" w:themeShade="BF"/>
          <w:rPrChange w:id="920" w:author="Pedro Eduardo Velasquez Trujillo [2]" w:date="2017-12-05T09:59:00Z">
            <w:rPr>
              <w:noProof/>
            </w:rPr>
          </w:rPrChange>
        </w:rPr>
        <w:fldChar w:fldCharType="separate"/>
      </w:r>
      <w:r w:rsidR="00666E4E" w:rsidRPr="004A60A6">
        <w:rPr>
          <w:rStyle w:val="Hyperlink"/>
          <w:noProof/>
          <w:color w:val="943634" w:themeColor="accent2" w:themeShade="BF"/>
          <w:rPrChange w:id="921" w:author="Pedro Eduardo Velasquez Trujillo [2]" w:date="2017-12-05T09:59:00Z">
            <w:rPr>
              <w:rStyle w:val="Hyperlink"/>
              <w:noProof/>
            </w:rPr>
          </w:rPrChange>
        </w:rPr>
        <w:t>Tabla 1: Capas Vectoriales</w:t>
      </w:r>
      <w:r w:rsidR="00666E4E" w:rsidRPr="004A60A6">
        <w:rPr>
          <w:noProof/>
          <w:webHidden/>
          <w:color w:val="943634" w:themeColor="accent2" w:themeShade="BF"/>
          <w:rPrChange w:id="922" w:author="Pedro Eduardo Velasquez Trujillo [2]" w:date="2017-12-05T09:59:00Z">
            <w:rPr>
              <w:noProof/>
              <w:webHidden/>
            </w:rPr>
          </w:rPrChange>
        </w:rPr>
        <w:tab/>
      </w:r>
      <w:r w:rsidR="00666E4E" w:rsidRPr="004A60A6">
        <w:rPr>
          <w:noProof/>
          <w:webHidden/>
          <w:color w:val="943634" w:themeColor="accent2" w:themeShade="BF"/>
          <w:rPrChange w:id="923" w:author="Pedro Eduardo Velasquez Trujillo [2]" w:date="2017-12-05T09:59:00Z">
            <w:rPr>
              <w:noProof/>
              <w:webHidden/>
            </w:rPr>
          </w:rPrChange>
        </w:rPr>
        <w:fldChar w:fldCharType="begin"/>
      </w:r>
      <w:r w:rsidR="00666E4E" w:rsidRPr="004A60A6">
        <w:rPr>
          <w:noProof/>
          <w:webHidden/>
          <w:color w:val="943634" w:themeColor="accent2" w:themeShade="BF"/>
          <w:rPrChange w:id="924" w:author="Pedro Eduardo Velasquez Trujillo [2]" w:date="2017-12-05T09:59:00Z">
            <w:rPr>
              <w:noProof/>
              <w:webHidden/>
            </w:rPr>
          </w:rPrChange>
        </w:rPr>
        <w:instrText xml:space="preserve"> PAGEREF _Toc482730682 \h </w:instrText>
      </w:r>
      <w:r w:rsidR="00666E4E" w:rsidRPr="004A60A6">
        <w:rPr>
          <w:noProof/>
          <w:webHidden/>
          <w:color w:val="943634" w:themeColor="accent2" w:themeShade="BF"/>
          <w:rPrChange w:id="925"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926" w:author="Pedro Eduardo Velasquez Trujillo [2]" w:date="2017-12-05T09:59:00Z">
            <w:rPr>
              <w:noProof/>
              <w:webHidden/>
            </w:rPr>
          </w:rPrChange>
        </w:rPr>
        <w:fldChar w:fldCharType="separate"/>
      </w:r>
      <w:r w:rsidR="008A2785" w:rsidRPr="004A60A6">
        <w:rPr>
          <w:noProof/>
          <w:webHidden/>
          <w:color w:val="943634" w:themeColor="accent2" w:themeShade="BF"/>
          <w:rPrChange w:id="927" w:author="Pedro Eduardo Velasquez Trujillo [2]" w:date="2017-12-05T09:59:00Z">
            <w:rPr>
              <w:noProof/>
              <w:webHidden/>
            </w:rPr>
          </w:rPrChange>
        </w:rPr>
        <w:t>23</w:t>
      </w:r>
      <w:r w:rsidR="00666E4E" w:rsidRPr="004A60A6">
        <w:rPr>
          <w:noProof/>
          <w:webHidden/>
          <w:color w:val="943634" w:themeColor="accent2" w:themeShade="BF"/>
          <w:rPrChange w:id="928" w:author="Pedro Eduardo Velasquez Trujillo [2]" w:date="2017-12-05T09:59:00Z">
            <w:rPr>
              <w:noProof/>
              <w:webHidden/>
            </w:rPr>
          </w:rPrChange>
        </w:rPr>
        <w:fldChar w:fldCharType="end"/>
      </w:r>
      <w:r w:rsidRPr="004A60A6">
        <w:rPr>
          <w:noProof/>
          <w:color w:val="943634" w:themeColor="accent2" w:themeShade="BF"/>
          <w:rPrChange w:id="929" w:author="Pedro Eduardo Velasquez Trujillo [2]" w:date="2017-12-05T09:59:00Z">
            <w:rPr>
              <w:noProof/>
            </w:rPr>
          </w:rPrChange>
        </w:rPr>
        <w:fldChar w:fldCharType="end"/>
      </w:r>
    </w:p>
    <w:p w14:paraId="4DE95C57" w14:textId="67A87ACB"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930"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931" w:author="Pedro Eduardo Velasquez Trujillo [2]" w:date="2017-12-05T09:59:00Z">
            <w:rPr>
              <w:noProof/>
            </w:rPr>
          </w:rPrChange>
        </w:rPr>
        <w:fldChar w:fldCharType="begin"/>
      </w:r>
      <w:r w:rsidRPr="004A60A6">
        <w:rPr>
          <w:color w:val="943634" w:themeColor="accent2" w:themeShade="BF"/>
          <w:rPrChange w:id="932" w:author="Pedro Eduardo Velasquez Trujillo [2]" w:date="2017-12-05T09:59:00Z">
            <w:rPr/>
          </w:rPrChange>
        </w:rPr>
        <w:instrText xml:space="preserve"> HYPERLINK \l "_Toc482730683" </w:instrText>
      </w:r>
      <w:r w:rsidRPr="004A60A6">
        <w:rPr>
          <w:color w:val="943634" w:themeColor="accent2" w:themeShade="BF"/>
          <w:rPrChange w:id="933" w:author="Pedro Eduardo Velasquez Trujillo [2]" w:date="2017-12-05T09:59:00Z">
            <w:rPr>
              <w:noProof/>
            </w:rPr>
          </w:rPrChange>
        </w:rPr>
        <w:fldChar w:fldCharType="separate"/>
      </w:r>
      <w:r w:rsidR="00666E4E" w:rsidRPr="004A60A6">
        <w:rPr>
          <w:rStyle w:val="Hyperlink"/>
          <w:noProof/>
          <w:color w:val="943634" w:themeColor="accent2" w:themeShade="BF"/>
          <w:rPrChange w:id="934" w:author="Pedro Eduardo Velasquez Trujillo [2]" w:date="2017-12-05T09:59:00Z">
            <w:rPr>
              <w:rStyle w:val="Hyperlink"/>
              <w:noProof/>
            </w:rPr>
          </w:rPrChange>
        </w:rPr>
        <w:t>Tabla 2: Foto mosaico generados por el SIGDEHU en la actualidad</w:t>
      </w:r>
      <w:r w:rsidR="00666E4E" w:rsidRPr="004A60A6">
        <w:rPr>
          <w:noProof/>
          <w:webHidden/>
          <w:color w:val="943634" w:themeColor="accent2" w:themeShade="BF"/>
          <w:rPrChange w:id="935" w:author="Pedro Eduardo Velasquez Trujillo [2]" w:date="2017-12-05T09:59:00Z">
            <w:rPr>
              <w:noProof/>
              <w:webHidden/>
            </w:rPr>
          </w:rPrChange>
        </w:rPr>
        <w:tab/>
      </w:r>
      <w:r w:rsidR="00666E4E" w:rsidRPr="004A60A6">
        <w:rPr>
          <w:noProof/>
          <w:webHidden/>
          <w:color w:val="943634" w:themeColor="accent2" w:themeShade="BF"/>
          <w:rPrChange w:id="936" w:author="Pedro Eduardo Velasquez Trujillo [2]" w:date="2017-12-05T09:59:00Z">
            <w:rPr>
              <w:noProof/>
              <w:webHidden/>
            </w:rPr>
          </w:rPrChange>
        </w:rPr>
        <w:fldChar w:fldCharType="begin"/>
      </w:r>
      <w:r w:rsidR="00666E4E" w:rsidRPr="004A60A6">
        <w:rPr>
          <w:noProof/>
          <w:webHidden/>
          <w:color w:val="943634" w:themeColor="accent2" w:themeShade="BF"/>
          <w:rPrChange w:id="937" w:author="Pedro Eduardo Velasquez Trujillo [2]" w:date="2017-12-05T09:59:00Z">
            <w:rPr>
              <w:noProof/>
              <w:webHidden/>
            </w:rPr>
          </w:rPrChange>
        </w:rPr>
        <w:instrText xml:space="preserve"> PAGEREF _Toc482730683 \h </w:instrText>
      </w:r>
      <w:r w:rsidR="00666E4E" w:rsidRPr="004A60A6">
        <w:rPr>
          <w:noProof/>
          <w:webHidden/>
          <w:color w:val="943634" w:themeColor="accent2" w:themeShade="BF"/>
          <w:rPrChange w:id="938"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939" w:author="Pedro Eduardo Velasquez Trujillo [2]" w:date="2017-12-05T09:59:00Z">
            <w:rPr>
              <w:noProof/>
              <w:webHidden/>
            </w:rPr>
          </w:rPrChange>
        </w:rPr>
        <w:fldChar w:fldCharType="separate"/>
      </w:r>
      <w:r w:rsidR="008A2785" w:rsidRPr="004A60A6">
        <w:rPr>
          <w:noProof/>
          <w:webHidden/>
          <w:color w:val="943634" w:themeColor="accent2" w:themeShade="BF"/>
          <w:rPrChange w:id="940" w:author="Pedro Eduardo Velasquez Trujillo [2]" w:date="2017-12-05T09:59:00Z">
            <w:rPr>
              <w:noProof/>
              <w:webHidden/>
            </w:rPr>
          </w:rPrChange>
        </w:rPr>
        <w:t>25</w:t>
      </w:r>
      <w:r w:rsidR="00666E4E" w:rsidRPr="004A60A6">
        <w:rPr>
          <w:noProof/>
          <w:webHidden/>
          <w:color w:val="943634" w:themeColor="accent2" w:themeShade="BF"/>
          <w:rPrChange w:id="941" w:author="Pedro Eduardo Velasquez Trujillo [2]" w:date="2017-12-05T09:59:00Z">
            <w:rPr>
              <w:noProof/>
              <w:webHidden/>
            </w:rPr>
          </w:rPrChange>
        </w:rPr>
        <w:fldChar w:fldCharType="end"/>
      </w:r>
      <w:r w:rsidRPr="004A60A6">
        <w:rPr>
          <w:noProof/>
          <w:color w:val="943634" w:themeColor="accent2" w:themeShade="BF"/>
          <w:rPrChange w:id="942" w:author="Pedro Eduardo Velasquez Trujillo [2]" w:date="2017-12-05T09:59:00Z">
            <w:rPr>
              <w:noProof/>
            </w:rPr>
          </w:rPrChange>
        </w:rPr>
        <w:fldChar w:fldCharType="end"/>
      </w:r>
    </w:p>
    <w:p w14:paraId="0C884E53" w14:textId="697AD854"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943"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944" w:author="Pedro Eduardo Velasquez Trujillo [2]" w:date="2017-12-05T09:59:00Z">
            <w:rPr>
              <w:noProof/>
            </w:rPr>
          </w:rPrChange>
        </w:rPr>
        <w:fldChar w:fldCharType="begin"/>
      </w:r>
      <w:r w:rsidRPr="004A60A6">
        <w:rPr>
          <w:color w:val="943634" w:themeColor="accent2" w:themeShade="BF"/>
          <w:rPrChange w:id="945" w:author="Pedro Eduardo Velasquez Trujillo [2]" w:date="2017-12-05T09:59:00Z">
            <w:rPr/>
          </w:rPrChange>
        </w:rPr>
        <w:instrText xml:space="preserve"> HYPERLINK \l "_Toc482730684" </w:instrText>
      </w:r>
      <w:r w:rsidRPr="004A60A6">
        <w:rPr>
          <w:color w:val="943634" w:themeColor="accent2" w:themeShade="BF"/>
          <w:rPrChange w:id="946" w:author="Pedro Eduardo Velasquez Trujillo [2]" w:date="2017-12-05T09:59:00Z">
            <w:rPr>
              <w:noProof/>
            </w:rPr>
          </w:rPrChange>
        </w:rPr>
        <w:fldChar w:fldCharType="separate"/>
      </w:r>
      <w:r w:rsidR="00666E4E" w:rsidRPr="004A60A6">
        <w:rPr>
          <w:rStyle w:val="Hyperlink"/>
          <w:noProof/>
          <w:color w:val="943634" w:themeColor="accent2" w:themeShade="BF"/>
          <w:rPrChange w:id="947" w:author="Pedro Eduardo Velasquez Trujillo [2]" w:date="2017-12-05T09:59:00Z">
            <w:rPr>
              <w:rStyle w:val="Hyperlink"/>
              <w:noProof/>
            </w:rPr>
          </w:rPrChange>
        </w:rPr>
        <w:t>Tabla 3: Especificaciones del Hardware del SIGDEHU</w:t>
      </w:r>
      <w:r w:rsidR="00666E4E" w:rsidRPr="004A60A6">
        <w:rPr>
          <w:noProof/>
          <w:webHidden/>
          <w:color w:val="943634" w:themeColor="accent2" w:themeShade="BF"/>
          <w:rPrChange w:id="948" w:author="Pedro Eduardo Velasquez Trujillo [2]" w:date="2017-12-05T09:59:00Z">
            <w:rPr>
              <w:noProof/>
              <w:webHidden/>
            </w:rPr>
          </w:rPrChange>
        </w:rPr>
        <w:tab/>
      </w:r>
      <w:r w:rsidR="00666E4E" w:rsidRPr="004A60A6">
        <w:rPr>
          <w:noProof/>
          <w:webHidden/>
          <w:color w:val="943634" w:themeColor="accent2" w:themeShade="BF"/>
          <w:rPrChange w:id="949" w:author="Pedro Eduardo Velasquez Trujillo [2]" w:date="2017-12-05T09:59:00Z">
            <w:rPr>
              <w:noProof/>
              <w:webHidden/>
            </w:rPr>
          </w:rPrChange>
        </w:rPr>
        <w:fldChar w:fldCharType="begin"/>
      </w:r>
      <w:r w:rsidR="00666E4E" w:rsidRPr="004A60A6">
        <w:rPr>
          <w:noProof/>
          <w:webHidden/>
          <w:color w:val="943634" w:themeColor="accent2" w:themeShade="BF"/>
          <w:rPrChange w:id="950" w:author="Pedro Eduardo Velasquez Trujillo [2]" w:date="2017-12-05T09:59:00Z">
            <w:rPr>
              <w:noProof/>
              <w:webHidden/>
            </w:rPr>
          </w:rPrChange>
        </w:rPr>
        <w:instrText xml:space="preserve"> PAGEREF _Toc482730684 \h </w:instrText>
      </w:r>
      <w:r w:rsidR="00666E4E" w:rsidRPr="004A60A6">
        <w:rPr>
          <w:noProof/>
          <w:webHidden/>
          <w:color w:val="943634" w:themeColor="accent2" w:themeShade="BF"/>
          <w:rPrChange w:id="951"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952" w:author="Pedro Eduardo Velasquez Trujillo [2]" w:date="2017-12-05T09:59:00Z">
            <w:rPr>
              <w:noProof/>
              <w:webHidden/>
            </w:rPr>
          </w:rPrChange>
        </w:rPr>
        <w:fldChar w:fldCharType="separate"/>
      </w:r>
      <w:r w:rsidR="008A2785" w:rsidRPr="004A60A6">
        <w:rPr>
          <w:noProof/>
          <w:webHidden/>
          <w:color w:val="943634" w:themeColor="accent2" w:themeShade="BF"/>
          <w:rPrChange w:id="953" w:author="Pedro Eduardo Velasquez Trujillo [2]" w:date="2017-12-05T09:59:00Z">
            <w:rPr>
              <w:noProof/>
              <w:webHidden/>
            </w:rPr>
          </w:rPrChange>
        </w:rPr>
        <w:t>28</w:t>
      </w:r>
      <w:r w:rsidR="00666E4E" w:rsidRPr="004A60A6">
        <w:rPr>
          <w:noProof/>
          <w:webHidden/>
          <w:color w:val="943634" w:themeColor="accent2" w:themeShade="BF"/>
          <w:rPrChange w:id="954" w:author="Pedro Eduardo Velasquez Trujillo [2]" w:date="2017-12-05T09:59:00Z">
            <w:rPr>
              <w:noProof/>
              <w:webHidden/>
            </w:rPr>
          </w:rPrChange>
        </w:rPr>
        <w:fldChar w:fldCharType="end"/>
      </w:r>
      <w:r w:rsidRPr="004A60A6">
        <w:rPr>
          <w:noProof/>
          <w:color w:val="943634" w:themeColor="accent2" w:themeShade="BF"/>
          <w:rPrChange w:id="955" w:author="Pedro Eduardo Velasquez Trujillo [2]" w:date="2017-12-05T09:59:00Z">
            <w:rPr>
              <w:noProof/>
            </w:rPr>
          </w:rPrChange>
        </w:rPr>
        <w:fldChar w:fldCharType="end"/>
      </w:r>
    </w:p>
    <w:p w14:paraId="64317C06" w14:textId="7ADEDC8A"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956"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957" w:author="Pedro Eduardo Velasquez Trujillo [2]" w:date="2017-12-05T09:59:00Z">
            <w:rPr>
              <w:noProof/>
            </w:rPr>
          </w:rPrChange>
        </w:rPr>
        <w:fldChar w:fldCharType="begin"/>
      </w:r>
      <w:r w:rsidRPr="004A60A6">
        <w:rPr>
          <w:color w:val="943634" w:themeColor="accent2" w:themeShade="BF"/>
          <w:rPrChange w:id="958" w:author="Pedro Eduardo Velasquez Trujillo [2]" w:date="2017-12-05T09:59:00Z">
            <w:rPr/>
          </w:rPrChange>
        </w:rPr>
        <w:instrText xml:space="preserve"> HYPERLINK \l "_Toc482730685" </w:instrText>
      </w:r>
      <w:r w:rsidRPr="004A60A6">
        <w:rPr>
          <w:color w:val="943634" w:themeColor="accent2" w:themeShade="BF"/>
          <w:rPrChange w:id="959" w:author="Pedro Eduardo Velasquez Trujillo [2]" w:date="2017-12-05T09:59:00Z">
            <w:rPr>
              <w:noProof/>
            </w:rPr>
          </w:rPrChange>
        </w:rPr>
        <w:fldChar w:fldCharType="separate"/>
      </w:r>
      <w:r w:rsidR="00666E4E" w:rsidRPr="004A60A6">
        <w:rPr>
          <w:rStyle w:val="Hyperlink"/>
          <w:noProof/>
          <w:color w:val="943634" w:themeColor="accent2" w:themeShade="BF"/>
          <w:rPrChange w:id="960" w:author="Pedro Eduardo Velasquez Trujillo [2]" w:date="2017-12-05T09:59:00Z">
            <w:rPr>
              <w:rStyle w:val="Hyperlink"/>
              <w:noProof/>
            </w:rPr>
          </w:rPrChange>
        </w:rPr>
        <w:t>Tabla 4: Entidades a quienes se les solicita información para el SIR</w:t>
      </w:r>
      <w:r w:rsidR="00666E4E" w:rsidRPr="004A60A6">
        <w:rPr>
          <w:noProof/>
          <w:webHidden/>
          <w:color w:val="943634" w:themeColor="accent2" w:themeShade="BF"/>
          <w:rPrChange w:id="961" w:author="Pedro Eduardo Velasquez Trujillo [2]" w:date="2017-12-05T09:59:00Z">
            <w:rPr>
              <w:noProof/>
              <w:webHidden/>
            </w:rPr>
          </w:rPrChange>
        </w:rPr>
        <w:tab/>
      </w:r>
      <w:r w:rsidR="00666E4E" w:rsidRPr="004A60A6">
        <w:rPr>
          <w:noProof/>
          <w:webHidden/>
          <w:color w:val="943634" w:themeColor="accent2" w:themeShade="BF"/>
          <w:rPrChange w:id="962" w:author="Pedro Eduardo Velasquez Trujillo [2]" w:date="2017-12-05T09:59:00Z">
            <w:rPr>
              <w:noProof/>
              <w:webHidden/>
            </w:rPr>
          </w:rPrChange>
        </w:rPr>
        <w:fldChar w:fldCharType="begin"/>
      </w:r>
      <w:r w:rsidR="00666E4E" w:rsidRPr="004A60A6">
        <w:rPr>
          <w:noProof/>
          <w:webHidden/>
          <w:color w:val="943634" w:themeColor="accent2" w:themeShade="BF"/>
          <w:rPrChange w:id="963" w:author="Pedro Eduardo Velasquez Trujillo [2]" w:date="2017-12-05T09:59:00Z">
            <w:rPr>
              <w:noProof/>
              <w:webHidden/>
            </w:rPr>
          </w:rPrChange>
        </w:rPr>
        <w:instrText xml:space="preserve"> PAGEREF _Toc482730685 \h </w:instrText>
      </w:r>
      <w:r w:rsidR="00666E4E" w:rsidRPr="004A60A6">
        <w:rPr>
          <w:noProof/>
          <w:webHidden/>
          <w:color w:val="943634" w:themeColor="accent2" w:themeShade="BF"/>
          <w:rPrChange w:id="964"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965" w:author="Pedro Eduardo Velasquez Trujillo [2]" w:date="2017-12-05T09:59:00Z">
            <w:rPr>
              <w:noProof/>
              <w:webHidden/>
            </w:rPr>
          </w:rPrChange>
        </w:rPr>
        <w:fldChar w:fldCharType="separate"/>
      </w:r>
      <w:r w:rsidR="008A2785" w:rsidRPr="004A60A6">
        <w:rPr>
          <w:noProof/>
          <w:webHidden/>
          <w:color w:val="943634" w:themeColor="accent2" w:themeShade="BF"/>
          <w:rPrChange w:id="966" w:author="Pedro Eduardo Velasquez Trujillo [2]" w:date="2017-12-05T09:59:00Z">
            <w:rPr>
              <w:noProof/>
              <w:webHidden/>
            </w:rPr>
          </w:rPrChange>
        </w:rPr>
        <w:t>39</w:t>
      </w:r>
      <w:r w:rsidR="00666E4E" w:rsidRPr="004A60A6">
        <w:rPr>
          <w:noProof/>
          <w:webHidden/>
          <w:color w:val="943634" w:themeColor="accent2" w:themeShade="BF"/>
          <w:rPrChange w:id="967" w:author="Pedro Eduardo Velasquez Trujillo [2]" w:date="2017-12-05T09:59:00Z">
            <w:rPr>
              <w:noProof/>
              <w:webHidden/>
            </w:rPr>
          </w:rPrChange>
        </w:rPr>
        <w:fldChar w:fldCharType="end"/>
      </w:r>
      <w:r w:rsidRPr="004A60A6">
        <w:rPr>
          <w:noProof/>
          <w:color w:val="943634" w:themeColor="accent2" w:themeShade="BF"/>
          <w:rPrChange w:id="968" w:author="Pedro Eduardo Velasquez Trujillo [2]" w:date="2017-12-05T09:59:00Z">
            <w:rPr>
              <w:noProof/>
            </w:rPr>
          </w:rPrChange>
        </w:rPr>
        <w:fldChar w:fldCharType="end"/>
      </w:r>
    </w:p>
    <w:p w14:paraId="596FE305" w14:textId="2ABA537C"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969"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970" w:author="Pedro Eduardo Velasquez Trujillo [2]" w:date="2017-12-05T09:59:00Z">
            <w:rPr>
              <w:noProof/>
            </w:rPr>
          </w:rPrChange>
        </w:rPr>
        <w:fldChar w:fldCharType="begin"/>
      </w:r>
      <w:r w:rsidRPr="004A60A6">
        <w:rPr>
          <w:color w:val="943634" w:themeColor="accent2" w:themeShade="BF"/>
          <w:rPrChange w:id="971" w:author="Pedro Eduardo Velasquez Trujillo [2]" w:date="2017-12-05T09:59:00Z">
            <w:rPr/>
          </w:rPrChange>
        </w:rPr>
        <w:instrText xml:space="preserve"> HYPERLINK \l "_Toc482730686" </w:instrText>
      </w:r>
      <w:r w:rsidRPr="004A60A6">
        <w:rPr>
          <w:color w:val="943634" w:themeColor="accent2" w:themeShade="BF"/>
          <w:rPrChange w:id="972" w:author="Pedro Eduardo Velasquez Trujillo [2]" w:date="2017-12-05T09:59:00Z">
            <w:rPr>
              <w:noProof/>
            </w:rPr>
          </w:rPrChange>
        </w:rPr>
        <w:fldChar w:fldCharType="separate"/>
      </w:r>
      <w:r w:rsidR="00666E4E" w:rsidRPr="004A60A6">
        <w:rPr>
          <w:rStyle w:val="Hyperlink"/>
          <w:noProof/>
          <w:color w:val="943634" w:themeColor="accent2" w:themeShade="BF"/>
          <w:rPrChange w:id="973" w:author="Pedro Eduardo Velasquez Trujillo [2]" w:date="2017-12-05T09:59:00Z">
            <w:rPr>
              <w:rStyle w:val="Hyperlink"/>
              <w:noProof/>
            </w:rPr>
          </w:rPrChange>
        </w:rPr>
        <w:t>Tabla 5: Listado de normativa aplicable a infraestructura de datos espaciales</w:t>
      </w:r>
      <w:r w:rsidR="00666E4E" w:rsidRPr="004A60A6">
        <w:rPr>
          <w:noProof/>
          <w:webHidden/>
          <w:color w:val="943634" w:themeColor="accent2" w:themeShade="BF"/>
          <w:rPrChange w:id="974" w:author="Pedro Eduardo Velasquez Trujillo [2]" w:date="2017-12-05T09:59:00Z">
            <w:rPr>
              <w:noProof/>
              <w:webHidden/>
            </w:rPr>
          </w:rPrChange>
        </w:rPr>
        <w:tab/>
      </w:r>
      <w:r w:rsidR="00666E4E" w:rsidRPr="004A60A6">
        <w:rPr>
          <w:noProof/>
          <w:webHidden/>
          <w:color w:val="943634" w:themeColor="accent2" w:themeShade="BF"/>
          <w:rPrChange w:id="975" w:author="Pedro Eduardo Velasquez Trujillo [2]" w:date="2017-12-05T09:59:00Z">
            <w:rPr>
              <w:noProof/>
              <w:webHidden/>
            </w:rPr>
          </w:rPrChange>
        </w:rPr>
        <w:fldChar w:fldCharType="begin"/>
      </w:r>
      <w:r w:rsidR="00666E4E" w:rsidRPr="004A60A6">
        <w:rPr>
          <w:noProof/>
          <w:webHidden/>
          <w:color w:val="943634" w:themeColor="accent2" w:themeShade="BF"/>
          <w:rPrChange w:id="976" w:author="Pedro Eduardo Velasquez Trujillo [2]" w:date="2017-12-05T09:59:00Z">
            <w:rPr>
              <w:noProof/>
              <w:webHidden/>
            </w:rPr>
          </w:rPrChange>
        </w:rPr>
        <w:instrText xml:space="preserve"> PAGEREF _Toc482730686 \h </w:instrText>
      </w:r>
      <w:r w:rsidR="00666E4E" w:rsidRPr="004A60A6">
        <w:rPr>
          <w:noProof/>
          <w:webHidden/>
          <w:color w:val="943634" w:themeColor="accent2" w:themeShade="BF"/>
          <w:rPrChange w:id="977"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978" w:author="Pedro Eduardo Velasquez Trujillo [2]" w:date="2017-12-05T09:59:00Z">
            <w:rPr>
              <w:noProof/>
              <w:webHidden/>
            </w:rPr>
          </w:rPrChange>
        </w:rPr>
        <w:fldChar w:fldCharType="separate"/>
      </w:r>
      <w:r w:rsidR="008A2785" w:rsidRPr="004A60A6">
        <w:rPr>
          <w:noProof/>
          <w:webHidden/>
          <w:color w:val="943634" w:themeColor="accent2" w:themeShade="BF"/>
          <w:rPrChange w:id="979" w:author="Pedro Eduardo Velasquez Trujillo [2]" w:date="2017-12-05T09:59:00Z">
            <w:rPr>
              <w:noProof/>
              <w:webHidden/>
            </w:rPr>
          </w:rPrChange>
        </w:rPr>
        <w:t>48</w:t>
      </w:r>
      <w:r w:rsidR="00666E4E" w:rsidRPr="004A60A6">
        <w:rPr>
          <w:noProof/>
          <w:webHidden/>
          <w:color w:val="943634" w:themeColor="accent2" w:themeShade="BF"/>
          <w:rPrChange w:id="980" w:author="Pedro Eduardo Velasquez Trujillo [2]" w:date="2017-12-05T09:59:00Z">
            <w:rPr>
              <w:noProof/>
              <w:webHidden/>
            </w:rPr>
          </w:rPrChange>
        </w:rPr>
        <w:fldChar w:fldCharType="end"/>
      </w:r>
      <w:r w:rsidRPr="004A60A6">
        <w:rPr>
          <w:noProof/>
          <w:color w:val="943634" w:themeColor="accent2" w:themeShade="BF"/>
          <w:rPrChange w:id="981" w:author="Pedro Eduardo Velasquez Trujillo [2]" w:date="2017-12-05T09:59:00Z">
            <w:rPr>
              <w:noProof/>
            </w:rPr>
          </w:rPrChange>
        </w:rPr>
        <w:fldChar w:fldCharType="end"/>
      </w:r>
    </w:p>
    <w:p w14:paraId="346525C9" w14:textId="12934616"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982"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983" w:author="Pedro Eduardo Velasquez Trujillo [2]" w:date="2017-12-05T09:59:00Z">
            <w:rPr>
              <w:noProof/>
            </w:rPr>
          </w:rPrChange>
        </w:rPr>
        <w:fldChar w:fldCharType="begin"/>
      </w:r>
      <w:r w:rsidRPr="004A60A6">
        <w:rPr>
          <w:color w:val="943634" w:themeColor="accent2" w:themeShade="BF"/>
          <w:rPrChange w:id="984" w:author="Pedro Eduardo Velasquez Trujillo [2]" w:date="2017-12-05T09:59:00Z">
            <w:rPr/>
          </w:rPrChange>
        </w:rPr>
        <w:instrText xml:space="preserve"> HYPERLINK \l "_Toc482730687" </w:instrText>
      </w:r>
      <w:r w:rsidRPr="004A60A6">
        <w:rPr>
          <w:color w:val="943634" w:themeColor="accent2" w:themeShade="BF"/>
          <w:rPrChange w:id="985" w:author="Pedro Eduardo Velasquez Trujillo [2]" w:date="2017-12-05T09:59:00Z">
            <w:rPr>
              <w:noProof/>
            </w:rPr>
          </w:rPrChange>
        </w:rPr>
        <w:fldChar w:fldCharType="separate"/>
      </w:r>
      <w:r w:rsidR="00666E4E" w:rsidRPr="004A60A6">
        <w:rPr>
          <w:rStyle w:val="Hyperlink"/>
          <w:noProof/>
          <w:color w:val="943634" w:themeColor="accent2" w:themeShade="BF"/>
          <w:rPrChange w:id="986" w:author="Pedro Eduardo Velasquez Trujillo [2]" w:date="2017-12-05T09:59:00Z">
            <w:rPr>
              <w:rStyle w:val="Hyperlink"/>
              <w:noProof/>
            </w:rPr>
          </w:rPrChange>
        </w:rPr>
        <w:t>Tabla 6: Análisis de actores en el proyecto</w:t>
      </w:r>
      <w:r w:rsidR="00666E4E" w:rsidRPr="004A60A6">
        <w:rPr>
          <w:noProof/>
          <w:webHidden/>
          <w:color w:val="943634" w:themeColor="accent2" w:themeShade="BF"/>
          <w:rPrChange w:id="987" w:author="Pedro Eduardo Velasquez Trujillo [2]" w:date="2017-12-05T09:59:00Z">
            <w:rPr>
              <w:noProof/>
              <w:webHidden/>
            </w:rPr>
          </w:rPrChange>
        </w:rPr>
        <w:tab/>
      </w:r>
      <w:r w:rsidR="00666E4E" w:rsidRPr="004A60A6">
        <w:rPr>
          <w:noProof/>
          <w:webHidden/>
          <w:color w:val="943634" w:themeColor="accent2" w:themeShade="BF"/>
          <w:rPrChange w:id="988" w:author="Pedro Eduardo Velasquez Trujillo [2]" w:date="2017-12-05T09:59:00Z">
            <w:rPr>
              <w:noProof/>
              <w:webHidden/>
            </w:rPr>
          </w:rPrChange>
        </w:rPr>
        <w:fldChar w:fldCharType="begin"/>
      </w:r>
      <w:r w:rsidR="00666E4E" w:rsidRPr="004A60A6">
        <w:rPr>
          <w:noProof/>
          <w:webHidden/>
          <w:color w:val="943634" w:themeColor="accent2" w:themeShade="BF"/>
          <w:rPrChange w:id="989" w:author="Pedro Eduardo Velasquez Trujillo [2]" w:date="2017-12-05T09:59:00Z">
            <w:rPr>
              <w:noProof/>
              <w:webHidden/>
            </w:rPr>
          </w:rPrChange>
        </w:rPr>
        <w:instrText xml:space="preserve"> PAGEREF _Toc482730687 \h </w:instrText>
      </w:r>
      <w:r w:rsidR="00666E4E" w:rsidRPr="004A60A6">
        <w:rPr>
          <w:noProof/>
          <w:webHidden/>
          <w:color w:val="943634" w:themeColor="accent2" w:themeShade="BF"/>
          <w:rPrChange w:id="990"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991" w:author="Pedro Eduardo Velasquez Trujillo [2]" w:date="2017-12-05T09:59:00Z">
            <w:rPr>
              <w:noProof/>
              <w:webHidden/>
            </w:rPr>
          </w:rPrChange>
        </w:rPr>
        <w:fldChar w:fldCharType="separate"/>
      </w:r>
      <w:r w:rsidR="008A2785" w:rsidRPr="004A60A6">
        <w:rPr>
          <w:noProof/>
          <w:webHidden/>
          <w:color w:val="943634" w:themeColor="accent2" w:themeShade="BF"/>
          <w:rPrChange w:id="992" w:author="Pedro Eduardo Velasquez Trujillo [2]" w:date="2017-12-05T09:59:00Z">
            <w:rPr>
              <w:noProof/>
              <w:webHidden/>
            </w:rPr>
          </w:rPrChange>
        </w:rPr>
        <w:t>87</w:t>
      </w:r>
      <w:r w:rsidR="00666E4E" w:rsidRPr="004A60A6">
        <w:rPr>
          <w:noProof/>
          <w:webHidden/>
          <w:color w:val="943634" w:themeColor="accent2" w:themeShade="BF"/>
          <w:rPrChange w:id="993" w:author="Pedro Eduardo Velasquez Trujillo [2]" w:date="2017-12-05T09:59:00Z">
            <w:rPr>
              <w:noProof/>
              <w:webHidden/>
            </w:rPr>
          </w:rPrChange>
        </w:rPr>
        <w:fldChar w:fldCharType="end"/>
      </w:r>
      <w:r w:rsidRPr="004A60A6">
        <w:rPr>
          <w:noProof/>
          <w:color w:val="943634" w:themeColor="accent2" w:themeShade="BF"/>
          <w:rPrChange w:id="994" w:author="Pedro Eduardo Velasquez Trujillo [2]" w:date="2017-12-05T09:59:00Z">
            <w:rPr>
              <w:noProof/>
            </w:rPr>
          </w:rPrChange>
        </w:rPr>
        <w:fldChar w:fldCharType="end"/>
      </w:r>
    </w:p>
    <w:p w14:paraId="27676A3C" w14:textId="4F48A0E9"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995"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996" w:author="Pedro Eduardo Velasquez Trujillo [2]" w:date="2017-12-05T09:59:00Z">
            <w:rPr>
              <w:noProof/>
            </w:rPr>
          </w:rPrChange>
        </w:rPr>
        <w:fldChar w:fldCharType="begin"/>
      </w:r>
      <w:r w:rsidRPr="004A60A6">
        <w:rPr>
          <w:color w:val="943634" w:themeColor="accent2" w:themeShade="BF"/>
          <w:rPrChange w:id="997" w:author="Pedro Eduardo Velasquez Trujillo [2]" w:date="2017-12-05T09:59:00Z">
            <w:rPr/>
          </w:rPrChange>
        </w:rPr>
        <w:instrText xml:space="preserve"> HYPERLINK \l "_Toc482730688" </w:instrText>
      </w:r>
      <w:r w:rsidRPr="004A60A6">
        <w:rPr>
          <w:color w:val="943634" w:themeColor="accent2" w:themeShade="BF"/>
          <w:rPrChange w:id="998" w:author="Pedro Eduardo Velasquez Trujillo [2]" w:date="2017-12-05T09:59:00Z">
            <w:rPr>
              <w:noProof/>
            </w:rPr>
          </w:rPrChange>
        </w:rPr>
        <w:fldChar w:fldCharType="separate"/>
      </w:r>
      <w:r w:rsidR="00666E4E" w:rsidRPr="004A60A6">
        <w:rPr>
          <w:rStyle w:val="Hyperlink"/>
          <w:noProof/>
          <w:color w:val="943634" w:themeColor="accent2" w:themeShade="BF"/>
          <w:rPrChange w:id="999" w:author="Pedro Eduardo Velasquez Trujillo [2]" w:date="2017-12-05T09:59:00Z">
            <w:rPr>
              <w:rStyle w:val="Hyperlink"/>
              <w:noProof/>
            </w:rPr>
          </w:rPrChange>
        </w:rPr>
        <w:t>Tabla 7: Matriz de marco lógico</w:t>
      </w:r>
      <w:r w:rsidR="00666E4E" w:rsidRPr="004A60A6">
        <w:rPr>
          <w:noProof/>
          <w:webHidden/>
          <w:color w:val="943634" w:themeColor="accent2" w:themeShade="BF"/>
          <w:rPrChange w:id="1000" w:author="Pedro Eduardo Velasquez Trujillo [2]" w:date="2017-12-05T09:59:00Z">
            <w:rPr>
              <w:noProof/>
              <w:webHidden/>
            </w:rPr>
          </w:rPrChange>
        </w:rPr>
        <w:tab/>
      </w:r>
      <w:r w:rsidR="00666E4E" w:rsidRPr="004A60A6">
        <w:rPr>
          <w:noProof/>
          <w:webHidden/>
          <w:color w:val="943634" w:themeColor="accent2" w:themeShade="BF"/>
          <w:rPrChange w:id="1001" w:author="Pedro Eduardo Velasquez Trujillo [2]" w:date="2017-12-05T09:59:00Z">
            <w:rPr>
              <w:noProof/>
              <w:webHidden/>
            </w:rPr>
          </w:rPrChange>
        </w:rPr>
        <w:fldChar w:fldCharType="begin"/>
      </w:r>
      <w:r w:rsidR="00666E4E" w:rsidRPr="004A60A6">
        <w:rPr>
          <w:noProof/>
          <w:webHidden/>
          <w:color w:val="943634" w:themeColor="accent2" w:themeShade="BF"/>
          <w:rPrChange w:id="1002" w:author="Pedro Eduardo Velasquez Trujillo [2]" w:date="2017-12-05T09:59:00Z">
            <w:rPr>
              <w:noProof/>
              <w:webHidden/>
            </w:rPr>
          </w:rPrChange>
        </w:rPr>
        <w:instrText xml:space="preserve"> PAGEREF _Toc482730688 \h </w:instrText>
      </w:r>
      <w:r w:rsidR="00666E4E" w:rsidRPr="004A60A6">
        <w:rPr>
          <w:noProof/>
          <w:webHidden/>
          <w:color w:val="943634" w:themeColor="accent2" w:themeShade="BF"/>
          <w:rPrChange w:id="1003"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1004" w:author="Pedro Eduardo Velasquez Trujillo [2]" w:date="2017-12-05T09:59:00Z">
            <w:rPr>
              <w:noProof/>
              <w:webHidden/>
            </w:rPr>
          </w:rPrChange>
        </w:rPr>
        <w:fldChar w:fldCharType="separate"/>
      </w:r>
      <w:r w:rsidR="008A2785" w:rsidRPr="004A60A6">
        <w:rPr>
          <w:noProof/>
          <w:webHidden/>
          <w:color w:val="943634" w:themeColor="accent2" w:themeShade="BF"/>
          <w:rPrChange w:id="1005" w:author="Pedro Eduardo Velasquez Trujillo [2]" w:date="2017-12-05T09:59:00Z">
            <w:rPr>
              <w:noProof/>
              <w:webHidden/>
            </w:rPr>
          </w:rPrChange>
        </w:rPr>
        <w:t>93</w:t>
      </w:r>
      <w:r w:rsidR="00666E4E" w:rsidRPr="004A60A6">
        <w:rPr>
          <w:noProof/>
          <w:webHidden/>
          <w:color w:val="943634" w:themeColor="accent2" w:themeShade="BF"/>
          <w:rPrChange w:id="1006" w:author="Pedro Eduardo Velasquez Trujillo [2]" w:date="2017-12-05T09:59:00Z">
            <w:rPr>
              <w:noProof/>
              <w:webHidden/>
            </w:rPr>
          </w:rPrChange>
        </w:rPr>
        <w:fldChar w:fldCharType="end"/>
      </w:r>
      <w:r w:rsidRPr="004A60A6">
        <w:rPr>
          <w:noProof/>
          <w:color w:val="943634" w:themeColor="accent2" w:themeShade="BF"/>
          <w:rPrChange w:id="1007" w:author="Pedro Eduardo Velasquez Trujillo [2]" w:date="2017-12-05T09:59:00Z">
            <w:rPr>
              <w:noProof/>
            </w:rPr>
          </w:rPrChange>
        </w:rPr>
        <w:fldChar w:fldCharType="end"/>
      </w:r>
    </w:p>
    <w:p w14:paraId="45634DF2" w14:textId="41D57228"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1008"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1009" w:author="Pedro Eduardo Velasquez Trujillo [2]" w:date="2017-12-05T09:59:00Z">
            <w:rPr>
              <w:noProof/>
            </w:rPr>
          </w:rPrChange>
        </w:rPr>
        <w:fldChar w:fldCharType="begin"/>
      </w:r>
      <w:r w:rsidRPr="004A60A6">
        <w:rPr>
          <w:color w:val="943634" w:themeColor="accent2" w:themeShade="BF"/>
          <w:rPrChange w:id="1010" w:author="Pedro Eduardo Velasquez Trujillo [2]" w:date="2017-12-05T09:59:00Z">
            <w:rPr/>
          </w:rPrChange>
        </w:rPr>
        <w:instrText xml:space="preserve"> HYPERLINK \l "_Toc482730689" </w:instrText>
      </w:r>
      <w:r w:rsidRPr="004A60A6">
        <w:rPr>
          <w:color w:val="943634" w:themeColor="accent2" w:themeShade="BF"/>
          <w:rPrChange w:id="1011" w:author="Pedro Eduardo Velasquez Trujillo [2]" w:date="2017-12-05T09:59:00Z">
            <w:rPr>
              <w:noProof/>
            </w:rPr>
          </w:rPrChange>
        </w:rPr>
        <w:fldChar w:fldCharType="separate"/>
      </w:r>
      <w:r w:rsidR="00666E4E" w:rsidRPr="004A60A6">
        <w:rPr>
          <w:rStyle w:val="Hyperlink"/>
          <w:noProof/>
          <w:color w:val="943634" w:themeColor="accent2" w:themeShade="BF"/>
          <w:rPrChange w:id="1012" w:author="Pedro Eduardo Velasquez Trujillo [2]" w:date="2017-12-05T09:59:00Z">
            <w:rPr>
              <w:rStyle w:val="Hyperlink"/>
              <w:noProof/>
            </w:rPr>
          </w:rPrChange>
        </w:rPr>
        <w:t>Tabla 8: Indicadores globales de seguimiento y evaluación</w:t>
      </w:r>
      <w:r w:rsidR="00666E4E" w:rsidRPr="004A60A6">
        <w:rPr>
          <w:noProof/>
          <w:webHidden/>
          <w:color w:val="943634" w:themeColor="accent2" w:themeShade="BF"/>
          <w:rPrChange w:id="1013" w:author="Pedro Eduardo Velasquez Trujillo [2]" w:date="2017-12-05T09:59:00Z">
            <w:rPr>
              <w:noProof/>
              <w:webHidden/>
            </w:rPr>
          </w:rPrChange>
        </w:rPr>
        <w:tab/>
      </w:r>
      <w:r w:rsidR="00666E4E" w:rsidRPr="004A60A6">
        <w:rPr>
          <w:noProof/>
          <w:webHidden/>
          <w:color w:val="943634" w:themeColor="accent2" w:themeShade="BF"/>
          <w:rPrChange w:id="1014" w:author="Pedro Eduardo Velasquez Trujillo [2]" w:date="2017-12-05T09:59:00Z">
            <w:rPr>
              <w:noProof/>
              <w:webHidden/>
            </w:rPr>
          </w:rPrChange>
        </w:rPr>
        <w:fldChar w:fldCharType="begin"/>
      </w:r>
      <w:r w:rsidR="00666E4E" w:rsidRPr="004A60A6">
        <w:rPr>
          <w:noProof/>
          <w:webHidden/>
          <w:color w:val="943634" w:themeColor="accent2" w:themeShade="BF"/>
          <w:rPrChange w:id="1015" w:author="Pedro Eduardo Velasquez Trujillo [2]" w:date="2017-12-05T09:59:00Z">
            <w:rPr>
              <w:noProof/>
              <w:webHidden/>
            </w:rPr>
          </w:rPrChange>
        </w:rPr>
        <w:instrText xml:space="preserve"> PAGEREF _Toc482730689 \h </w:instrText>
      </w:r>
      <w:r w:rsidR="00666E4E" w:rsidRPr="004A60A6">
        <w:rPr>
          <w:noProof/>
          <w:webHidden/>
          <w:color w:val="943634" w:themeColor="accent2" w:themeShade="BF"/>
          <w:rPrChange w:id="1016"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1017" w:author="Pedro Eduardo Velasquez Trujillo [2]" w:date="2017-12-05T09:59:00Z">
            <w:rPr>
              <w:noProof/>
              <w:webHidden/>
            </w:rPr>
          </w:rPrChange>
        </w:rPr>
        <w:fldChar w:fldCharType="separate"/>
      </w:r>
      <w:r w:rsidR="008A2785" w:rsidRPr="004A60A6">
        <w:rPr>
          <w:noProof/>
          <w:webHidden/>
          <w:color w:val="943634" w:themeColor="accent2" w:themeShade="BF"/>
          <w:rPrChange w:id="1018" w:author="Pedro Eduardo Velasquez Trujillo [2]" w:date="2017-12-05T09:59:00Z">
            <w:rPr>
              <w:noProof/>
              <w:webHidden/>
            </w:rPr>
          </w:rPrChange>
        </w:rPr>
        <w:t>105</w:t>
      </w:r>
      <w:r w:rsidR="00666E4E" w:rsidRPr="004A60A6">
        <w:rPr>
          <w:noProof/>
          <w:webHidden/>
          <w:color w:val="943634" w:themeColor="accent2" w:themeShade="BF"/>
          <w:rPrChange w:id="1019" w:author="Pedro Eduardo Velasquez Trujillo [2]" w:date="2017-12-05T09:59:00Z">
            <w:rPr>
              <w:noProof/>
              <w:webHidden/>
            </w:rPr>
          </w:rPrChange>
        </w:rPr>
        <w:fldChar w:fldCharType="end"/>
      </w:r>
      <w:r w:rsidRPr="004A60A6">
        <w:rPr>
          <w:noProof/>
          <w:color w:val="943634" w:themeColor="accent2" w:themeShade="BF"/>
          <w:rPrChange w:id="1020" w:author="Pedro Eduardo Velasquez Trujillo [2]" w:date="2017-12-05T09:59:00Z">
            <w:rPr>
              <w:noProof/>
            </w:rPr>
          </w:rPrChange>
        </w:rPr>
        <w:fldChar w:fldCharType="end"/>
      </w:r>
    </w:p>
    <w:p w14:paraId="0DB22811" w14:textId="7F012034" w:rsidR="00666E4E" w:rsidRPr="004A60A6" w:rsidRDefault="004A60A6">
      <w:pPr>
        <w:pStyle w:val="TableofFigures"/>
        <w:tabs>
          <w:tab w:val="right" w:leader="dot" w:pos="8828"/>
        </w:tabs>
        <w:rPr>
          <w:rFonts w:asciiTheme="minorHAnsi" w:eastAsiaTheme="minorEastAsia" w:hAnsiTheme="minorHAnsi"/>
          <w:noProof/>
          <w:color w:val="943634" w:themeColor="accent2" w:themeShade="BF"/>
          <w:lang w:eastAsia="es-CO"/>
          <w:rPrChange w:id="1021" w:author="Pedro Eduardo Velasquez Trujillo [2]" w:date="2017-12-05T09:59:00Z">
            <w:rPr>
              <w:rFonts w:asciiTheme="minorHAnsi" w:eastAsiaTheme="minorEastAsia" w:hAnsiTheme="minorHAnsi"/>
              <w:noProof/>
              <w:lang w:eastAsia="es-CO"/>
            </w:rPr>
          </w:rPrChange>
        </w:rPr>
      </w:pPr>
      <w:r w:rsidRPr="004A60A6">
        <w:rPr>
          <w:color w:val="943634" w:themeColor="accent2" w:themeShade="BF"/>
          <w:rPrChange w:id="1022" w:author="Pedro Eduardo Velasquez Trujillo [2]" w:date="2017-12-05T09:59:00Z">
            <w:rPr>
              <w:noProof/>
            </w:rPr>
          </w:rPrChange>
        </w:rPr>
        <w:fldChar w:fldCharType="begin"/>
      </w:r>
      <w:r w:rsidRPr="004A60A6">
        <w:rPr>
          <w:color w:val="943634" w:themeColor="accent2" w:themeShade="BF"/>
          <w:rPrChange w:id="1023" w:author="Pedro Eduardo Velasquez Trujillo [2]" w:date="2017-12-05T09:59:00Z">
            <w:rPr/>
          </w:rPrChange>
        </w:rPr>
        <w:instrText xml:space="preserve"> HYPERLINK \l "_Toc482730690" </w:instrText>
      </w:r>
      <w:r w:rsidRPr="004A60A6">
        <w:rPr>
          <w:color w:val="943634" w:themeColor="accent2" w:themeShade="BF"/>
          <w:rPrChange w:id="1024" w:author="Pedro Eduardo Velasquez Trujillo [2]" w:date="2017-12-05T09:59:00Z">
            <w:rPr>
              <w:noProof/>
            </w:rPr>
          </w:rPrChange>
        </w:rPr>
        <w:fldChar w:fldCharType="separate"/>
      </w:r>
      <w:r w:rsidR="00666E4E" w:rsidRPr="004A60A6">
        <w:rPr>
          <w:rStyle w:val="Hyperlink"/>
          <w:noProof/>
          <w:color w:val="943634" w:themeColor="accent2" w:themeShade="BF"/>
          <w:rPrChange w:id="1025" w:author="Pedro Eduardo Velasquez Trujillo [2]" w:date="2017-12-05T09:59:00Z">
            <w:rPr>
              <w:rStyle w:val="Hyperlink"/>
              <w:noProof/>
            </w:rPr>
          </w:rPrChange>
        </w:rPr>
        <w:t>Tabla 9: Riesgos en el proyecto</w:t>
      </w:r>
      <w:r w:rsidR="00666E4E" w:rsidRPr="004A60A6">
        <w:rPr>
          <w:noProof/>
          <w:webHidden/>
          <w:color w:val="943634" w:themeColor="accent2" w:themeShade="BF"/>
          <w:rPrChange w:id="1026" w:author="Pedro Eduardo Velasquez Trujillo [2]" w:date="2017-12-05T09:59:00Z">
            <w:rPr>
              <w:noProof/>
              <w:webHidden/>
            </w:rPr>
          </w:rPrChange>
        </w:rPr>
        <w:tab/>
      </w:r>
      <w:r w:rsidR="00666E4E" w:rsidRPr="004A60A6">
        <w:rPr>
          <w:noProof/>
          <w:webHidden/>
          <w:color w:val="943634" w:themeColor="accent2" w:themeShade="BF"/>
          <w:rPrChange w:id="1027" w:author="Pedro Eduardo Velasquez Trujillo [2]" w:date="2017-12-05T09:59:00Z">
            <w:rPr>
              <w:noProof/>
              <w:webHidden/>
            </w:rPr>
          </w:rPrChange>
        </w:rPr>
        <w:fldChar w:fldCharType="begin"/>
      </w:r>
      <w:r w:rsidR="00666E4E" w:rsidRPr="004A60A6">
        <w:rPr>
          <w:noProof/>
          <w:webHidden/>
          <w:color w:val="943634" w:themeColor="accent2" w:themeShade="BF"/>
          <w:rPrChange w:id="1028" w:author="Pedro Eduardo Velasquez Trujillo [2]" w:date="2017-12-05T09:59:00Z">
            <w:rPr>
              <w:noProof/>
              <w:webHidden/>
            </w:rPr>
          </w:rPrChange>
        </w:rPr>
        <w:instrText xml:space="preserve"> PAGEREF _Toc482730690 \h </w:instrText>
      </w:r>
      <w:r w:rsidR="00666E4E" w:rsidRPr="004A60A6">
        <w:rPr>
          <w:noProof/>
          <w:webHidden/>
          <w:color w:val="943634" w:themeColor="accent2" w:themeShade="BF"/>
          <w:rPrChange w:id="1029" w:author="Pedro Eduardo Velasquez Trujillo [2]" w:date="2017-12-05T09:59:00Z">
            <w:rPr>
              <w:noProof/>
              <w:webHidden/>
              <w:color w:val="943634" w:themeColor="accent2" w:themeShade="BF"/>
            </w:rPr>
          </w:rPrChange>
        </w:rPr>
      </w:r>
      <w:r w:rsidR="00666E4E" w:rsidRPr="004A60A6">
        <w:rPr>
          <w:noProof/>
          <w:webHidden/>
          <w:color w:val="943634" w:themeColor="accent2" w:themeShade="BF"/>
          <w:rPrChange w:id="1030" w:author="Pedro Eduardo Velasquez Trujillo [2]" w:date="2017-12-05T09:59:00Z">
            <w:rPr>
              <w:noProof/>
              <w:webHidden/>
            </w:rPr>
          </w:rPrChange>
        </w:rPr>
        <w:fldChar w:fldCharType="separate"/>
      </w:r>
      <w:r w:rsidR="008A2785" w:rsidRPr="004A60A6">
        <w:rPr>
          <w:noProof/>
          <w:webHidden/>
          <w:color w:val="943634" w:themeColor="accent2" w:themeShade="BF"/>
          <w:rPrChange w:id="1031" w:author="Pedro Eduardo Velasquez Trujillo [2]" w:date="2017-12-05T09:59:00Z">
            <w:rPr>
              <w:noProof/>
              <w:webHidden/>
            </w:rPr>
          </w:rPrChange>
        </w:rPr>
        <w:t>107</w:t>
      </w:r>
      <w:r w:rsidR="00666E4E" w:rsidRPr="004A60A6">
        <w:rPr>
          <w:noProof/>
          <w:webHidden/>
          <w:color w:val="943634" w:themeColor="accent2" w:themeShade="BF"/>
          <w:rPrChange w:id="1032" w:author="Pedro Eduardo Velasquez Trujillo [2]" w:date="2017-12-05T09:59:00Z">
            <w:rPr>
              <w:noProof/>
              <w:webHidden/>
            </w:rPr>
          </w:rPrChange>
        </w:rPr>
        <w:fldChar w:fldCharType="end"/>
      </w:r>
      <w:r w:rsidRPr="004A60A6">
        <w:rPr>
          <w:noProof/>
          <w:color w:val="943634" w:themeColor="accent2" w:themeShade="BF"/>
          <w:rPrChange w:id="1033" w:author="Pedro Eduardo Velasquez Trujillo [2]" w:date="2017-12-05T09:59:00Z">
            <w:rPr>
              <w:noProof/>
            </w:rPr>
          </w:rPrChange>
        </w:rPr>
        <w:fldChar w:fldCharType="end"/>
      </w:r>
    </w:p>
    <w:p w14:paraId="44461FF6" w14:textId="1E947FD8" w:rsidR="008B1C3F" w:rsidRPr="004A60A6" w:rsidRDefault="001058E1" w:rsidP="0044792E">
      <w:pPr>
        <w:rPr>
          <w:color w:val="943634" w:themeColor="accent2" w:themeShade="BF"/>
          <w:rPrChange w:id="1034" w:author="Pedro Eduardo Velasquez Trujillo [2]" w:date="2017-12-05T09:59:00Z">
            <w:rPr/>
          </w:rPrChange>
        </w:rPr>
      </w:pPr>
      <w:r w:rsidRPr="004A60A6">
        <w:rPr>
          <w:color w:val="943634" w:themeColor="accent2" w:themeShade="BF"/>
          <w:rPrChange w:id="1035" w:author="Pedro Eduardo Velasquez Trujillo [2]" w:date="2017-12-05T09:59:00Z">
            <w:rPr/>
          </w:rPrChange>
        </w:rPr>
        <w:fldChar w:fldCharType="end"/>
      </w:r>
    </w:p>
    <w:p w14:paraId="45AC4E6F" w14:textId="4B5DD08B" w:rsidR="00A47C0A" w:rsidRPr="004A60A6" w:rsidRDefault="00A47C0A">
      <w:pPr>
        <w:jc w:val="left"/>
        <w:rPr>
          <w:color w:val="943634" w:themeColor="accent2" w:themeShade="BF"/>
          <w:rPrChange w:id="1036" w:author="Pedro Eduardo Velasquez Trujillo [2]" w:date="2017-12-05T09:59:00Z">
            <w:rPr/>
          </w:rPrChange>
        </w:rPr>
      </w:pPr>
      <w:r w:rsidRPr="004A60A6">
        <w:rPr>
          <w:color w:val="943634" w:themeColor="accent2" w:themeShade="BF"/>
          <w:rPrChange w:id="1037" w:author="Pedro Eduardo Velasquez Trujillo [2]" w:date="2017-12-05T09:59:00Z">
            <w:rPr/>
          </w:rPrChange>
        </w:rPr>
        <w:br w:type="page"/>
      </w:r>
    </w:p>
    <w:p w14:paraId="1749FF51" w14:textId="737E34C4" w:rsidR="000F73A9" w:rsidRPr="00BA1763" w:rsidRDefault="00B54F3C" w:rsidP="00BA1763">
      <w:pPr>
        <w:pStyle w:val="NoSpacing"/>
        <w:jc w:val="center"/>
        <w:rPr>
          <w:bCs/>
          <w:color w:val="1F497D" w:themeColor="text2"/>
          <w:sz w:val="32"/>
          <w:szCs w:val="40"/>
        </w:rPr>
      </w:pPr>
      <w:bookmarkStart w:id="1038" w:name="_3znysh7" w:colFirst="0" w:colLast="0"/>
      <w:bookmarkEnd w:id="1038"/>
      <w:r w:rsidRPr="00BA1763">
        <w:rPr>
          <w:bCs/>
          <w:color w:val="1F497D" w:themeColor="text2"/>
          <w:sz w:val="32"/>
          <w:szCs w:val="40"/>
        </w:rPr>
        <w:lastRenderedPageBreak/>
        <w:t>CONFORMACIÓN</w:t>
      </w:r>
      <w:r w:rsidR="000F73A9" w:rsidRPr="00BA1763">
        <w:rPr>
          <w:bCs/>
          <w:color w:val="1F497D" w:themeColor="text2"/>
          <w:sz w:val="32"/>
          <w:szCs w:val="40"/>
        </w:rPr>
        <w:t>, IMPLEMENTACIÓN</w:t>
      </w:r>
      <w:r w:rsidR="00BA1763">
        <w:rPr>
          <w:bCs/>
          <w:color w:val="1F497D" w:themeColor="text2"/>
          <w:sz w:val="32"/>
          <w:szCs w:val="40"/>
        </w:rPr>
        <w:t xml:space="preserve"> Y</w:t>
      </w:r>
      <w:r w:rsidR="000F73A9" w:rsidRPr="00BA1763">
        <w:rPr>
          <w:bCs/>
          <w:color w:val="1F497D" w:themeColor="text2"/>
          <w:sz w:val="32"/>
          <w:szCs w:val="40"/>
        </w:rPr>
        <w:t xml:space="preserve"> </w:t>
      </w:r>
      <w:r w:rsidR="00BA1763" w:rsidRPr="00BA1763">
        <w:rPr>
          <w:bCs/>
          <w:color w:val="1F497D" w:themeColor="text2"/>
          <w:sz w:val="32"/>
          <w:szCs w:val="40"/>
        </w:rPr>
        <w:t>CONSOLIDACIÓN DE LA RED NEURONAL DE SISTEMAS DE INFORMACI</w:t>
      </w:r>
      <w:ins w:id="1039" w:author="Camilo Cabrera" w:date="2017-12-11T22:11:00Z">
        <w:r w:rsidR="00821DA8">
          <w:rPr>
            <w:bCs/>
            <w:color w:val="1F497D" w:themeColor="text2"/>
            <w:sz w:val="32"/>
            <w:szCs w:val="40"/>
          </w:rPr>
          <w:t>Ó</w:t>
        </w:r>
      </w:ins>
      <w:del w:id="1040" w:author="Camilo Cabrera" w:date="2017-12-11T22:10:00Z">
        <w:r w:rsidR="00BA1763" w:rsidRPr="00BA1763" w:rsidDel="00821DA8">
          <w:rPr>
            <w:bCs/>
            <w:color w:val="1F497D" w:themeColor="text2"/>
            <w:sz w:val="32"/>
            <w:szCs w:val="40"/>
          </w:rPr>
          <w:delText>O</w:delText>
        </w:r>
      </w:del>
      <w:r w:rsidR="00BA1763" w:rsidRPr="00BA1763">
        <w:rPr>
          <w:bCs/>
          <w:color w:val="1F497D" w:themeColor="text2"/>
          <w:sz w:val="32"/>
          <w:szCs w:val="40"/>
        </w:rPr>
        <w:t>N DEL DEPARTAMENTO</w:t>
      </w:r>
      <w:ins w:id="1041" w:author="Pedro Eduardo Velasquez Trujillo" w:date="2017-07-17T14:55:00Z">
        <w:r w:rsidR="00BA1763" w:rsidRPr="00BA1763">
          <w:rPr>
            <w:bCs/>
            <w:color w:val="1F497D" w:themeColor="text2"/>
            <w:sz w:val="32"/>
            <w:szCs w:val="40"/>
            <w:rPrChange w:id="1042" w:author="Pedro Eduardo Velasquez Trujillo" w:date="2017-07-17T14:55:00Z">
              <w:rPr>
                <w:bCs/>
                <w:color w:val="1F497D" w:themeColor="text2"/>
                <w:sz w:val="56"/>
                <w:szCs w:val="72"/>
              </w:rPr>
            </w:rPrChange>
          </w:rPr>
          <w:t xml:space="preserve"> DEL HUILA</w:t>
        </w:r>
      </w:ins>
    </w:p>
    <w:p w14:paraId="3A91EF37" w14:textId="77777777" w:rsidR="00BA1763" w:rsidDel="000A155F" w:rsidRDefault="00BA1763" w:rsidP="00BA1763">
      <w:pPr>
        <w:pStyle w:val="NoSpacing"/>
        <w:jc w:val="left"/>
        <w:rPr>
          <w:del w:id="1043" w:author="Camilo Cabrera" w:date="2017-12-11T14:49:00Z"/>
        </w:rPr>
      </w:pPr>
    </w:p>
    <w:p w14:paraId="36A95097" w14:textId="77777777" w:rsidR="00BA1763" w:rsidRDefault="00BA1763" w:rsidP="00BA1763">
      <w:pPr>
        <w:pStyle w:val="NoSpacing"/>
        <w:jc w:val="left"/>
      </w:pPr>
    </w:p>
    <w:p w14:paraId="18858886" w14:textId="77777777" w:rsidR="00BA1763" w:rsidRPr="005C049C" w:rsidDel="00D62480" w:rsidRDefault="00BA1763" w:rsidP="00BA1763">
      <w:pPr>
        <w:pStyle w:val="NoSpacing"/>
        <w:jc w:val="left"/>
        <w:rPr>
          <w:del w:id="1044" w:author="Pedro Eduardo Velasquez Trujillo" w:date="2017-07-17T14:56:00Z"/>
        </w:rPr>
      </w:pPr>
    </w:p>
    <w:p w14:paraId="0CD474BC" w14:textId="77777777" w:rsidR="000F73A9" w:rsidRDefault="000F73A9" w:rsidP="00821DA8">
      <w:pPr>
        <w:pStyle w:val="Heading1"/>
        <w:jc w:val="left"/>
        <w:pPrChange w:id="1045" w:author="Camilo Cabrera" w:date="2017-12-11T22:11:00Z">
          <w:pPr>
            <w:pStyle w:val="NoSpacing"/>
            <w:jc w:val="left"/>
          </w:pPr>
        </w:pPrChange>
      </w:pPr>
      <w:bookmarkStart w:id="1046" w:name="_Toc474075183"/>
      <w:r>
        <w:t>Resumen</w:t>
      </w:r>
      <w:bookmarkEnd w:id="1046"/>
    </w:p>
    <w:p w14:paraId="6F9F89BD" w14:textId="77777777" w:rsidR="00B058DF" w:rsidRDefault="00B058DF" w:rsidP="00BA1763">
      <w:pPr>
        <w:pStyle w:val="NoSpacing"/>
        <w:jc w:val="left"/>
      </w:pPr>
    </w:p>
    <w:p w14:paraId="41018E3A" w14:textId="1117150E" w:rsidR="00B058DF" w:rsidRDefault="00B058DF" w:rsidP="00B058DF">
      <w:pPr>
        <w:autoSpaceDE w:val="0"/>
        <w:autoSpaceDN w:val="0"/>
        <w:adjustRightInd w:val="0"/>
        <w:spacing w:after="0" w:line="240" w:lineRule="auto"/>
        <w:rPr>
          <w:rFonts w:eastAsiaTheme="minorEastAsia"/>
          <w:lang w:val="es-ES"/>
        </w:rPr>
      </w:pPr>
      <w:r w:rsidRPr="00B058DF">
        <w:rPr>
          <w:rFonts w:eastAsiaTheme="minorEastAsia"/>
          <w:lang w:val="es-ES"/>
        </w:rPr>
        <w:t>"Un Sistema de Información (S.I.) es un conjunto de procedimientos,</w:t>
      </w:r>
      <w:r>
        <w:rPr>
          <w:rFonts w:eastAsiaTheme="minorEastAsia"/>
          <w:lang w:val="es-ES"/>
        </w:rPr>
        <w:t xml:space="preserve"> </w:t>
      </w:r>
      <w:r w:rsidRPr="00B058DF">
        <w:rPr>
          <w:rFonts w:eastAsiaTheme="minorEastAsia"/>
          <w:lang w:val="es-ES"/>
        </w:rPr>
        <w:t>manuales y automatizados, y de funciones dirigidas a la recogida, elaboración,</w:t>
      </w:r>
      <w:r>
        <w:rPr>
          <w:rFonts w:eastAsiaTheme="minorEastAsia"/>
          <w:lang w:val="es-ES"/>
        </w:rPr>
        <w:t xml:space="preserve"> </w:t>
      </w:r>
      <w:r w:rsidRPr="00B058DF">
        <w:rPr>
          <w:rFonts w:eastAsiaTheme="minorEastAsia"/>
          <w:lang w:val="es-ES"/>
        </w:rPr>
        <w:t>evaluación, almacenamiento, recuperación, condensación y distribución de</w:t>
      </w:r>
      <w:r>
        <w:rPr>
          <w:rFonts w:eastAsiaTheme="minorEastAsia"/>
          <w:lang w:val="es-ES"/>
        </w:rPr>
        <w:t xml:space="preserve"> </w:t>
      </w:r>
      <w:r w:rsidRPr="00B058DF">
        <w:rPr>
          <w:rFonts w:eastAsiaTheme="minorEastAsia"/>
          <w:lang w:val="es-ES"/>
        </w:rPr>
        <w:t>informaciones dentro de una organización, orientado a promover el flujo de las</w:t>
      </w:r>
      <w:r>
        <w:rPr>
          <w:rFonts w:eastAsiaTheme="minorEastAsia"/>
          <w:lang w:val="es-ES"/>
        </w:rPr>
        <w:t xml:space="preserve"> </w:t>
      </w:r>
      <w:r w:rsidRPr="00B058DF">
        <w:rPr>
          <w:rFonts w:eastAsiaTheme="minorEastAsia"/>
          <w:lang w:val="es-ES"/>
        </w:rPr>
        <w:t>mismas desde el punto en el que se generan hasta el destinatario final de las</w:t>
      </w:r>
      <w:r>
        <w:rPr>
          <w:rFonts w:eastAsiaTheme="minorEastAsia"/>
          <w:lang w:val="es-ES"/>
        </w:rPr>
        <w:t xml:space="preserve"> </w:t>
      </w:r>
      <w:r w:rsidRPr="00B058DF">
        <w:rPr>
          <w:rFonts w:eastAsiaTheme="minorEastAsia"/>
          <w:lang w:val="es-ES"/>
        </w:rPr>
        <w:t>mismas"</w:t>
      </w:r>
      <w:del w:id="1047" w:author="Camilo Cabrera" w:date="2017-12-11T14:49:00Z">
        <w:r w:rsidRPr="00B058DF" w:rsidDel="000A155F">
          <w:rPr>
            <w:rFonts w:eastAsiaTheme="minorEastAsia"/>
            <w:lang w:val="es-ES"/>
          </w:rPr>
          <w:delText>.</w:delText>
        </w:r>
      </w:del>
    </w:p>
    <w:p w14:paraId="7DD5014B" w14:textId="77777777" w:rsidR="00B058DF" w:rsidRPr="00B058DF" w:rsidRDefault="00B058DF" w:rsidP="00B058DF">
      <w:pPr>
        <w:autoSpaceDE w:val="0"/>
        <w:autoSpaceDN w:val="0"/>
        <w:adjustRightInd w:val="0"/>
        <w:spacing w:after="0" w:line="240" w:lineRule="auto"/>
        <w:rPr>
          <w:rFonts w:eastAsiaTheme="minorEastAsia"/>
          <w:lang w:val="es-ES"/>
        </w:rPr>
      </w:pPr>
    </w:p>
    <w:p w14:paraId="2F54B12A" w14:textId="4BDBF37A" w:rsidR="00F10877" w:rsidRPr="00F10877" w:rsidRDefault="00F10877" w:rsidP="00F10877">
      <w:pPr>
        <w:autoSpaceDE w:val="0"/>
        <w:autoSpaceDN w:val="0"/>
        <w:adjustRightInd w:val="0"/>
        <w:spacing w:after="0" w:line="240" w:lineRule="auto"/>
        <w:rPr>
          <w:rFonts w:eastAsiaTheme="minorEastAsia"/>
          <w:lang w:val="es-ES"/>
        </w:rPr>
      </w:pPr>
      <w:r w:rsidRPr="00F10877">
        <w:rPr>
          <w:rFonts w:eastAsiaTheme="minorEastAsia"/>
          <w:lang w:val="es-ES"/>
        </w:rPr>
        <w:t>Un S.I. completo para una organización es un instrumento enormemente</w:t>
      </w:r>
      <w:r>
        <w:rPr>
          <w:rFonts w:eastAsiaTheme="minorEastAsia"/>
          <w:lang w:val="es-ES"/>
        </w:rPr>
        <w:t xml:space="preserve"> </w:t>
      </w:r>
      <w:r w:rsidRPr="00F10877">
        <w:rPr>
          <w:rFonts w:eastAsiaTheme="minorEastAsia"/>
          <w:lang w:val="es-ES"/>
        </w:rPr>
        <w:t>complejo que está constituido por un gran número de partes, o subsistemas, que</w:t>
      </w:r>
      <w:r>
        <w:rPr>
          <w:rFonts w:eastAsiaTheme="minorEastAsia"/>
          <w:lang w:val="es-ES"/>
        </w:rPr>
        <w:t xml:space="preserve"> </w:t>
      </w:r>
      <w:r w:rsidRPr="00F10877">
        <w:rPr>
          <w:rFonts w:eastAsiaTheme="minorEastAsia"/>
          <w:lang w:val="es-ES"/>
        </w:rPr>
        <w:t>interaccionan unos con otros en grado diferente y cuya estructuración tiene</w:t>
      </w:r>
      <w:r>
        <w:rPr>
          <w:rFonts w:eastAsiaTheme="minorEastAsia"/>
          <w:lang w:val="es-ES"/>
        </w:rPr>
        <w:t xml:space="preserve"> </w:t>
      </w:r>
      <w:r w:rsidRPr="00F10877">
        <w:rPr>
          <w:rFonts w:eastAsiaTheme="minorEastAsia"/>
          <w:lang w:val="es-ES"/>
        </w:rPr>
        <w:t>simultáneamente una dimensión vertical y horizontal.</w:t>
      </w:r>
    </w:p>
    <w:p w14:paraId="5CE88969" w14:textId="5F9A0D7B" w:rsidR="00F10877" w:rsidRPr="00B058DF" w:rsidRDefault="00F10877" w:rsidP="00F10877">
      <w:pPr>
        <w:autoSpaceDE w:val="0"/>
        <w:autoSpaceDN w:val="0"/>
        <w:adjustRightInd w:val="0"/>
        <w:spacing w:after="0" w:line="240" w:lineRule="auto"/>
        <w:rPr>
          <w:rFonts w:eastAsiaTheme="minorEastAsia"/>
          <w:lang w:val="es-ES"/>
        </w:rPr>
      </w:pPr>
    </w:p>
    <w:p w14:paraId="14F0BC18"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ESTRUCTURA VERTICAL</w:t>
      </w:r>
    </w:p>
    <w:p w14:paraId="726C9BB7" w14:textId="77777777" w:rsidR="00B058DF" w:rsidRPr="00B058DF" w:rsidRDefault="00B058DF" w:rsidP="00B058DF">
      <w:pPr>
        <w:autoSpaceDE w:val="0"/>
        <w:autoSpaceDN w:val="0"/>
        <w:adjustRightInd w:val="0"/>
        <w:spacing w:after="0" w:line="240" w:lineRule="auto"/>
        <w:jc w:val="left"/>
        <w:rPr>
          <w:rFonts w:eastAsiaTheme="minorEastAsia"/>
          <w:lang w:val="es-ES"/>
        </w:rPr>
      </w:pPr>
      <w:r w:rsidRPr="00B058DF">
        <w:rPr>
          <w:rFonts w:eastAsiaTheme="minorEastAsia"/>
          <w:lang w:val="es-ES"/>
        </w:rPr>
        <w:t>En su dimensión vertical el S.I. tiene distintos niveles jerárquicos:</w:t>
      </w:r>
    </w:p>
    <w:p w14:paraId="3146A1C1" w14:textId="31265E06" w:rsidR="00B058DF" w:rsidRPr="00B058DF" w:rsidRDefault="00B058DF">
      <w:pPr>
        <w:autoSpaceDE w:val="0"/>
        <w:autoSpaceDN w:val="0"/>
        <w:adjustRightInd w:val="0"/>
        <w:spacing w:after="0" w:line="240" w:lineRule="auto"/>
        <w:rPr>
          <w:rFonts w:eastAsiaTheme="minorEastAsia"/>
          <w:lang w:val="es-ES"/>
        </w:rPr>
        <w:pPrChange w:id="1048" w:author="Pedro Eduardo Velasquez Trujillo [2]" w:date="2017-12-05T09:59:00Z">
          <w:pPr>
            <w:autoSpaceDE w:val="0"/>
            <w:autoSpaceDN w:val="0"/>
            <w:adjustRightInd w:val="0"/>
            <w:spacing w:after="0" w:line="240" w:lineRule="auto"/>
            <w:jc w:val="left"/>
          </w:pPr>
        </w:pPrChange>
      </w:pPr>
      <w:r w:rsidRPr="00B058DF">
        <w:rPr>
          <w:rFonts w:eastAsiaTheme="minorEastAsia"/>
          <w:lang w:val="es-ES"/>
        </w:rPr>
        <w:t>- Nivel operacional: donde se manejan procedimientos de rutina</w:t>
      </w:r>
      <w:r w:rsidR="00F10877">
        <w:rPr>
          <w:rFonts w:eastAsiaTheme="minorEastAsia"/>
          <w:lang w:val="es-ES"/>
        </w:rPr>
        <w:t xml:space="preserve"> </w:t>
      </w:r>
      <w:r w:rsidRPr="00B058DF">
        <w:rPr>
          <w:rFonts w:eastAsiaTheme="minorEastAsia"/>
          <w:lang w:val="es-ES"/>
        </w:rPr>
        <w:t>relacionados con las distintas actividades de la organización. En este nivel</w:t>
      </w:r>
      <w:r w:rsidR="00F10877">
        <w:rPr>
          <w:rFonts w:eastAsiaTheme="minorEastAsia"/>
          <w:lang w:val="es-ES"/>
        </w:rPr>
        <w:t xml:space="preserve"> </w:t>
      </w:r>
      <w:r w:rsidRPr="00B058DF">
        <w:rPr>
          <w:rFonts w:eastAsiaTheme="minorEastAsia"/>
          <w:lang w:val="es-ES"/>
        </w:rPr>
        <w:t>tiene lugar el grueso del</w:t>
      </w:r>
      <w:ins w:id="1049" w:author="Pedro Eduardo Velasquez Trujillo [2]" w:date="2017-12-05T09:59:00Z">
        <w:r w:rsidR="004A60A6">
          <w:rPr>
            <w:rFonts w:eastAsiaTheme="minorEastAsia"/>
            <w:lang w:val="es-ES"/>
          </w:rPr>
          <w:t xml:space="preserve"> </w:t>
        </w:r>
      </w:ins>
      <w:del w:id="1050" w:author="Pedro Eduardo Velasquez Trujillo [2]" w:date="2017-12-05T09:59:00Z">
        <w:r w:rsidRPr="00B058DF" w:rsidDel="004A60A6">
          <w:rPr>
            <w:rFonts w:eastAsiaTheme="minorEastAsia"/>
            <w:lang w:val="es-ES"/>
          </w:rPr>
          <w:delText xml:space="preserve"> tratamiento</w:delText>
        </w:r>
      </w:del>
      <w:ins w:id="1051" w:author="Pedro Eduardo Velasquez Trujillo [2]" w:date="2017-12-05T09:59:00Z">
        <w:r w:rsidR="004A60A6">
          <w:rPr>
            <w:rFonts w:eastAsiaTheme="minorEastAsia"/>
            <w:lang w:val="es-ES"/>
          </w:rPr>
          <w:t>trat</w:t>
        </w:r>
        <w:r w:rsidR="004A60A6" w:rsidRPr="00B058DF">
          <w:rPr>
            <w:rFonts w:eastAsiaTheme="minorEastAsia"/>
            <w:lang w:val="es-ES"/>
          </w:rPr>
          <w:t>amiento</w:t>
        </w:r>
      </w:ins>
      <w:r w:rsidRPr="00B058DF">
        <w:rPr>
          <w:rFonts w:eastAsiaTheme="minorEastAsia"/>
          <w:lang w:val="es-ES"/>
        </w:rPr>
        <w:t xml:space="preserve"> de datos y el sistema mantiene vínculos</w:t>
      </w:r>
      <w:r w:rsidR="00F10877">
        <w:rPr>
          <w:rFonts w:eastAsiaTheme="minorEastAsia"/>
          <w:lang w:val="es-ES"/>
        </w:rPr>
        <w:t xml:space="preserve"> </w:t>
      </w:r>
      <w:r w:rsidRPr="00B058DF">
        <w:rPr>
          <w:rFonts w:eastAsiaTheme="minorEastAsia"/>
          <w:lang w:val="es-ES"/>
        </w:rPr>
        <w:t>estrechos con los procesos físicos realizados por la organización.</w:t>
      </w:r>
    </w:p>
    <w:p w14:paraId="6B1719DF" w14:textId="1A67863F"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Nivel táctico: donde se adoptan decisiones concretas, a corto plazo</w:t>
      </w:r>
      <w:r w:rsidR="00F10877">
        <w:rPr>
          <w:rFonts w:eastAsiaTheme="minorEastAsia"/>
          <w:lang w:val="es-ES"/>
        </w:rPr>
        <w:t xml:space="preserve"> </w:t>
      </w:r>
      <w:r w:rsidRPr="00B058DF">
        <w:rPr>
          <w:rFonts w:eastAsiaTheme="minorEastAsia"/>
          <w:lang w:val="es-ES"/>
        </w:rPr>
        <w:t>basadas en información elaborada a partir de datos transaccionales o</w:t>
      </w:r>
      <w:r w:rsidR="00F10877">
        <w:rPr>
          <w:rFonts w:eastAsiaTheme="minorEastAsia"/>
          <w:lang w:val="es-ES"/>
        </w:rPr>
        <w:t xml:space="preserve"> </w:t>
      </w:r>
      <w:r w:rsidRPr="00B058DF">
        <w:rPr>
          <w:rFonts w:eastAsiaTheme="minorEastAsia"/>
          <w:lang w:val="es-ES"/>
        </w:rPr>
        <w:t>procedentes de fuentes externas formalizadas.</w:t>
      </w:r>
    </w:p>
    <w:p w14:paraId="44E69A34" w14:textId="0E2F6043"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Las decisiones tomadas a nivel táctico se implementan generalmente a</w:t>
      </w:r>
      <w:r w:rsidR="00F10877">
        <w:rPr>
          <w:rFonts w:eastAsiaTheme="minorEastAsia"/>
          <w:lang w:val="es-ES"/>
        </w:rPr>
        <w:t xml:space="preserve"> </w:t>
      </w:r>
      <w:r w:rsidRPr="00B058DF">
        <w:rPr>
          <w:rFonts w:eastAsiaTheme="minorEastAsia"/>
          <w:lang w:val="es-ES"/>
        </w:rPr>
        <w:t>través de la parte operacional del S.I. mediante un procedimiento</w:t>
      </w:r>
      <w:r w:rsidR="00F10877">
        <w:rPr>
          <w:rFonts w:eastAsiaTheme="minorEastAsia"/>
          <w:lang w:val="es-ES"/>
        </w:rPr>
        <w:t xml:space="preserve"> </w:t>
      </w:r>
      <w:r w:rsidRPr="00B058DF">
        <w:rPr>
          <w:rFonts w:eastAsiaTheme="minorEastAsia"/>
          <w:lang w:val="es-ES"/>
        </w:rPr>
        <w:t>automatizado en un S.I. integrado o a través de medios más informales en</w:t>
      </w:r>
      <w:r w:rsidR="00F10877">
        <w:rPr>
          <w:rFonts w:eastAsiaTheme="minorEastAsia"/>
          <w:lang w:val="es-ES"/>
        </w:rPr>
        <w:t xml:space="preserve"> </w:t>
      </w:r>
      <w:r w:rsidRPr="00B058DF">
        <w:rPr>
          <w:rFonts w:eastAsiaTheme="minorEastAsia"/>
          <w:lang w:val="es-ES"/>
        </w:rPr>
        <w:t>otros casos.</w:t>
      </w:r>
    </w:p>
    <w:p w14:paraId="41F207E6" w14:textId="6FD00FBD"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Nivel estratégico: se implementan decisiones más amplias, a mayor plazo,</w:t>
      </w:r>
      <w:r w:rsidR="00F10877">
        <w:rPr>
          <w:rFonts w:eastAsiaTheme="minorEastAsia"/>
          <w:lang w:val="es-ES"/>
        </w:rPr>
        <w:t xml:space="preserve"> </w:t>
      </w:r>
      <w:r w:rsidRPr="00B058DF">
        <w:rPr>
          <w:rFonts w:eastAsiaTheme="minorEastAsia"/>
          <w:lang w:val="es-ES"/>
        </w:rPr>
        <w:t>apoyadas menos en información formal procedente de datos transaccionales</w:t>
      </w:r>
    </w:p>
    <w:p w14:paraId="7D25CD1B"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y que dependen en gran medida de fuentes de información externa.</w:t>
      </w:r>
    </w:p>
    <w:p w14:paraId="2E3A7ABF"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ESTRUCTURA HORIZONTAL</w:t>
      </w:r>
    </w:p>
    <w:p w14:paraId="536B14A9" w14:textId="2D248903"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lastRenderedPageBreak/>
        <w:t>En su estructura horizontal, y dentro de cada uno de los niveles anteriores,</w:t>
      </w:r>
      <w:r w:rsidR="00F10877">
        <w:rPr>
          <w:rFonts w:eastAsiaTheme="minorEastAsia"/>
          <w:lang w:val="es-ES"/>
        </w:rPr>
        <w:t xml:space="preserve"> </w:t>
      </w:r>
      <w:r w:rsidRPr="00B058DF">
        <w:rPr>
          <w:rFonts w:eastAsiaTheme="minorEastAsia"/>
          <w:lang w:val="es-ES"/>
        </w:rPr>
        <w:t>las funciones se subdividen en aplicaciones o procedimientos (subsistemas). Por</w:t>
      </w:r>
      <w:r w:rsidR="00F10877">
        <w:rPr>
          <w:rFonts w:eastAsiaTheme="minorEastAsia"/>
          <w:lang w:val="es-ES"/>
        </w:rPr>
        <w:t xml:space="preserve"> </w:t>
      </w:r>
      <w:r w:rsidRPr="00B058DF">
        <w:rPr>
          <w:rFonts w:eastAsiaTheme="minorEastAsia"/>
          <w:lang w:val="es-ES"/>
        </w:rPr>
        <w:t>ejemplo, el nivel operativo de una empresa de fabricación incluiría subsistemas de</w:t>
      </w:r>
    </w:p>
    <w:p w14:paraId="4E047A00"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pedidos, control de inventario, ...</w:t>
      </w:r>
    </w:p>
    <w:p w14:paraId="3933F2F0" w14:textId="2A1DEEF6" w:rsid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Estos subsistemas pueden estar directamente conectados unos con otros</w:t>
      </w:r>
      <w:r w:rsidR="00F10877">
        <w:rPr>
          <w:rFonts w:eastAsiaTheme="minorEastAsia"/>
          <w:lang w:val="es-ES"/>
        </w:rPr>
        <w:t xml:space="preserve"> </w:t>
      </w:r>
      <w:r w:rsidRPr="00B058DF">
        <w:rPr>
          <w:rFonts w:eastAsiaTheme="minorEastAsia"/>
          <w:lang w:val="es-ES"/>
        </w:rPr>
        <w:t>aportando un alto grado de integración o por el contrario pueden estar concebidos</w:t>
      </w:r>
      <w:r w:rsidR="00F10877">
        <w:rPr>
          <w:rFonts w:eastAsiaTheme="minorEastAsia"/>
          <w:lang w:val="es-ES"/>
        </w:rPr>
        <w:t xml:space="preserve"> </w:t>
      </w:r>
      <w:r w:rsidRPr="00B058DF">
        <w:rPr>
          <w:rFonts w:eastAsiaTheme="minorEastAsia"/>
          <w:lang w:val="es-ES"/>
        </w:rPr>
        <w:t>bajo un enfoque separado o autónomo que contempla cada aplicación o</w:t>
      </w:r>
      <w:r w:rsidR="00F10877">
        <w:rPr>
          <w:rFonts w:eastAsiaTheme="minorEastAsia"/>
          <w:lang w:val="es-ES"/>
        </w:rPr>
        <w:t xml:space="preserve"> </w:t>
      </w:r>
      <w:r w:rsidRPr="00B058DF">
        <w:rPr>
          <w:rFonts w:eastAsiaTheme="minorEastAsia"/>
          <w:lang w:val="es-ES"/>
        </w:rPr>
        <w:t>procedimiento de manera separada e independiente de los restantes procedimientos</w:t>
      </w:r>
      <w:r w:rsidR="00F10877">
        <w:rPr>
          <w:rFonts w:eastAsiaTheme="minorEastAsia"/>
          <w:lang w:val="es-ES"/>
        </w:rPr>
        <w:t xml:space="preserve"> </w:t>
      </w:r>
      <w:r w:rsidRPr="00B058DF">
        <w:rPr>
          <w:rFonts w:eastAsiaTheme="minorEastAsia"/>
          <w:lang w:val="es-ES"/>
        </w:rPr>
        <w:t>de la organización. En cualquier caso, el grado de integración entre subsistemas es</w:t>
      </w:r>
      <w:r w:rsidR="00F10877">
        <w:rPr>
          <w:rFonts w:eastAsiaTheme="minorEastAsia"/>
          <w:lang w:val="es-ES"/>
        </w:rPr>
        <w:t xml:space="preserve"> </w:t>
      </w:r>
      <w:r w:rsidRPr="00B058DF">
        <w:rPr>
          <w:rFonts w:eastAsiaTheme="minorEastAsia"/>
          <w:lang w:val="es-ES"/>
        </w:rPr>
        <w:t>una cuestión principal en el diseño de un S.I.</w:t>
      </w:r>
    </w:p>
    <w:p w14:paraId="1698A12D" w14:textId="77777777" w:rsidR="00F10877" w:rsidRPr="00B058DF" w:rsidRDefault="00F10877" w:rsidP="00F10877">
      <w:pPr>
        <w:autoSpaceDE w:val="0"/>
        <w:autoSpaceDN w:val="0"/>
        <w:adjustRightInd w:val="0"/>
        <w:spacing w:after="0" w:line="240" w:lineRule="auto"/>
        <w:rPr>
          <w:rFonts w:eastAsiaTheme="minorEastAsia"/>
          <w:lang w:val="es-ES"/>
        </w:rPr>
      </w:pPr>
    </w:p>
    <w:p w14:paraId="0C9EC914" w14:textId="022312E6"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Organización y Gestión de l</w:t>
      </w:r>
      <w:r w:rsidR="00F10877">
        <w:rPr>
          <w:rFonts w:eastAsiaTheme="minorEastAsia"/>
          <w:lang w:val="es-ES"/>
        </w:rPr>
        <w:t>a Información y la Comunicación</w:t>
      </w:r>
    </w:p>
    <w:p w14:paraId="4E4B9B7E" w14:textId="465D9216" w:rsid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Un sistema integrado M.I.S. (Management Information System) es aquel</w:t>
      </w:r>
      <w:r w:rsidR="00F10877">
        <w:rPr>
          <w:rFonts w:eastAsiaTheme="minorEastAsia"/>
          <w:lang w:val="es-ES"/>
        </w:rPr>
        <w:t xml:space="preserve"> </w:t>
      </w:r>
      <w:r w:rsidRPr="00B058DF">
        <w:rPr>
          <w:rFonts w:eastAsiaTheme="minorEastAsia"/>
          <w:lang w:val="es-ES"/>
        </w:rPr>
        <w:t>que tiene un alto grado de coordinación, con entradas y salidas rígidamente</w:t>
      </w:r>
      <w:r w:rsidR="00F10877">
        <w:rPr>
          <w:rFonts w:eastAsiaTheme="minorEastAsia"/>
          <w:lang w:val="es-ES"/>
        </w:rPr>
        <w:t xml:space="preserve"> </w:t>
      </w:r>
      <w:r w:rsidRPr="00B058DF">
        <w:rPr>
          <w:rFonts w:eastAsiaTheme="minorEastAsia"/>
          <w:lang w:val="es-ES"/>
        </w:rPr>
        <w:t>establecidas, teniendo en cuenta los efectos de un subsistema sobre los otros y en el</w:t>
      </w:r>
      <w:r w:rsidR="00F10877">
        <w:rPr>
          <w:rFonts w:eastAsiaTheme="minorEastAsia"/>
          <w:lang w:val="es-ES"/>
        </w:rPr>
        <w:t xml:space="preserve"> </w:t>
      </w:r>
      <w:r w:rsidRPr="00B058DF">
        <w:rPr>
          <w:rFonts w:eastAsiaTheme="minorEastAsia"/>
          <w:lang w:val="es-ES"/>
        </w:rPr>
        <w:t>que los recursos son ampliamente compartidos.</w:t>
      </w:r>
      <w:r w:rsidR="00F10877">
        <w:rPr>
          <w:rFonts w:eastAsiaTheme="minorEastAsia"/>
          <w:lang w:val="es-ES"/>
        </w:rPr>
        <w:t xml:space="preserve"> </w:t>
      </w:r>
    </w:p>
    <w:p w14:paraId="0EBA306F" w14:textId="77777777" w:rsidR="00F10877" w:rsidRPr="00B058DF" w:rsidRDefault="00F10877" w:rsidP="00F10877">
      <w:pPr>
        <w:autoSpaceDE w:val="0"/>
        <w:autoSpaceDN w:val="0"/>
        <w:adjustRightInd w:val="0"/>
        <w:spacing w:after="0" w:line="240" w:lineRule="auto"/>
        <w:rPr>
          <w:rFonts w:eastAsiaTheme="minorEastAsia"/>
          <w:lang w:val="es-ES"/>
        </w:rPr>
      </w:pPr>
    </w:p>
    <w:p w14:paraId="459900DF"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Las principales ventajas de un enfoque integrado son las siguientes:</w:t>
      </w:r>
    </w:p>
    <w:p w14:paraId="7435055B" w14:textId="2672AB3D"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Mayor eficiencia conjunta y una interrelación más efectiva de actividades</w:t>
      </w:r>
      <w:r w:rsidR="00F10877">
        <w:rPr>
          <w:rFonts w:eastAsiaTheme="minorEastAsia"/>
          <w:lang w:val="es-ES"/>
        </w:rPr>
        <w:t xml:space="preserve"> </w:t>
      </w:r>
      <w:r w:rsidRPr="00B058DF">
        <w:rPr>
          <w:rFonts w:eastAsiaTheme="minorEastAsia"/>
          <w:lang w:val="es-ES"/>
        </w:rPr>
        <w:t>entre subsistemas.</w:t>
      </w:r>
    </w:p>
    <w:p w14:paraId="01FDC60F" w14:textId="5C2F6B9A"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Compartición amplia de recursos que ofrece beneficios potenciales, debido</w:t>
      </w:r>
      <w:r w:rsidR="00F10877">
        <w:rPr>
          <w:rFonts w:eastAsiaTheme="minorEastAsia"/>
          <w:lang w:val="es-ES"/>
        </w:rPr>
        <w:t xml:space="preserve"> </w:t>
      </w:r>
      <w:r w:rsidRPr="00B058DF">
        <w:rPr>
          <w:rFonts w:eastAsiaTheme="minorEastAsia"/>
          <w:lang w:val="es-ES"/>
        </w:rPr>
        <w:t>a economías de escala y especialización.</w:t>
      </w:r>
    </w:p>
    <w:p w14:paraId="25E766B1" w14:textId="512DC548"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Posibilidad de abordar las decisiones desde la perspectiva del sistema</w:t>
      </w:r>
      <w:r w:rsidR="00F10877">
        <w:rPr>
          <w:rFonts w:eastAsiaTheme="minorEastAsia"/>
          <w:lang w:val="es-ES"/>
        </w:rPr>
        <w:t xml:space="preserve"> </w:t>
      </w:r>
      <w:r w:rsidRPr="00B058DF">
        <w:rPr>
          <w:rFonts w:eastAsiaTheme="minorEastAsia"/>
          <w:lang w:val="es-ES"/>
        </w:rPr>
        <w:t>conjunto en vez de sobre una base subóptima que utilice solamente</w:t>
      </w:r>
      <w:r w:rsidR="00F10877">
        <w:rPr>
          <w:rFonts w:eastAsiaTheme="minorEastAsia"/>
          <w:lang w:val="es-ES"/>
        </w:rPr>
        <w:t xml:space="preserve"> </w:t>
      </w:r>
      <w:r w:rsidRPr="00B058DF">
        <w:rPr>
          <w:rFonts w:eastAsiaTheme="minorEastAsia"/>
          <w:lang w:val="es-ES"/>
        </w:rPr>
        <w:t>información y objetivos locales.</w:t>
      </w:r>
    </w:p>
    <w:p w14:paraId="014467C9" w14:textId="7872BFC3"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Como contrapartida, el coste fundamental de la integración es la</w:t>
      </w:r>
      <w:r w:rsidR="00F10877">
        <w:rPr>
          <w:rFonts w:eastAsiaTheme="minorEastAsia"/>
          <w:lang w:val="es-ES"/>
        </w:rPr>
        <w:t xml:space="preserve"> </w:t>
      </w:r>
      <w:r w:rsidRPr="00B058DF">
        <w:rPr>
          <w:rFonts w:eastAsiaTheme="minorEastAsia"/>
          <w:lang w:val="es-ES"/>
        </w:rPr>
        <w:t>complejidad y riesgo añadidos.</w:t>
      </w:r>
    </w:p>
    <w:p w14:paraId="296107EE" w14:textId="4FD87EF1" w:rsid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xml:space="preserve">Así pues, una cuestión fundamental en el diseño de un sistema es </w:t>
      </w:r>
      <w:r w:rsidR="00F10877" w:rsidRPr="00B058DF">
        <w:rPr>
          <w:rFonts w:eastAsiaTheme="minorEastAsia"/>
          <w:lang w:val="es-ES"/>
        </w:rPr>
        <w:t>el</w:t>
      </w:r>
      <w:r w:rsidR="00F10877">
        <w:rPr>
          <w:rFonts w:eastAsiaTheme="minorEastAsia"/>
          <w:lang w:val="es-ES"/>
        </w:rPr>
        <w:t xml:space="preserve"> equilibrio</w:t>
      </w:r>
      <w:r w:rsidRPr="00B058DF">
        <w:rPr>
          <w:rFonts w:eastAsiaTheme="minorEastAsia"/>
          <w:lang w:val="es-ES"/>
        </w:rPr>
        <w:t xml:space="preserve"> entre integración e independencia.</w:t>
      </w:r>
    </w:p>
    <w:p w14:paraId="65338B7B" w14:textId="77777777" w:rsidR="00F10877" w:rsidRPr="00B058DF" w:rsidRDefault="00F10877" w:rsidP="00F10877">
      <w:pPr>
        <w:autoSpaceDE w:val="0"/>
        <w:autoSpaceDN w:val="0"/>
        <w:adjustRightInd w:val="0"/>
        <w:spacing w:after="0" w:line="240" w:lineRule="auto"/>
        <w:rPr>
          <w:rFonts w:eastAsiaTheme="minorEastAsia"/>
          <w:lang w:val="es-ES"/>
        </w:rPr>
      </w:pPr>
    </w:p>
    <w:p w14:paraId="0A79ED70"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Funciones Básicas en un Sistema de Información.</w:t>
      </w:r>
    </w:p>
    <w:p w14:paraId="4C3D1475" w14:textId="06CA1737" w:rsidR="00B058DF" w:rsidRPr="00B058DF" w:rsidDel="004A60A6" w:rsidRDefault="00B058DF" w:rsidP="00F10877">
      <w:pPr>
        <w:autoSpaceDE w:val="0"/>
        <w:autoSpaceDN w:val="0"/>
        <w:adjustRightInd w:val="0"/>
        <w:spacing w:after="0" w:line="240" w:lineRule="auto"/>
        <w:rPr>
          <w:del w:id="1052" w:author="Pedro Eduardo Velasquez Trujillo [2]" w:date="2017-12-05T09:59:00Z"/>
          <w:rFonts w:eastAsiaTheme="minorEastAsia"/>
          <w:lang w:val="es-ES"/>
        </w:rPr>
      </w:pPr>
      <w:r w:rsidRPr="00B058DF">
        <w:rPr>
          <w:rFonts w:eastAsiaTheme="minorEastAsia"/>
          <w:lang w:val="es-ES"/>
        </w:rPr>
        <w:t>Dentro de la complejidad general de un sistema de información, las</w:t>
      </w:r>
      <w:r w:rsidR="00F10877">
        <w:rPr>
          <w:rFonts w:eastAsiaTheme="minorEastAsia"/>
          <w:lang w:val="es-ES"/>
        </w:rPr>
        <w:t xml:space="preserve"> </w:t>
      </w:r>
      <w:r w:rsidRPr="00B058DF">
        <w:rPr>
          <w:rFonts w:eastAsiaTheme="minorEastAsia"/>
          <w:lang w:val="es-ES"/>
        </w:rPr>
        <w:t>funciones realizadas dentro de cada subsistema tienden a ser conceptualmente</w:t>
      </w:r>
      <w:r w:rsidR="00F10877">
        <w:rPr>
          <w:rFonts w:eastAsiaTheme="minorEastAsia"/>
          <w:lang w:val="es-ES"/>
        </w:rPr>
        <w:t xml:space="preserve">  </w:t>
      </w:r>
      <w:r w:rsidRPr="00B058DF">
        <w:rPr>
          <w:rFonts w:eastAsiaTheme="minorEastAsia"/>
          <w:lang w:val="es-ES"/>
        </w:rPr>
        <w:t>claras. Veamos cuales son los principales aspectos de las funciones básicas de</w:t>
      </w:r>
      <w:ins w:id="1053" w:author="Pedro Eduardo Velasquez Trujillo [2]" w:date="2017-12-05T09:59:00Z">
        <w:r w:rsidR="004A60A6">
          <w:rPr>
            <w:rFonts w:eastAsiaTheme="minorEastAsia"/>
            <w:lang w:val="es-ES"/>
          </w:rPr>
          <w:t xml:space="preserve"> </w:t>
        </w:r>
      </w:ins>
    </w:p>
    <w:p w14:paraId="5E469BC7" w14:textId="4CEF4E1E" w:rsid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tratamiento de la información dentro del S.I.</w:t>
      </w:r>
      <w:r w:rsidR="00F10877">
        <w:rPr>
          <w:rFonts w:eastAsiaTheme="minorEastAsia"/>
          <w:lang w:val="es-ES"/>
        </w:rPr>
        <w:t xml:space="preserve"> </w:t>
      </w:r>
    </w:p>
    <w:p w14:paraId="343AC048" w14:textId="77777777" w:rsidR="00F10877" w:rsidRPr="00B058DF" w:rsidRDefault="00F10877" w:rsidP="00F10877">
      <w:pPr>
        <w:autoSpaceDE w:val="0"/>
        <w:autoSpaceDN w:val="0"/>
        <w:adjustRightInd w:val="0"/>
        <w:spacing w:after="0" w:line="240" w:lineRule="auto"/>
        <w:rPr>
          <w:rFonts w:eastAsiaTheme="minorEastAsia"/>
          <w:lang w:val="es-ES"/>
        </w:rPr>
      </w:pPr>
    </w:p>
    <w:p w14:paraId="55D301E0"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ENTRADA DE DATOS</w:t>
      </w:r>
    </w:p>
    <w:p w14:paraId="1558E584" w14:textId="18EAE323"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Los datos entran al S.I. en forma de transacciones que describen sucesos del</w:t>
      </w:r>
      <w:r w:rsidR="00F10877">
        <w:rPr>
          <w:rFonts w:eastAsiaTheme="minorEastAsia"/>
          <w:lang w:val="es-ES"/>
        </w:rPr>
        <w:t xml:space="preserve"> </w:t>
      </w:r>
      <w:r w:rsidRPr="00B058DF">
        <w:rPr>
          <w:rFonts w:eastAsiaTheme="minorEastAsia"/>
          <w:lang w:val="es-ES"/>
        </w:rPr>
        <w:t>mundo real. Los principales aspectos a considerar en relación con la entrada de</w:t>
      </w:r>
      <w:r w:rsidR="00F10877">
        <w:rPr>
          <w:rFonts w:eastAsiaTheme="minorEastAsia"/>
          <w:lang w:val="es-ES"/>
        </w:rPr>
        <w:t xml:space="preserve"> </w:t>
      </w:r>
      <w:r w:rsidRPr="00B058DF">
        <w:rPr>
          <w:rFonts w:eastAsiaTheme="minorEastAsia"/>
          <w:lang w:val="es-ES"/>
        </w:rPr>
        <w:t>datos son:</w:t>
      </w:r>
    </w:p>
    <w:p w14:paraId="092AF111" w14:textId="30543EAB"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lastRenderedPageBreak/>
        <w:t>- Técnicas más apropiadas (operación de teclado manual o</w:t>
      </w:r>
      <w:r w:rsidR="00F10877">
        <w:rPr>
          <w:rFonts w:eastAsiaTheme="minorEastAsia"/>
          <w:lang w:val="es-ES"/>
        </w:rPr>
        <w:t xml:space="preserve"> </w:t>
      </w:r>
      <w:r w:rsidRPr="00B058DF">
        <w:rPr>
          <w:rFonts w:eastAsiaTheme="minorEastAsia"/>
          <w:lang w:val="es-ES"/>
        </w:rPr>
        <w:t>reconocimiento óptico de caracteres) a emplear y su coste.</w:t>
      </w:r>
      <w:r w:rsidR="00F10877">
        <w:rPr>
          <w:rFonts w:eastAsiaTheme="minorEastAsia"/>
          <w:lang w:val="es-ES"/>
        </w:rPr>
        <w:t xml:space="preserve"> </w:t>
      </w:r>
    </w:p>
    <w:p w14:paraId="4F6EBC77"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Control de errores a través de procesos de verificación y edición.</w:t>
      </w:r>
    </w:p>
    <w:p w14:paraId="2C7B0711" w14:textId="1F3593EC"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Enfoque integrado capturando solamente una vez un elemento dado de</w:t>
      </w:r>
      <w:r w:rsidR="00F10877">
        <w:rPr>
          <w:rFonts w:eastAsiaTheme="minorEastAsia"/>
          <w:lang w:val="es-ES"/>
        </w:rPr>
        <w:t xml:space="preserve"> </w:t>
      </w:r>
      <w:r w:rsidRPr="00B058DF">
        <w:rPr>
          <w:rFonts w:eastAsiaTheme="minorEastAsia"/>
          <w:lang w:val="es-ES"/>
        </w:rPr>
        <w:t>datos y a continuación compartirlo con todas las aplicaciones que lo</w:t>
      </w:r>
      <w:r w:rsidR="00F10877">
        <w:rPr>
          <w:rFonts w:eastAsiaTheme="minorEastAsia"/>
          <w:lang w:val="es-ES"/>
        </w:rPr>
        <w:t xml:space="preserve"> </w:t>
      </w:r>
      <w:r w:rsidRPr="00B058DF">
        <w:rPr>
          <w:rFonts w:eastAsiaTheme="minorEastAsia"/>
          <w:lang w:val="es-ES"/>
        </w:rPr>
        <w:t>necesitan.</w:t>
      </w:r>
    </w:p>
    <w:p w14:paraId="2F739BD2" w14:textId="5E208DD1"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Interactividad como medio para mejorar sustancialmente la eficacia y</w:t>
      </w:r>
      <w:r w:rsidR="00F10877">
        <w:rPr>
          <w:rFonts w:eastAsiaTheme="minorEastAsia"/>
          <w:lang w:val="es-ES"/>
        </w:rPr>
        <w:t xml:space="preserve"> </w:t>
      </w:r>
      <w:r w:rsidRPr="00B058DF">
        <w:rPr>
          <w:rFonts w:eastAsiaTheme="minorEastAsia"/>
          <w:lang w:val="es-ES"/>
        </w:rPr>
        <w:t>calidad de las operaciones.</w:t>
      </w:r>
    </w:p>
    <w:p w14:paraId="4C7498B7" w14:textId="21ED6DC2" w:rsidR="00B058DF" w:rsidRDefault="00B058DF" w:rsidP="00F10877">
      <w:pPr>
        <w:autoSpaceDE w:val="0"/>
        <w:autoSpaceDN w:val="0"/>
        <w:adjustRightInd w:val="0"/>
        <w:spacing w:after="0" w:line="240" w:lineRule="auto"/>
        <w:rPr>
          <w:rFonts w:eastAsiaTheme="minorEastAsia"/>
          <w:lang w:val="es-ES"/>
        </w:rPr>
      </w:pPr>
    </w:p>
    <w:p w14:paraId="30137D20"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ALMACENAMIENTO DE DATOS</w:t>
      </w:r>
    </w:p>
    <w:p w14:paraId="4C9362FE" w14:textId="77777777" w:rsidR="00F10877"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El S.I. debe mantener grandes ficheros de datos destinados a suministrar la</w:t>
      </w:r>
      <w:r w:rsidR="00F10877">
        <w:rPr>
          <w:rFonts w:eastAsiaTheme="minorEastAsia"/>
          <w:lang w:val="es-ES"/>
        </w:rPr>
        <w:t xml:space="preserve"> </w:t>
      </w:r>
      <w:r w:rsidRPr="00B058DF">
        <w:rPr>
          <w:rFonts w:eastAsiaTheme="minorEastAsia"/>
          <w:lang w:val="es-ES"/>
        </w:rPr>
        <w:t>información para el tratamiento de transacciones y para la toma de decisiones.</w:t>
      </w:r>
    </w:p>
    <w:p w14:paraId="2A250961" w14:textId="410C3B6E"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Los</w:t>
      </w:r>
      <w:r w:rsidR="00F10877">
        <w:rPr>
          <w:rFonts w:eastAsiaTheme="minorEastAsia"/>
          <w:lang w:val="es-ES"/>
        </w:rPr>
        <w:t xml:space="preserve"> </w:t>
      </w:r>
      <w:r w:rsidRPr="00B058DF">
        <w:rPr>
          <w:rFonts w:eastAsiaTheme="minorEastAsia"/>
          <w:lang w:val="es-ES"/>
        </w:rPr>
        <w:t>principales aspectos a considerar son:</w:t>
      </w:r>
    </w:p>
    <w:p w14:paraId="2A345B87" w14:textId="6E1963F6"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Papel de la Base de datos en la organización a fin de que se mantenga</w:t>
      </w:r>
      <w:r w:rsidR="00F10877">
        <w:rPr>
          <w:rFonts w:eastAsiaTheme="minorEastAsia"/>
          <w:lang w:val="es-ES"/>
        </w:rPr>
        <w:t xml:space="preserve"> </w:t>
      </w:r>
      <w:r w:rsidRPr="00B058DF">
        <w:rPr>
          <w:rFonts w:eastAsiaTheme="minorEastAsia"/>
          <w:lang w:val="es-ES"/>
        </w:rPr>
        <w:t>como una representación suficientemente fiable de la realidad.</w:t>
      </w:r>
    </w:p>
    <w:p w14:paraId="097EDFF0" w14:textId="6F0E227A"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Organización de la Base de datos de forma que se facilite el acceso a</w:t>
      </w:r>
      <w:r w:rsidR="00F10877">
        <w:rPr>
          <w:rFonts w:eastAsiaTheme="minorEastAsia"/>
          <w:lang w:val="es-ES"/>
        </w:rPr>
        <w:t xml:space="preserve"> </w:t>
      </w:r>
      <w:r w:rsidRPr="00B058DF">
        <w:rPr>
          <w:rFonts w:eastAsiaTheme="minorEastAsia"/>
          <w:lang w:val="es-ES"/>
        </w:rPr>
        <w:t>partes específicas.</w:t>
      </w:r>
    </w:p>
    <w:p w14:paraId="6361BFA5"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Almacenamiento en línea versus fuera de línea.</w:t>
      </w:r>
    </w:p>
    <w:p w14:paraId="1695E21F" w14:textId="77777777" w:rsidR="00F10877" w:rsidRDefault="00F10877" w:rsidP="00F10877">
      <w:pPr>
        <w:autoSpaceDE w:val="0"/>
        <w:autoSpaceDN w:val="0"/>
        <w:adjustRightInd w:val="0"/>
        <w:spacing w:after="0" w:line="240" w:lineRule="auto"/>
        <w:rPr>
          <w:rFonts w:eastAsiaTheme="minorEastAsia"/>
          <w:lang w:val="es-ES"/>
        </w:rPr>
      </w:pPr>
    </w:p>
    <w:p w14:paraId="38020564" w14:textId="4C7FCA11"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C</w:t>
      </w:r>
      <w:ins w:id="1054" w:author="Camilo Cabrera" w:date="2017-12-11T14:57:00Z">
        <w:r w:rsidR="00930872">
          <w:rPr>
            <w:rFonts w:eastAsiaTheme="minorEastAsia"/>
            <w:lang w:val="es-ES"/>
          </w:rPr>
          <w:t>Á</w:t>
        </w:r>
      </w:ins>
      <w:del w:id="1055" w:author="Camilo Cabrera" w:date="2017-12-11T14:57:00Z">
        <w:r w:rsidRPr="00B058DF" w:rsidDel="00930872">
          <w:rPr>
            <w:rFonts w:eastAsiaTheme="minorEastAsia"/>
            <w:lang w:val="es-ES"/>
          </w:rPr>
          <w:delText>A</w:delText>
        </w:r>
      </w:del>
      <w:r w:rsidRPr="00B058DF">
        <w:rPr>
          <w:rFonts w:eastAsiaTheme="minorEastAsia"/>
          <w:lang w:val="es-ES"/>
        </w:rPr>
        <w:t>LCULO</w:t>
      </w:r>
    </w:p>
    <w:p w14:paraId="496BA096" w14:textId="1804F02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Mediante el cálculo el S.I. transforma los datos brutos en información</w:t>
      </w:r>
      <w:r w:rsidR="00F10877">
        <w:rPr>
          <w:rFonts w:eastAsiaTheme="minorEastAsia"/>
          <w:lang w:val="es-ES"/>
        </w:rPr>
        <w:t xml:space="preserve"> </w:t>
      </w:r>
      <w:r w:rsidRPr="00B058DF">
        <w:rPr>
          <w:rFonts w:eastAsiaTheme="minorEastAsia"/>
          <w:lang w:val="es-ES"/>
        </w:rPr>
        <w:t>utilizable por el propio sistema o en forma ajena al mismo.</w:t>
      </w:r>
    </w:p>
    <w:p w14:paraId="2DBD4CEF" w14:textId="449703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Como respuesta a la necesidad de cálculo prevista, el diseño de un S.I. debe</w:t>
      </w:r>
      <w:r w:rsidR="00F10877">
        <w:rPr>
          <w:rFonts w:eastAsiaTheme="minorEastAsia"/>
          <w:lang w:val="es-ES"/>
        </w:rPr>
        <w:t xml:space="preserve"> </w:t>
      </w:r>
      <w:r w:rsidRPr="00B058DF">
        <w:rPr>
          <w:rFonts w:eastAsiaTheme="minorEastAsia"/>
          <w:lang w:val="es-ES"/>
        </w:rPr>
        <w:t>contemplar la necesaria potencia de tratamiento de los equipos soporte.</w:t>
      </w:r>
    </w:p>
    <w:p w14:paraId="706CBCDA" w14:textId="77777777" w:rsidR="00F10877" w:rsidRDefault="00F10877" w:rsidP="00F10877">
      <w:pPr>
        <w:autoSpaceDE w:val="0"/>
        <w:autoSpaceDN w:val="0"/>
        <w:adjustRightInd w:val="0"/>
        <w:spacing w:after="0" w:line="240" w:lineRule="auto"/>
        <w:rPr>
          <w:rFonts w:eastAsiaTheme="minorEastAsia"/>
          <w:lang w:val="es-ES"/>
        </w:rPr>
      </w:pPr>
    </w:p>
    <w:p w14:paraId="523D42EB"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PRESENTACIÓN DE LA INFORMACIÓN</w:t>
      </w:r>
    </w:p>
    <w:p w14:paraId="217D8720" w14:textId="3ECDAEAD" w:rsid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La función de presentación de un S.I. proporciona una conexión esencial, o</w:t>
      </w:r>
      <w:r w:rsidR="00F10877">
        <w:rPr>
          <w:rFonts w:eastAsiaTheme="minorEastAsia"/>
          <w:lang w:val="es-ES"/>
        </w:rPr>
        <w:t xml:space="preserve"> </w:t>
      </w:r>
      <w:r w:rsidRPr="00B058DF">
        <w:rPr>
          <w:rFonts w:eastAsiaTheme="minorEastAsia"/>
          <w:lang w:val="es-ES"/>
        </w:rPr>
        <w:t>interfaz, entre el sistema y el usuario. Su finalidad es presentar la información de</w:t>
      </w:r>
      <w:r w:rsidR="00F10877">
        <w:rPr>
          <w:rFonts w:eastAsiaTheme="minorEastAsia"/>
          <w:lang w:val="es-ES"/>
        </w:rPr>
        <w:t xml:space="preserve"> </w:t>
      </w:r>
      <w:r w:rsidRPr="00B058DF">
        <w:rPr>
          <w:rFonts w:eastAsiaTheme="minorEastAsia"/>
          <w:lang w:val="es-ES"/>
        </w:rPr>
        <w:t>modo que mejore la capacidad del usuario para percibir y actuar sobre los hechos</w:t>
      </w:r>
      <w:r w:rsidR="00F10877">
        <w:rPr>
          <w:rFonts w:eastAsiaTheme="minorEastAsia"/>
          <w:lang w:val="es-ES"/>
        </w:rPr>
        <w:t xml:space="preserve"> </w:t>
      </w:r>
      <w:r w:rsidRPr="00B058DF">
        <w:rPr>
          <w:rFonts w:eastAsiaTheme="minorEastAsia"/>
          <w:lang w:val="es-ES"/>
        </w:rPr>
        <w:t xml:space="preserve">reflejados por la información. Uno de los aspectos </w:t>
      </w:r>
      <w:del w:id="1056" w:author="Pedro Eduardo Velasquez Trujillo [2]" w:date="2017-12-05T10:00:00Z">
        <w:r w:rsidRPr="00B058DF" w:rsidDel="004A60A6">
          <w:rPr>
            <w:rFonts w:eastAsiaTheme="minorEastAsia"/>
            <w:lang w:val="es-ES"/>
          </w:rPr>
          <w:delText>mas</w:delText>
        </w:r>
      </w:del>
      <w:ins w:id="1057" w:author="Pedro Eduardo Velasquez Trujillo [2]" w:date="2017-12-05T10:00:00Z">
        <w:r w:rsidR="004A60A6" w:rsidRPr="00B058DF">
          <w:rPr>
            <w:rFonts w:eastAsiaTheme="minorEastAsia"/>
            <w:lang w:val="es-ES"/>
          </w:rPr>
          <w:t>más</w:t>
        </w:r>
      </w:ins>
      <w:r w:rsidRPr="00B058DF">
        <w:rPr>
          <w:rFonts w:eastAsiaTheme="minorEastAsia"/>
          <w:lang w:val="es-ES"/>
        </w:rPr>
        <w:t xml:space="preserve"> críticos en el diseño de un</w:t>
      </w:r>
      <w:r w:rsidR="00F10877">
        <w:rPr>
          <w:rFonts w:eastAsiaTheme="minorEastAsia"/>
          <w:lang w:val="es-ES"/>
        </w:rPr>
        <w:t xml:space="preserve"> </w:t>
      </w:r>
      <w:r w:rsidRPr="00B058DF">
        <w:rPr>
          <w:rFonts w:eastAsiaTheme="minorEastAsia"/>
          <w:lang w:val="es-ES"/>
        </w:rPr>
        <w:t>S.I. es la construcción del interfaz de modo que el sistema proporcione la manera</w:t>
      </w:r>
      <w:r w:rsidR="00F10877">
        <w:rPr>
          <w:rFonts w:eastAsiaTheme="minorEastAsia"/>
          <w:lang w:val="es-ES"/>
        </w:rPr>
        <w:t xml:space="preserve"> </w:t>
      </w:r>
      <w:r w:rsidRPr="00B058DF">
        <w:rPr>
          <w:rFonts w:eastAsiaTheme="minorEastAsia"/>
          <w:lang w:val="es-ES"/>
        </w:rPr>
        <w:t>más eficaz de presentar los resultados a los usuarios.</w:t>
      </w:r>
    </w:p>
    <w:p w14:paraId="4F5FEA25" w14:textId="77777777" w:rsidR="00F10877" w:rsidRDefault="00F10877" w:rsidP="00F10877">
      <w:pPr>
        <w:autoSpaceDE w:val="0"/>
        <w:autoSpaceDN w:val="0"/>
        <w:adjustRightInd w:val="0"/>
        <w:spacing w:after="0" w:line="240" w:lineRule="auto"/>
        <w:rPr>
          <w:rFonts w:eastAsiaTheme="minorEastAsia"/>
          <w:lang w:val="es-ES"/>
        </w:rPr>
      </w:pPr>
    </w:p>
    <w:p w14:paraId="2DA6687B" w14:textId="77777777" w:rsidR="00F10877" w:rsidRPr="00B058DF" w:rsidRDefault="00F10877" w:rsidP="00F10877">
      <w:pPr>
        <w:autoSpaceDE w:val="0"/>
        <w:autoSpaceDN w:val="0"/>
        <w:adjustRightInd w:val="0"/>
        <w:spacing w:after="0" w:line="240" w:lineRule="auto"/>
        <w:rPr>
          <w:rFonts w:eastAsiaTheme="minorEastAsia"/>
          <w:lang w:val="es-ES"/>
        </w:rPr>
      </w:pPr>
    </w:p>
    <w:p w14:paraId="67B5A932"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COMUNICACIONES</w:t>
      </w:r>
    </w:p>
    <w:p w14:paraId="5517A60E" w14:textId="227EDAE6" w:rsid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Los sistemas de información actuales se diferencian muy notablemente de</w:t>
      </w:r>
      <w:r w:rsidR="00F10877">
        <w:rPr>
          <w:rFonts w:eastAsiaTheme="minorEastAsia"/>
          <w:lang w:val="es-ES"/>
        </w:rPr>
        <w:t xml:space="preserve"> </w:t>
      </w:r>
      <w:r w:rsidRPr="00B058DF">
        <w:rPr>
          <w:rFonts w:eastAsiaTheme="minorEastAsia"/>
          <w:lang w:val="es-ES"/>
        </w:rPr>
        <w:t xml:space="preserve">los del pasado en su </w:t>
      </w:r>
      <w:r w:rsidR="006C631A" w:rsidRPr="00B058DF">
        <w:rPr>
          <w:rFonts w:eastAsiaTheme="minorEastAsia"/>
          <w:lang w:val="es-ES"/>
        </w:rPr>
        <w:t>crec</w:t>
      </w:r>
      <w:r w:rsidR="006C631A">
        <w:rPr>
          <w:rFonts w:eastAsiaTheme="minorEastAsia"/>
          <w:lang w:val="es-ES"/>
        </w:rPr>
        <w:t>i</w:t>
      </w:r>
      <w:r w:rsidR="006C631A" w:rsidRPr="00B058DF">
        <w:rPr>
          <w:rFonts w:eastAsiaTheme="minorEastAsia"/>
          <w:lang w:val="es-ES"/>
        </w:rPr>
        <w:t>ente</w:t>
      </w:r>
      <w:r w:rsidRPr="00B058DF">
        <w:rPr>
          <w:rFonts w:eastAsiaTheme="minorEastAsia"/>
          <w:lang w:val="es-ES"/>
        </w:rPr>
        <w:t xml:space="preserve"> apoyo a las comunicaciones. Los avances</w:t>
      </w:r>
      <w:r w:rsidR="00F10877">
        <w:rPr>
          <w:rFonts w:eastAsiaTheme="minorEastAsia"/>
          <w:lang w:val="es-ES"/>
        </w:rPr>
        <w:t xml:space="preserve"> </w:t>
      </w:r>
      <w:r w:rsidRPr="00B058DF">
        <w:rPr>
          <w:rFonts w:eastAsiaTheme="minorEastAsia"/>
          <w:lang w:val="es-ES"/>
        </w:rPr>
        <w:t>experimentados en los sistemas de información están estrechamente relacionados</w:t>
      </w:r>
      <w:r w:rsidR="00F10877">
        <w:rPr>
          <w:rFonts w:eastAsiaTheme="minorEastAsia"/>
          <w:lang w:val="es-ES"/>
        </w:rPr>
        <w:t xml:space="preserve"> </w:t>
      </w:r>
      <w:r w:rsidRPr="00B058DF">
        <w:rPr>
          <w:rFonts w:eastAsiaTheme="minorEastAsia"/>
          <w:lang w:val="es-ES"/>
        </w:rPr>
        <w:t>con los avances realizados en el mundo de las telecomunicaciones.</w:t>
      </w:r>
    </w:p>
    <w:p w14:paraId="3DB716F9" w14:textId="77777777" w:rsidR="00F10877" w:rsidRPr="00B058DF" w:rsidRDefault="00F10877" w:rsidP="00F10877">
      <w:pPr>
        <w:autoSpaceDE w:val="0"/>
        <w:autoSpaceDN w:val="0"/>
        <w:adjustRightInd w:val="0"/>
        <w:spacing w:after="0" w:line="240" w:lineRule="auto"/>
        <w:rPr>
          <w:rFonts w:eastAsiaTheme="minorEastAsia"/>
          <w:lang w:val="es-ES"/>
        </w:rPr>
      </w:pPr>
    </w:p>
    <w:p w14:paraId="0A8540BD" w14:textId="77777777" w:rsidR="00F10877"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Así hemos asistido a sistemas que dependían muy poco o nada de las</w:t>
      </w:r>
      <w:r w:rsidR="00F10877">
        <w:rPr>
          <w:rFonts w:eastAsiaTheme="minorEastAsia"/>
          <w:lang w:val="es-ES"/>
        </w:rPr>
        <w:t xml:space="preserve"> </w:t>
      </w:r>
      <w:r w:rsidRPr="00B058DF">
        <w:rPr>
          <w:rFonts w:eastAsiaTheme="minorEastAsia"/>
          <w:lang w:val="es-ES"/>
        </w:rPr>
        <w:t>telecomunicaciones y donde los datos eran comunicados mediante transporte físico</w:t>
      </w:r>
      <w:r w:rsidR="00F10877">
        <w:rPr>
          <w:rFonts w:eastAsiaTheme="minorEastAsia"/>
          <w:lang w:val="es-ES"/>
        </w:rPr>
        <w:t xml:space="preserve"> </w:t>
      </w:r>
      <w:r w:rsidRPr="00B058DF">
        <w:rPr>
          <w:rFonts w:eastAsiaTheme="minorEastAsia"/>
          <w:lang w:val="es-ES"/>
        </w:rPr>
        <w:t>de medios de almacenamiento. Más tarde pasamos al uso extendido de terminales</w:t>
      </w:r>
      <w:r w:rsidR="00F10877">
        <w:rPr>
          <w:rFonts w:eastAsiaTheme="minorEastAsia"/>
          <w:lang w:val="es-ES"/>
        </w:rPr>
        <w:t xml:space="preserve"> </w:t>
      </w:r>
      <w:r w:rsidRPr="00B058DF">
        <w:rPr>
          <w:rFonts w:eastAsiaTheme="minorEastAsia"/>
          <w:lang w:val="es-ES"/>
        </w:rPr>
        <w:t>de entrada de tareas a distancia que no incorporaban ninguna capacidad de</w:t>
      </w:r>
      <w:r w:rsidR="00F10877">
        <w:rPr>
          <w:rFonts w:eastAsiaTheme="minorEastAsia"/>
          <w:lang w:val="es-ES"/>
        </w:rPr>
        <w:t xml:space="preserve"> </w:t>
      </w:r>
      <w:r w:rsidRPr="00B058DF">
        <w:rPr>
          <w:rFonts w:eastAsiaTheme="minorEastAsia"/>
          <w:lang w:val="es-ES"/>
        </w:rPr>
        <w:t xml:space="preserve">procesamiento. </w:t>
      </w:r>
    </w:p>
    <w:p w14:paraId="74EFE509" w14:textId="77777777" w:rsidR="00F10877" w:rsidRDefault="00F10877" w:rsidP="00F10877">
      <w:pPr>
        <w:autoSpaceDE w:val="0"/>
        <w:autoSpaceDN w:val="0"/>
        <w:adjustRightInd w:val="0"/>
        <w:spacing w:after="0" w:line="240" w:lineRule="auto"/>
        <w:rPr>
          <w:rFonts w:eastAsiaTheme="minorEastAsia"/>
          <w:lang w:val="es-ES"/>
        </w:rPr>
      </w:pPr>
    </w:p>
    <w:p w14:paraId="0BFC62AD" w14:textId="3420F793"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Ahora asistimos a la implantación de sistemas informáticos</w:t>
      </w:r>
      <w:r w:rsidR="00F10877">
        <w:rPr>
          <w:rFonts w:eastAsiaTheme="minorEastAsia"/>
          <w:lang w:val="es-ES"/>
        </w:rPr>
        <w:t xml:space="preserve"> </w:t>
      </w:r>
      <w:r w:rsidRPr="00B058DF">
        <w:rPr>
          <w:rFonts w:eastAsiaTheme="minorEastAsia"/>
          <w:lang w:val="es-ES"/>
        </w:rPr>
        <w:t>distribuidos en los que los ordenadores de la organización están conectados por</w:t>
      </w:r>
      <w:r w:rsidR="00F10877">
        <w:rPr>
          <w:rFonts w:eastAsiaTheme="minorEastAsia"/>
          <w:lang w:val="es-ES"/>
        </w:rPr>
        <w:t xml:space="preserve"> </w:t>
      </w:r>
      <w:r w:rsidRPr="00B058DF">
        <w:rPr>
          <w:rFonts w:eastAsiaTheme="minorEastAsia"/>
          <w:lang w:val="es-ES"/>
        </w:rPr>
        <w:t>medio de una red de telecomunicaciones, compartiendo recursos y con capacidades</w:t>
      </w:r>
      <w:r w:rsidR="00F10877">
        <w:rPr>
          <w:rFonts w:eastAsiaTheme="minorEastAsia"/>
          <w:lang w:val="es-ES"/>
        </w:rPr>
        <w:t xml:space="preserve"> </w:t>
      </w:r>
      <w:r w:rsidRPr="00B058DF">
        <w:rPr>
          <w:rFonts w:eastAsiaTheme="minorEastAsia"/>
          <w:lang w:val="es-ES"/>
        </w:rPr>
        <w:t>de cálculo autónomo para servir a las necesidades especializadas de sus usuarios.</w:t>
      </w:r>
    </w:p>
    <w:p w14:paraId="6FC69BCA" w14:textId="77777777" w:rsidR="00F10877" w:rsidRDefault="00F10877" w:rsidP="00F10877">
      <w:pPr>
        <w:autoSpaceDE w:val="0"/>
        <w:autoSpaceDN w:val="0"/>
        <w:adjustRightInd w:val="0"/>
        <w:spacing w:after="0" w:line="240" w:lineRule="auto"/>
        <w:rPr>
          <w:rFonts w:eastAsiaTheme="minorEastAsia"/>
          <w:lang w:val="es-ES"/>
        </w:rPr>
      </w:pPr>
    </w:p>
    <w:p w14:paraId="19032E8F" w14:textId="6CBA8435"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LAS ORGANIZACIONES BASADAS EN LA</w:t>
      </w:r>
      <w:r w:rsidR="00F10877">
        <w:rPr>
          <w:rFonts w:eastAsiaTheme="minorEastAsia"/>
          <w:lang w:val="es-ES"/>
        </w:rPr>
        <w:t xml:space="preserve"> </w:t>
      </w:r>
      <w:r w:rsidRPr="00B058DF">
        <w:rPr>
          <w:rFonts w:eastAsiaTheme="minorEastAsia"/>
          <w:lang w:val="es-ES"/>
        </w:rPr>
        <w:t>INFORMACIÓN.</w:t>
      </w:r>
    </w:p>
    <w:p w14:paraId="2A1DEFB4"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Introducción.</w:t>
      </w:r>
    </w:p>
    <w:p w14:paraId="15A9D3F0" w14:textId="6E92215A"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Las organizaciones actuales desarrollan su actividad en un mundo en</w:t>
      </w:r>
      <w:r w:rsidR="00F10877">
        <w:rPr>
          <w:rFonts w:eastAsiaTheme="minorEastAsia"/>
          <w:lang w:val="es-ES"/>
        </w:rPr>
        <w:t xml:space="preserve"> </w:t>
      </w:r>
      <w:r w:rsidRPr="00B058DF">
        <w:rPr>
          <w:rFonts w:eastAsiaTheme="minorEastAsia"/>
          <w:lang w:val="es-ES"/>
        </w:rPr>
        <w:t>constante y acelerada transición. El concepto de organización basada de la</w:t>
      </w:r>
      <w:r w:rsidR="00F10877">
        <w:rPr>
          <w:rFonts w:eastAsiaTheme="minorEastAsia"/>
          <w:lang w:val="es-ES"/>
        </w:rPr>
        <w:t xml:space="preserve"> </w:t>
      </w:r>
      <w:r w:rsidRPr="00B058DF">
        <w:rPr>
          <w:rFonts w:eastAsiaTheme="minorEastAsia"/>
          <w:lang w:val="es-ES"/>
        </w:rPr>
        <w:t>información es relativamente nuevo dentro de la teoría, pero se ha difundido hasta</w:t>
      </w:r>
      <w:r w:rsidR="00F10877">
        <w:rPr>
          <w:rFonts w:eastAsiaTheme="minorEastAsia"/>
          <w:lang w:val="es-ES"/>
        </w:rPr>
        <w:t xml:space="preserve"> </w:t>
      </w:r>
      <w:r w:rsidRPr="00B058DF">
        <w:rPr>
          <w:rFonts w:eastAsiaTheme="minorEastAsia"/>
          <w:lang w:val="es-ES"/>
        </w:rPr>
        <w:t>tal extremo que Peter Druker, uno de los “gurús” de la gerencia de las empresas,</w:t>
      </w:r>
      <w:r w:rsidR="00F10877">
        <w:rPr>
          <w:rFonts w:eastAsiaTheme="minorEastAsia"/>
          <w:lang w:val="es-ES"/>
        </w:rPr>
        <w:t xml:space="preserve"> </w:t>
      </w:r>
      <w:r w:rsidRPr="00B058DF">
        <w:rPr>
          <w:rFonts w:eastAsiaTheme="minorEastAsia"/>
          <w:lang w:val="es-ES"/>
        </w:rPr>
        <w:t>dedica un capítulo de su libro “The New Realities” a este concepto empleando</w:t>
      </w:r>
      <w:r w:rsidR="00F10877">
        <w:rPr>
          <w:rFonts w:eastAsiaTheme="minorEastAsia"/>
          <w:lang w:val="es-ES"/>
        </w:rPr>
        <w:t xml:space="preserve"> </w:t>
      </w:r>
      <w:r w:rsidRPr="00B058DF">
        <w:rPr>
          <w:rFonts w:eastAsiaTheme="minorEastAsia"/>
          <w:lang w:val="es-ES"/>
        </w:rPr>
        <w:t>incluso la misma denominación.</w:t>
      </w:r>
    </w:p>
    <w:p w14:paraId="060DEE59" w14:textId="34E4B794"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Las características que Peter Drucker señala como propias de este tipo de</w:t>
      </w:r>
      <w:r w:rsidR="00F10877">
        <w:rPr>
          <w:rFonts w:eastAsiaTheme="minorEastAsia"/>
          <w:lang w:val="es-ES"/>
        </w:rPr>
        <w:t xml:space="preserve"> </w:t>
      </w:r>
      <w:r w:rsidRPr="00B058DF">
        <w:rPr>
          <w:rFonts w:eastAsiaTheme="minorEastAsia"/>
          <w:lang w:val="es-ES"/>
        </w:rPr>
        <w:t>organización son:</w:t>
      </w:r>
    </w:p>
    <w:p w14:paraId="5F7D70D2" w14:textId="77777777" w:rsid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Características Estructurales:</w:t>
      </w:r>
    </w:p>
    <w:p w14:paraId="456372B8" w14:textId="77777777" w:rsidR="00F10877" w:rsidRPr="00B058DF" w:rsidRDefault="00F10877" w:rsidP="00F10877">
      <w:pPr>
        <w:autoSpaceDE w:val="0"/>
        <w:autoSpaceDN w:val="0"/>
        <w:adjustRightInd w:val="0"/>
        <w:spacing w:after="0" w:line="240" w:lineRule="auto"/>
        <w:rPr>
          <w:rFonts w:eastAsiaTheme="minorEastAsia"/>
          <w:lang w:val="es-ES"/>
        </w:rPr>
      </w:pPr>
    </w:p>
    <w:p w14:paraId="3627FF45" w14:textId="6EB7D6C0"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Reducción hasta la mitad del número de niveles frente a la estructura</w:t>
      </w:r>
      <w:r w:rsidR="00F10877">
        <w:rPr>
          <w:rFonts w:eastAsiaTheme="minorEastAsia"/>
          <w:lang w:val="es-ES"/>
        </w:rPr>
        <w:t xml:space="preserve"> </w:t>
      </w:r>
      <w:r w:rsidRPr="00B058DF">
        <w:rPr>
          <w:rFonts w:eastAsiaTheme="minorEastAsia"/>
          <w:lang w:val="es-ES"/>
        </w:rPr>
        <w:t>tradicional.</w:t>
      </w:r>
    </w:p>
    <w:p w14:paraId="3778CA17" w14:textId="7BCBF203" w:rsid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En las organizaciones tradicionales en forma de pirámide</w:t>
      </w:r>
      <w:r w:rsidR="00F10877">
        <w:rPr>
          <w:rFonts w:eastAsiaTheme="minorEastAsia"/>
          <w:lang w:val="es-ES"/>
        </w:rPr>
        <w:t>.</w:t>
      </w:r>
    </w:p>
    <w:p w14:paraId="6454368B" w14:textId="77777777" w:rsidR="00F10877" w:rsidRDefault="00F10877" w:rsidP="00F10877">
      <w:pPr>
        <w:autoSpaceDE w:val="0"/>
        <w:autoSpaceDN w:val="0"/>
        <w:adjustRightInd w:val="0"/>
        <w:spacing w:after="0" w:line="240" w:lineRule="auto"/>
        <w:rPr>
          <w:rFonts w:eastAsiaTheme="minorEastAsia"/>
          <w:lang w:val="es-ES"/>
        </w:rPr>
      </w:pPr>
    </w:p>
    <w:p w14:paraId="36870301" w14:textId="3803537C"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que, frente a las organizaciones tradicionales, las organizaciones basadas en</w:t>
      </w:r>
      <w:r w:rsidR="00F10877">
        <w:rPr>
          <w:rFonts w:eastAsiaTheme="minorEastAsia"/>
          <w:lang w:val="es-ES"/>
        </w:rPr>
        <w:t xml:space="preserve"> </w:t>
      </w:r>
      <w:r w:rsidRPr="00B058DF">
        <w:rPr>
          <w:rFonts w:eastAsiaTheme="minorEastAsia"/>
          <w:lang w:val="es-ES"/>
        </w:rPr>
        <w:t xml:space="preserve">la información serán organizaciones en </w:t>
      </w:r>
      <w:r w:rsidR="00BD45B5" w:rsidRPr="00B058DF">
        <w:rPr>
          <w:rFonts w:eastAsiaTheme="minorEastAsia"/>
          <w:lang w:val="es-ES"/>
        </w:rPr>
        <w:t>clúster</w:t>
      </w:r>
      <w:r w:rsidRPr="00B058DF">
        <w:rPr>
          <w:rFonts w:eastAsiaTheme="minorEastAsia"/>
          <w:lang w:val="es-ES"/>
        </w:rPr>
        <w:t xml:space="preserve"> caracterizadas por " ...</w:t>
      </w:r>
      <w:r w:rsidR="00F10877">
        <w:rPr>
          <w:rFonts w:eastAsiaTheme="minorEastAsia"/>
          <w:lang w:val="es-ES"/>
        </w:rPr>
        <w:t xml:space="preserve"> </w:t>
      </w:r>
      <w:r w:rsidRPr="00B058DF">
        <w:rPr>
          <w:rFonts w:eastAsiaTheme="minorEastAsia"/>
          <w:lang w:val="es-ES"/>
        </w:rPr>
        <w:t>grupos de personas que trabajarán juntas para resolver un problema o</w:t>
      </w:r>
      <w:r w:rsidR="00F10877">
        <w:rPr>
          <w:rFonts w:eastAsiaTheme="minorEastAsia"/>
          <w:lang w:val="es-ES"/>
        </w:rPr>
        <w:t xml:space="preserve">  </w:t>
      </w:r>
      <w:r w:rsidRPr="00B058DF">
        <w:rPr>
          <w:rFonts w:eastAsiaTheme="minorEastAsia"/>
          <w:lang w:val="es-ES"/>
        </w:rPr>
        <w:t>definir un proceso y se dispersarán cuando el trabajo esté hecho".</w:t>
      </w:r>
    </w:p>
    <w:p w14:paraId="13DB5C09" w14:textId="14B40D7E"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Las organizaciones basadas en la información se caracterizan por una</w:t>
      </w:r>
      <w:r w:rsidR="00F10877">
        <w:rPr>
          <w:rFonts w:eastAsiaTheme="minorEastAsia"/>
          <w:lang w:val="es-ES"/>
        </w:rPr>
        <w:t xml:space="preserve"> </w:t>
      </w:r>
      <w:r w:rsidRPr="00B058DF">
        <w:rPr>
          <w:rFonts w:eastAsiaTheme="minorEastAsia"/>
          <w:lang w:val="es-ES"/>
        </w:rPr>
        <w:t>reducción en el número de mandos intermedios.</w:t>
      </w:r>
    </w:p>
    <w:p w14:paraId="61668389" w14:textId="77777777"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Características Funcionales:</w:t>
      </w:r>
    </w:p>
    <w:p w14:paraId="1FDCEC88" w14:textId="61EC17F4" w:rsidR="00B058DF" w:rsidRP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t>- Su funcionamiento similar al de una orquesta, manifiesto ejemplo de</w:t>
      </w:r>
      <w:r w:rsidR="00F10877">
        <w:rPr>
          <w:rFonts w:eastAsiaTheme="minorEastAsia"/>
          <w:lang w:val="es-ES"/>
        </w:rPr>
        <w:t xml:space="preserve"> </w:t>
      </w:r>
      <w:r w:rsidRPr="00B058DF">
        <w:rPr>
          <w:rFonts w:eastAsiaTheme="minorEastAsia"/>
          <w:lang w:val="es-ES"/>
        </w:rPr>
        <w:t>organización basada en el conocimiento en el que distintos especialistas</w:t>
      </w:r>
      <w:r w:rsidR="00F10877">
        <w:rPr>
          <w:rFonts w:eastAsiaTheme="minorEastAsia"/>
          <w:lang w:val="es-ES"/>
        </w:rPr>
        <w:t xml:space="preserve"> </w:t>
      </w:r>
      <w:r w:rsidRPr="00B058DF">
        <w:rPr>
          <w:rFonts w:eastAsiaTheme="minorEastAsia"/>
          <w:lang w:val="es-ES"/>
        </w:rPr>
        <w:t>dirigen y organizan su trabajo mediante interacción con sus colegas.</w:t>
      </w:r>
    </w:p>
    <w:p w14:paraId="1BD7194B" w14:textId="4FFEF595" w:rsidR="00B058DF" w:rsidRDefault="00B058DF" w:rsidP="00F10877">
      <w:pPr>
        <w:autoSpaceDE w:val="0"/>
        <w:autoSpaceDN w:val="0"/>
        <w:adjustRightInd w:val="0"/>
        <w:spacing w:after="0" w:line="240" w:lineRule="auto"/>
        <w:rPr>
          <w:rFonts w:eastAsiaTheme="minorEastAsia"/>
          <w:lang w:val="es-ES"/>
        </w:rPr>
      </w:pPr>
      <w:r w:rsidRPr="00B058DF">
        <w:rPr>
          <w:rFonts w:eastAsiaTheme="minorEastAsia"/>
          <w:lang w:val="es-ES"/>
        </w:rPr>
        <w:lastRenderedPageBreak/>
        <w:t>Se supera así el concepto de comunicación entendida como técnica para</w:t>
      </w:r>
      <w:r w:rsidR="00F10877">
        <w:rPr>
          <w:rFonts w:eastAsiaTheme="minorEastAsia"/>
          <w:lang w:val="es-ES"/>
        </w:rPr>
        <w:t xml:space="preserve"> </w:t>
      </w:r>
      <w:r w:rsidRPr="00B058DF">
        <w:rPr>
          <w:rFonts w:eastAsiaTheme="minorEastAsia"/>
          <w:lang w:val="es-ES"/>
        </w:rPr>
        <w:t>trasmitir adecuadamente la información sino como feedback que permite la</w:t>
      </w:r>
      <w:r w:rsidR="00F10877">
        <w:rPr>
          <w:rFonts w:eastAsiaTheme="minorEastAsia"/>
          <w:lang w:val="es-ES"/>
        </w:rPr>
        <w:t xml:space="preserve"> </w:t>
      </w:r>
      <w:r w:rsidRPr="00B058DF">
        <w:rPr>
          <w:rFonts w:eastAsiaTheme="minorEastAsia"/>
          <w:lang w:val="es-ES"/>
        </w:rPr>
        <w:t>actuación coordinada de forma similar al de las orquestas.</w:t>
      </w:r>
    </w:p>
    <w:p w14:paraId="03203FAE" w14:textId="77777777" w:rsidR="00F10877" w:rsidRDefault="00F10877" w:rsidP="00F10877">
      <w:pPr>
        <w:autoSpaceDE w:val="0"/>
        <w:autoSpaceDN w:val="0"/>
        <w:adjustRightInd w:val="0"/>
        <w:spacing w:after="0" w:line="240" w:lineRule="auto"/>
        <w:rPr>
          <w:rFonts w:eastAsiaTheme="minorEastAsia"/>
          <w:lang w:val="es-ES"/>
        </w:rPr>
      </w:pPr>
    </w:p>
    <w:p w14:paraId="7E5B049D" w14:textId="77777777" w:rsidR="00BD45B5" w:rsidRDefault="00BD45B5" w:rsidP="00F10877">
      <w:pPr>
        <w:autoSpaceDE w:val="0"/>
        <w:autoSpaceDN w:val="0"/>
        <w:adjustRightInd w:val="0"/>
        <w:spacing w:after="0" w:line="240" w:lineRule="auto"/>
        <w:rPr>
          <w:rFonts w:eastAsiaTheme="minorEastAsia"/>
          <w:lang w:val="es-ES"/>
        </w:rPr>
      </w:pPr>
    </w:p>
    <w:p w14:paraId="39EB3F57" w14:textId="77777777" w:rsidR="002E35ED" w:rsidRPr="00F12BD9" w:rsidRDefault="002E35ED" w:rsidP="002E35ED">
      <w:pPr>
        <w:spacing w:after="0" w:line="240" w:lineRule="auto"/>
        <w:rPr>
          <w:rFonts w:eastAsiaTheme="minorEastAsia"/>
          <w:lang w:val="es-ES"/>
        </w:rPr>
      </w:pPr>
      <w:r w:rsidRPr="00F12BD9">
        <w:rPr>
          <w:rFonts w:eastAsiaTheme="minorEastAsia"/>
          <w:lang w:val="es-ES"/>
        </w:rPr>
        <w:t>¿Qué es la integración de sistemas de información?</w:t>
      </w:r>
    </w:p>
    <w:p w14:paraId="10E9C639" w14:textId="77777777" w:rsidR="002E35ED" w:rsidRPr="00F12BD9" w:rsidRDefault="002E35ED" w:rsidP="002E35ED">
      <w:pPr>
        <w:spacing w:after="0" w:line="240" w:lineRule="auto"/>
        <w:rPr>
          <w:rFonts w:eastAsiaTheme="minorEastAsia"/>
          <w:lang w:val="es-ES"/>
        </w:rPr>
      </w:pPr>
      <w:r w:rsidRPr="00F12BD9">
        <w:rPr>
          <w:rFonts w:eastAsiaTheme="minorEastAsia"/>
          <w:lang w:val="es-ES"/>
        </w:rPr>
        <w:t>La Integración de Sistemas de Gestión se define como el conjunto de elementos relacionados o que interactúan que permiten implantar y alcanzar la política y los objetivos de una organización, en lo que se refiere a aspectos diversos como pueden ser los de calidad, medio ambiente, seguridad y salud, u otras disciplinas ...</w:t>
      </w:r>
    </w:p>
    <w:p w14:paraId="73663579" w14:textId="77777777" w:rsidR="002E35ED" w:rsidRPr="00F12BD9" w:rsidRDefault="002E35ED" w:rsidP="002E35ED">
      <w:pPr>
        <w:rPr>
          <w:rFonts w:eastAsiaTheme="minorEastAsia"/>
          <w:lang w:val="es-ES"/>
        </w:rPr>
      </w:pPr>
    </w:p>
    <w:p w14:paraId="331E48B6" w14:textId="77777777" w:rsidR="002E35ED" w:rsidRPr="00F12BD9" w:rsidRDefault="002E35ED" w:rsidP="002E35ED">
      <w:pPr>
        <w:rPr>
          <w:rFonts w:eastAsiaTheme="minorEastAsia"/>
          <w:lang w:val="es-ES"/>
        </w:rPr>
      </w:pPr>
    </w:p>
    <w:p w14:paraId="2BD83B5F" w14:textId="77777777" w:rsidR="002E35ED" w:rsidRPr="00F12BD9" w:rsidRDefault="002E35ED" w:rsidP="002E35ED">
      <w:pPr>
        <w:spacing w:after="0" w:line="240" w:lineRule="auto"/>
        <w:rPr>
          <w:rFonts w:eastAsiaTheme="minorEastAsia"/>
          <w:lang w:val="es-ES"/>
        </w:rPr>
      </w:pPr>
      <w:r w:rsidRPr="00F12BD9">
        <w:rPr>
          <w:rFonts w:eastAsiaTheme="minorEastAsia"/>
          <w:lang w:val="es-ES"/>
        </w:rPr>
        <w:t>¿Qué es la integración de datos?</w:t>
      </w:r>
    </w:p>
    <w:p w14:paraId="216A6968" w14:textId="77777777" w:rsidR="002E35ED" w:rsidRPr="00F12BD9" w:rsidRDefault="002E35ED" w:rsidP="002E35ED">
      <w:pPr>
        <w:spacing w:after="0" w:line="240" w:lineRule="auto"/>
        <w:rPr>
          <w:rFonts w:eastAsiaTheme="minorEastAsia"/>
          <w:lang w:val="es-ES"/>
        </w:rPr>
      </w:pPr>
      <w:r w:rsidRPr="00F12BD9">
        <w:rPr>
          <w:rFonts w:eastAsiaTheme="minorEastAsia"/>
          <w:lang w:val="es-ES"/>
        </w:rPr>
        <w:t>Integración de datos es una combinación de procesos técnicos y de negocio que se utilizan para combinar datos de diferentes fuentes para convertirlos en información útil y valiosa. Una solución completa de integración de datos ofrecedatos confiables de una variedad de fuentes.</w:t>
      </w:r>
    </w:p>
    <w:p w14:paraId="0A5A6F9C" w14:textId="77777777" w:rsidR="002E35ED" w:rsidRPr="00F12BD9" w:rsidRDefault="002E35ED" w:rsidP="002E35ED">
      <w:pPr>
        <w:rPr>
          <w:rFonts w:eastAsiaTheme="minorEastAsia"/>
          <w:lang w:val="es-ES"/>
        </w:rPr>
      </w:pPr>
    </w:p>
    <w:p w14:paraId="4A786952" w14:textId="77777777" w:rsidR="002E35ED" w:rsidRPr="00F12BD9" w:rsidRDefault="002E35ED" w:rsidP="006C631A">
      <w:pPr>
        <w:pStyle w:val="Heading2"/>
        <w:numPr>
          <w:ilvl w:val="0"/>
          <w:numId w:val="0"/>
        </w:numPr>
        <w:spacing w:line="450" w:lineRule="atLeast"/>
        <w:ind w:left="1080"/>
        <w:rPr>
          <w:rFonts w:eastAsiaTheme="minorEastAsia" w:cstheme="minorBidi"/>
          <w:color w:val="auto"/>
          <w:sz w:val="22"/>
          <w:szCs w:val="22"/>
          <w:lang w:val="es-ES"/>
        </w:rPr>
      </w:pPr>
      <w:r w:rsidRPr="00F12BD9">
        <w:rPr>
          <w:rFonts w:eastAsiaTheme="minorEastAsia" w:cstheme="minorBidi"/>
          <w:color w:val="auto"/>
          <w:sz w:val="22"/>
          <w:szCs w:val="22"/>
          <w:lang w:val="es-ES"/>
        </w:rPr>
        <w:br/>
      </w:r>
      <w:bookmarkStart w:id="1058" w:name="_Toc500793541"/>
      <w:r w:rsidRPr="00F12BD9">
        <w:rPr>
          <w:rFonts w:eastAsiaTheme="minorEastAsia" w:cstheme="minorBidi"/>
          <w:color w:val="auto"/>
          <w:sz w:val="22"/>
          <w:szCs w:val="22"/>
          <w:lang w:val="es-ES"/>
        </w:rPr>
        <w:t>1. ¿Qué es integración de datos?</w:t>
      </w:r>
      <w:bookmarkEnd w:id="1058"/>
    </w:p>
    <w:p w14:paraId="086D4ABB"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La </w:t>
      </w:r>
      <w:r w:rsidRPr="00F12BD9">
        <w:rPr>
          <w:rFonts w:ascii="Century Gothic" w:eastAsiaTheme="minorEastAsia" w:hAnsi="Century Gothic" w:cstheme="minorBidi"/>
          <w:b/>
          <w:bCs/>
          <w:sz w:val="22"/>
          <w:szCs w:val="22"/>
          <w:lang w:val="es-ES" w:eastAsia="en-US"/>
        </w:rPr>
        <w:t>integración de datos es el proceso que permite combinar datos heterogéneos de muchas fuentes diferentes en la forma y estructura de una única aplicación</w:t>
      </w:r>
      <w:r w:rsidRPr="00F12BD9">
        <w:rPr>
          <w:rFonts w:ascii="Century Gothic" w:eastAsiaTheme="minorEastAsia" w:hAnsi="Century Gothic" w:cstheme="minorBidi"/>
          <w:sz w:val="22"/>
          <w:szCs w:val="22"/>
          <w:lang w:val="es-ES" w:eastAsia="en-US"/>
        </w:rPr>
        <w:t>. Este proceso de integración de datos facilita que diferentes tipos de datos, tales como matrices de datos, documentos y tablas, sean fusionados por usuarios, organizaciones y aplicaciones para un uso personal, de procesos de negocio o de funciones.</w:t>
      </w:r>
    </w:p>
    <w:p w14:paraId="63D8968A"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La integración de datos soporta el procesamiento analítico de grandes conjuntos de datos alineando, combinando y presentando cada conjunto de datos de departamentos organizacionales y fuentes de datos remotas y externas, para cumplir con los objetivos del integrador.</w:t>
      </w:r>
    </w:p>
    <w:p w14:paraId="0714053A"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t xml:space="preserve">La integración de datos se implementa generalmente en un data warehouse mediante software especializado que aloja grandes repositorios de datos de recursos internos y </w:t>
      </w:r>
      <w:r w:rsidRPr="00F12BD9">
        <w:rPr>
          <w:rFonts w:ascii="Century Gothic" w:eastAsiaTheme="minorEastAsia" w:hAnsi="Century Gothic" w:cstheme="minorBidi"/>
          <w:b/>
          <w:bCs/>
          <w:sz w:val="22"/>
          <w:szCs w:val="22"/>
          <w:lang w:val="es-ES" w:eastAsia="en-US"/>
        </w:rPr>
        <w:lastRenderedPageBreak/>
        <w:t>externos</w:t>
      </w:r>
      <w:r w:rsidRPr="00F12BD9">
        <w:rPr>
          <w:rFonts w:ascii="Century Gothic" w:eastAsiaTheme="minorEastAsia" w:hAnsi="Century Gothic" w:cstheme="minorBidi"/>
          <w:sz w:val="22"/>
          <w:szCs w:val="22"/>
          <w:lang w:val="es-ES" w:eastAsia="en-US"/>
        </w:rPr>
        <w:t>. </w:t>
      </w:r>
      <w:r w:rsidRPr="00F12BD9">
        <w:rPr>
          <w:rFonts w:ascii="Century Gothic" w:eastAsiaTheme="minorEastAsia" w:hAnsi="Century Gothic" w:cstheme="minorBidi"/>
          <w:b/>
          <w:bCs/>
          <w:sz w:val="22"/>
          <w:szCs w:val="22"/>
          <w:lang w:val="es-ES" w:eastAsia="en-US"/>
        </w:rPr>
        <w:t>Los datos se extraen, se mezclan y se presentan de forma unificada</w:t>
      </w:r>
      <w:r w:rsidRPr="00F12BD9">
        <w:rPr>
          <w:rFonts w:ascii="Century Gothic" w:eastAsiaTheme="minorEastAsia" w:hAnsi="Century Gothic" w:cstheme="minorBidi"/>
          <w:sz w:val="22"/>
          <w:szCs w:val="22"/>
          <w:lang w:val="es-ES" w:eastAsia="en-US"/>
        </w:rPr>
        <w:t>. Por ejemplo, el conjunto completo de datos de un usuario puede incluir datos extraídos y combinados de marketing, ventas y operaciones, que se combinan para formar un informe completo.</w:t>
      </w:r>
    </w:p>
    <w:p w14:paraId="2619346D"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t>Un proyecto de integración de datos generalmente implica los siguientes pasos</w:t>
      </w:r>
      <w:r w:rsidRPr="00F12BD9">
        <w:rPr>
          <w:rFonts w:ascii="Century Gothic" w:eastAsiaTheme="minorEastAsia" w:hAnsi="Century Gothic" w:cstheme="minorBidi"/>
          <w:sz w:val="22"/>
          <w:szCs w:val="22"/>
          <w:lang w:val="es-ES" w:eastAsia="en-US"/>
        </w:rPr>
        <w:t>:</w:t>
      </w:r>
    </w:p>
    <w:p w14:paraId="2FFCEF79" w14:textId="77777777" w:rsidR="002E35ED" w:rsidRPr="00F12BD9" w:rsidRDefault="002E35ED" w:rsidP="002E35ED">
      <w:pPr>
        <w:numPr>
          <w:ilvl w:val="0"/>
          <w:numId w:val="59"/>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b/>
          <w:bCs/>
          <w:lang w:val="es-ES"/>
        </w:rPr>
        <w:t>Acceso a los datos</w:t>
      </w:r>
      <w:r w:rsidRPr="00F12BD9">
        <w:rPr>
          <w:rFonts w:eastAsiaTheme="minorEastAsia"/>
          <w:lang w:val="es-ES"/>
        </w:rPr>
        <w:t> desde todas las fuentes y localizaciones tanto si se trata de locales, en la nube o de una combinación de ambos.</w:t>
      </w:r>
    </w:p>
    <w:p w14:paraId="157BBF70" w14:textId="77777777" w:rsidR="002E35ED" w:rsidRPr="00F12BD9" w:rsidRDefault="002E35ED" w:rsidP="002E35ED">
      <w:pPr>
        <w:numPr>
          <w:ilvl w:val="0"/>
          <w:numId w:val="59"/>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b/>
          <w:bCs/>
          <w:lang w:val="es-ES"/>
        </w:rPr>
        <w:t>Integración de datos</w:t>
      </w:r>
      <w:r w:rsidRPr="00F12BD9">
        <w:rPr>
          <w:rFonts w:eastAsiaTheme="minorEastAsia"/>
          <w:lang w:val="es-ES"/>
        </w:rPr>
        <w:t> de modo que los registros de una fuente de datos mapean registros en otra. Por ejemplo, incluso si un conjunto de datos utilizara “nombre, apellidos” y otro “nom, ape”, el conjunto integrado se asegurará de que en ambos casos los datos van al lugar correcto. Se trata de un tipo de preparación de datos esencial para que las analíticas y otras aplicaciones sean capaces de utilizar los datos con éxito.</w:t>
      </w:r>
    </w:p>
    <w:p w14:paraId="476BF44B" w14:textId="77777777" w:rsidR="002E35ED" w:rsidRPr="00F12BD9" w:rsidRDefault="002E35ED" w:rsidP="002E35ED">
      <w:pPr>
        <w:numPr>
          <w:ilvl w:val="0"/>
          <w:numId w:val="59"/>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b/>
          <w:bCs/>
          <w:lang w:val="es-ES"/>
        </w:rPr>
        <w:t>Entrega de datos integrados</w:t>
      </w:r>
      <w:r w:rsidRPr="00F12BD9">
        <w:rPr>
          <w:rFonts w:eastAsiaTheme="minorEastAsia"/>
          <w:lang w:val="es-ES"/>
        </w:rPr>
        <w:t> al negocio justo en el momento en que la empresa los necesita, ya sea por lotes, casi en tiempo real o en tiempo real.</w:t>
      </w:r>
    </w:p>
    <w:p w14:paraId="0B4FC09B" w14:textId="5FEC98C1" w:rsidR="002E35ED" w:rsidRPr="00F12BD9" w:rsidRDefault="002E35ED" w:rsidP="002E35ED">
      <w:pPr>
        <w:pStyle w:val="Heading2"/>
        <w:spacing w:line="450" w:lineRule="atLeast"/>
        <w:rPr>
          <w:rFonts w:eastAsiaTheme="minorEastAsia" w:cstheme="minorBidi"/>
          <w:color w:val="auto"/>
          <w:sz w:val="22"/>
          <w:szCs w:val="22"/>
          <w:lang w:val="es-ES"/>
        </w:rPr>
      </w:pPr>
      <w:bookmarkStart w:id="1059" w:name="_Toc500793542"/>
      <w:r w:rsidRPr="00F12BD9">
        <w:rPr>
          <w:rFonts w:eastAsiaTheme="minorEastAsia" w:cstheme="minorBidi"/>
          <w:color w:val="auto"/>
          <w:sz w:val="22"/>
          <w:szCs w:val="22"/>
          <w:lang w:val="es-ES"/>
        </w:rPr>
        <w:t xml:space="preserve">2. ¿Por qué necesitas integración de datos en </w:t>
      </w:r>
      <w:r w:rsidR="00DA01B2">
        <w:rPr>
          <w:rFonts w:eastAsiaTheme="minorEastAsia" w:cstheme="minorBidi"/>
          <w:color w:val="auto"/>
          <w:sz w:val="22"/>
          <w:szCs w:val="22"/>
          <w:lang w:val="es-ES"/>
        </w:rPr>
        <w:t xml:space="preserve">la </w:t>
      </w:r>
      <w:r w:rsidR="006C631A">
        <w:rPr>
          <w:rFonts w:eastAsiaTheme="minorEastAsia" w:cstheme="minorBidi"/>
          <w:color w:val="auto"/>
          <w:sz w:val="22"/>
          <w:szCs w:val="22"/>
          <w:lang w:val="es-ES"/>
        </w:rPr>
        <w:t>Gobernación</w:t>
      </w:r>
      <w:r w:rsidRPr="00F12BD9">
        <w:rPr>
          <w:rFonts w:eastAsiaTheme="minorEastAsia" w:cstheme="minorBidi"/>
          <w:color w:val="auto"/>
          <w:sz w:val="22"/>
          <w:szCs w:val="22"/>
          <w:lang w:val="es-ES"/>
        </w:rPr>
        <w:t>?</w:t>
      </w:r>
      <w:bookmarkEnd w:id="1059"/>
    </w:p>
    <w:p w14:paraId="0D9CA40C"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El mundo empresarial se está volviendo cada vez más centrado en el consumidor. Enfocarse en el servicio al cliente y escucharles para obtener feedback era vital en el pasado, pero l</w:t>
      </w:r>
      <w:r w:rsidRPr="00F12BD9">
        <w:rPr>
          <w:rFonts w:ascii="Century Gothic" w:eastAsiaTheme="minorEastAsia" w:hAnsi="Century Gothic" w:cstheme="minorBidi"/>
          <w:b/>
          <w:bCs/>
          <w:sz w:val="22"/>
          <w:szCs w:val="22"/>
          <w:lang w:val="es-ES" w:eastAsia="en-US"/>
        </w:rPr>
        <w:t>os negocios de hoy en día necesitan conseguir ideas más profundas de lo que los clientes quieren, recopilando datos que van desde el uso de patrones con productos, a publicaciones en medios sociales</w:t>
      </w:r>
      <w:r w:rsidRPr="00F12BD9">
        <w:rPr>
          <w:rFonts w:ascii="Century Gothic" w:eastAsiaTheme="minorEastAsia" w:hAnsi="Century Gothic" w:cstheme="minorBidi"/>
          <w:sz w:val="22"/>
          <w:szCs w:val="22"/>
          <w:lang w:val="es-ES" w:eastAsia="en-US"/>
        </w:rPr>
        <w:t>.</w:t>
      </w:r>
    </w:p>
    <w:p w14:paraId="4D4E1A81"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Un estudio de Pricewaterhousecoopers puso de manifiesto que a pesar de este nuevo foco en experiencias del cliente, el </w:t>
      </w:r>
      <w:r w:rsidRPr="00F12BD9">
        <w:rPr>
          <w:rFonts w:ascii="Century Gothic" w:eastAsiaTheme="minorEastAsia" w:hAnsi="Century Gothic" w:cstheme="minorBidi"/>
          <w:b/>
          <w:bCs/>
          <w:sz w:val="22"/>
          <w:szCs w:val="22"/>
          <w:lang w:val="es-ES" w:eastAsia="en-US"/>
        </w:rPr>
        <w:t>24% de los CEOs piensan que no tienen bastante información sobre lo que quieren los clientes</w:t>
      </w:r>
      <w:r w:rsidRPr="00F12BD9">
        <w:rPr>
          <w:rFonts w:ascii="Century Gothic" w:eastAsiaTheme="minorEastAsia" w:hAnsi="Century Gothic" w:cstheme="minorBidi"/>
          <w:sz w:val="22"/>
          <w:szCs w:val="22"/>
          <w:lang w:val="es-ES" w:eastAsia="en-US"/>
        </w:rPr>
        <w:t>. Casi dos terceras partes de los encuestados decían que entender lo que los clientes valoran está entre sus principales preocupaciones.</w:t>
      </w:r>
    </w:p>
    <w:p w14:paraId="485B9EE7"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Estos problemas se ven acentuados por el hecho de que las operaciones cambiantes en torno a demandas cambiantes de los clientes ha llevado a que los costes más altos se trasladen a los consumidores. Pero el 31% de los encuestados piensa que sus clientes no aceptarán esto por mucho tiempo. La solución es utilizar mejor los datos. El 68% de los encuestados señaló que al análisis de datos es una necesidad clave.</w:t>
      </w:r>
    </w:p>
    <w:p w14:paraId="7DEBEE2A" w14:textId="20A04F0B"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lastRenderedPageBreak/>
        <w:t>El uso de datos para tener expectativas más claras de las demandas de los clientes es vital y hacerlo de manera rentable es clave</w:t>
      </w:r>
      <w:r w:rsidRPr="00F12BD9">
        <w:rPr>
          <w:rFonts w:ascii="Century Gothic" w:eastAsiaTheme="minorEastAsia" w:hAnsi="Century Gothic" w:cstheme="minorBidi"/>
          <w:sz w:val="22"/>
          <w:szCs w:val="22"/>
          <w:lang w:val="es-ES" w:eastAsia="en-US"/>
        </w:rPr>
        <w:t xml:space="preserve">. Sin embargo, </w:t>
      </w:r>
      <w:r w:rsidR="00DA01B2">
        <w:rPr>
          <w:rFonts w:ascii="Century Gothic" w:eastAsiaTheme="minorEastAsia" w:hAnsi="Century Gothic" w:cstheme="minorBidi"/>
          <w:sz w:val="22"/>
          <w:szCs w:val="22"/>
          <w:lang w:val="es-ES" w:eastAsia="en-US"/>
        </w:rPr>
        <w:t>la Gobernación</w:t>
      </w:r>
      <w:r w:rsidRPr="00F12BD9">
        <w:rPr>
          <w:rFonts w:ascii="Century Gothic" w:eastAsiaTheme="minorEastAsia" w:hAnsi="Century Gothic" w:cstheme="minorBidi"/>
          <w:sz w:val="22"/>
          <w:szCs w:val="22"/>
          <w:lang w:val="es-ES" w:eastAsia="en-US"/>
        </w:rPr>
        <w:t xml:space="preserve"> carece de las herramientas para hacerlo. Un estudio de Experian encontró que en los departamentos de marketing, apenas un 30% de las organizaciones siente que tiene una buen integración de datos.</w:t>
      </w:r>
    </w:p>
    <w:p w14:paraId="5F1CB0D3"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Aquí hay </w:t>
      </w:r>
      <w:r w:rsidRPr="00F12BD9">
        <w:rPr>
          <w:rFonts w:ascii="Century Gothic" w:eastAsiaTheme="minorEastAsia" w:hAnsi="Century Gothic" w:cstheme="minorBidi"/>
          <w:b/>
          <w:bCs/>
          <w:sz w:val="22"/>
          <w:szCs w:val="22"/>
          <w:lang w:val="es-ES" w:eastAsia="en-US"/>
        </w:rPr>
        <w:t>5 razones por las que deberías poner el foco en integración de datos</w:t>
      </w:r>
      <w:r w:rsidRPr="00F12BD9">
        <w:rPr>
          <w:rFonts w:ascii="Century Gothic" w:eastAsiaTheme="minorEastAsia" w:hAnsi="Century Gothic" w:cstheme="minorBidi"/>
          <w:sz w:val="22"/>
          <w:szCs w:val="22"/>
          <w:lang w:val="es-ES" w:eastAsia="en-US"/>
        </w:rPr>
        <w:t>:</w:t>
      </w:r>
    </w:p>
    <w:p w14:paraId="6AB87A52" w14:textId="77777777" w:rsidR="002E35ED" w:rsidRPr="00F12BD9" w:rsidRDefault="002E35ED" w:rsidP="002E35ED">
      <w:pPr>
        <w:numPr>
          <w:ilvl w:val="0"/>
          <w:numId w:val="60"/>
        </w:numPr>
        <w:shd w:val="clear" w:color="auto" w:fill="FFFFFF"/>
        <w:spacing w:before="100" w:beforeAutospacing="1" w:after="100" w:afterAutospacing="1" w:line="240" w:lineRule="auto"/>
        <w:ind w:left="375"/>
        <w:rPr>
          <w:rFonts w:eastAsiaTheme="minorEastAsia"/>
          <w:lang w:val="es-ES"/>
        </w:rPr>
      </w:pPr>
      <w:r w:rsidRPr="00F12BD9">
        <w:rPr>
          <w:rFonts w:eastAsiaTheme="minorEastAsia"/>
          <w:b/>
          <w:bCs/>
          <w:lang w:val="es-ES"/>
        </w:rPr>
        <w:t>Reduce la carga sobre los analistas de negocios</w:t>
      </w:r>
      <w:r w:rsidRPr="00F12BD9">
        <w:rPr>
          <w:rFonts w:eastAsiaTheme="minorEastAsia"/>
          <w:lang w:val="es-ES"/>
        </w:rPr>
        <w:t>. Los profesionales del Business Intelligence se enfrentan a una carga de trabajo abrumadora tratando de filtrar las enormes cantidades de datos que entran a la empresa en el día a día. La eliminación de los silos de datos permite a los usuarios acceder a diferentes conjuntos de información basada en sus necesidades específicas. Dar a los equipos acceso directo a información relevante deja a los analistas con un tema menos del que preocuparse, permitiéndoles dedicarse a conjuntos de datos más complejos que generan valor para el negocio.</w:t>
      </w:r>
    </w:p>
    <w:p w14:paraId="42399CAA" w14:textId="77777777" w:rsidR="002E35ED" w:rsidRPr="00F12BD9" w:rsidRDefault="002E35ED" w:rsidP="002E35ED">
      <w:pPr>
        <w:numPr>
          <w:ilvl w:val="0"/>
          <w:numId w:val="60"/>
        </w:numPr>
        <w:shd w:val="clear" w:color="auto" w:fill="FFFFFF"/>
        <w:spacing w:before="100" w:beforeAutospacing="1" w:after="100" w:afterAutospacing="1" w:line="240" w:lineRule="auto"/>
        <w:ind w:left="375"/>
        <w:rPr>
          <w:rFonts w:eastAsiaTheme="minorEastAsia"/>
          <w:lang w:val="es-ES"/>
        </w:rPr>
      </w:pPr>
      <w:r w:rsidRPr="00F12BD9">
        <w:rPr>
          <w:rFonts w:eastAsiaTheme="minorEastAsia"/>
          <w:b/>
          <w:bCs/>
          <w:lang w:val="es-ES"/>
        </w:rPr>
        <w:t>Eliminar doble trabajo</w:t>
      </w:r>
      <w:r w:rsidRPr="00F12BD9">
        <w:rPr>
          <w:rFonts w:eastAsiaTheme="minorEastAsia"/>
          <w:lang w:val="es-ES"/>
        </w:rPr>
        <w:t>. Le ocurre a muchos negocios que un departamento realiza un análisis de clientes para conocer sus demandas y poco después descubren que existe un proyecto similar que se completó hace unos meses en otro departamento por razones que generalmente diferentes. Con una integración de datos se puede evitar esa redundancia y no sólo en términos de grandes proyectos. Los problemas más comunes a las que se enfrentan las organizaciones tienen que ver con registros de datos de clientes en múltiples lugares, documentación de procesos en distintos sistemas, etc.</w:t>
      </w:r>
    </w:p>
    <w:p w14:paraId="373C0FC8" w14:textId="79E711B6" w:rsidR="002E35ED" w:rsidRPr="00F12BD9" w:rsidRDefault="002E35ED" w:rsidP="002E35ED">
      <w:pPr>
        <w:numPr>
          <w:ilvl w:val="0"/>
          <w:numId w:val="60"/>
        </w:numPr>
        <w:shd w:val="clear" w:color="auto" w:fill="FFFFFF"/>
        <w:spacing w:before="100" w:beforeAutospacing="1" w:after="100" w:afterAutospacing="1" w:line="240" w:lineRule="auto"/>
        <w:ind w:left="375"/>
        <w:rPr>
          <w:rFonts w:eastAsiaTheme="minorEastAsia"/>
          <w:lang w:val="es-ES"/>
        </w:rPr>
      </w:pPr>
      <w:r w:rsidRPr="00F12BD9">
        <w:rPr>
          <w:rFonts w:eastAsiaTheme="minorEastAsia"/>
          <w:b/>
          <w:bCs/>
          <w:lang w:val="es-ES"/>
        </w:rPr>
        <w:t>Maximiza el valor de los datos</w:t>
      </w:r>
      <w:r w:rsidRPr="00F12BD9">
        <w:rPr>
          <w:rFonts w:eastAsiaTheme="minorEastAsia"/>
          <w:lang w:val="es-ES"/>
        </w:rPr>
        <w:t xml:space="preserve">. Un análisis que puede ser perspicaz para 20 de los empleados será considerablemente menos valioso si sólo cinco de ellos reciben el informe. Los silos tradicionales de los negocios segregan los grupos de usuarios y los datos a los que acceden, minimizando el valor de la información que la organización recopila. Unificar datos a través de distintos canales permite a las organizaciones aprovechar distintos tipos de datos conjuntamente con otros para maximizar su potencial y garantizar que los grupos de usuarios tienen la visibilidad que necesitan. Esta transparencia puede extenderse a interesados tanto internos como externos impulsando la colaboración dentro de la </w:t>
      </w:r>
      <w:r w:rsidR="00DA01B2">
        <w:rPr>
          <w:rFonts w:eastAsiaTheme="minorEastAsia"/>
          <w:lang w:val="es-ES"/>
        </w:rPr>
        <w:t>Gobernación</w:t>
      </w:r>
      <w:r w:rsidRPr="00F12BD9">
        <w:rPr>
          <w:rFonts w:eastAsiaTheme="minorEastAsia"/>
          <w:lang w:val="es-ES"/>
        </w:rPr>
        <w:t>.</w:t>
      </w:r>
    </w:p>
    <w:p w14:paraId="16364653" w14:textId="77777777" w:rsidR="002E35ED" w:rsidRPr="00F12BD9" w:rsidRDefault="002E35ED" w:rsidP="002E35ED">
      <w:pPr>
        <w:numPr>
          <w:ilvl w:val="0"/>
          <w:numId w:val="60"/>
        </w:numPr>
        <w:shd w:val="clear" w:color="auto" w:fill="FFFFFF"/>
        <w:spacing w:before="100" w:beforeAutospacing="1" w:after="100" w:afterAutospacing="1" w:line="240" w:lineRule="auto"/>
        <w:ind w:left="375"/>
        <w:rPr>
          <w:rFonts w:eastAsiaTheme="minorEastAsia"/>
          <w:lang w:val="es-ES"/>
        </w:rPr>
      </w:pPr>
      <w:r w:rsidRPr="00F12BD9">
        <w:rPr>
          <w:rFonts w:eastAsiaTheme="minorEastAsia"/>
          <w:b/>
          <w:bCs/>
          <w:lang w:val="es-ES"/>
        </w:rPr>
        <w:t>Mejora la toma de decisiones</w:t>
      </w:r>
      <w:r w:rsidRPr="00F12BD9">
        <w:rPr>
          <w:rFonts w:eastAsiaTheme="minorEastAsia"/>
          <w:lang w:val="es-ES"/>
        </w:rPr>
        <w:t xml:space="preserve">. Dar a los usuarios acceso a datos clave incorporados en las aplicaciones y servicios que utilizan, les permite tomar mejores decisiones al interactuar con clientes y colaboradores mientras que tratan de tener el trabajo hecho. La integración de datos en los sistemas relevantes hace que la información </w:t>
      </w:r>
      <w:r w:rsidRPr="00F12BD9">
        <w:rPr>
          <w:rFonts w:eastAsiaTheme="minorEastAsia"/>
          <w:lang w:val="es-ES"/>
        </w:rPr>
        <w:lastRenderedPageBreak/>
        <w:t>sea accionable en las operaciones diarias, proporcionando a los usuarios las ideas que necesitan para trabajar con la mayor inteligencia posible.</w:t>
      </w:r>
    </w:p>
    <w:p w14:paraId="3B348963" w14:textId="77777777" w:rsidR="002E35ED" w:rsidRPr="00F12BD9" w:rsidRDefault="002E35ED" w:rsidP="002E35ED">
      <w:pPr>
        <w:numPr>
          <w:ilvl w:val="0"/>
          <w:numId w:val="60"/>
        </w:numPr>
        <w:shd w:val="clear" w:color="auto" w:fill="FFFFFF"/>
        <w:spacing w:before="100" w:beforeAutospacing="1" w:after="100" w:afterAutospacing="1" w:line="240" w:lineRule="auto"/>
        <w:ind w:left="375"/>
        <w:rPr>
          <w:rFonts w:eastAsiaTheme="minorEastAsia"/>
          <w:lang w:val="es-ES"/>
        </w:rPr>
      </w:pPr>
      <w:r w:rsidRPr="00F12BD9">
        <w:rPr>
          <w:rFonts w:eastAsiaTheme="minorEastAsia"/>
          <w:b/>
          <w:bCs/>
          <w:lang w:val="es-ES"/>
        </w:rPr>
        <w:t>Aprovechar los diversos tipos de datos</w:t>
      </w:r>
      <w:r w:rsidRPr="00F12BD9">
        <w:rPr>
          <w:rFonts w:eastAsiaTheme="minorEastAsia"/>
          <w:lang w:val="es-ES"/>
        </w:rPr>
        <w:t>. Si bien el aprovechamiento de tipos de datos variados está relacionado con la maximización del valor de los datos, es importante reconocer que los distintos tipos de información crean desafíos únicos. La información de las hojas de cálculo, las bases de datos altamente estructuradas, informes de social media, diagramas, documentos técnicos, y una amplia gama de otras fuentes, deben unirse para obtener información completa de las operaciones, especialmente cuando tecnologías emergentes como el internet de las cosas traen todavía más datos a los ecosistemas empresariales. Esta diversidad puede llegar fácilmente a ser abrumadora y hacer que los datos se dejen abandonados si los usuarios no tienen acceso a ellos para aprovechar la información intuitivamente a través de sus departamentos.</w:t>
      </w:r>
    </w:p>
    <w:p w14:paraId="69876D62"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  </w:t>
      </w:r>
    </w:p>
    <w:p w14:paraId="0B7C4151" w14:textId="77777777" w:rsidR="002E35ED" w:rsidRPr="00F12BD9" w:rsidRDefault="002E35ED" w:rsidP="002E35ED">
      <w:pPr>
        <w:pStyle w:val="Heading2"/>
        <w:spacing w:line="450" w:lineRule="atLeast"/>
        <w:rPr>
          <w:rFonts w:eastAsiaTheme="minorEastAsia" w:cstheme="minorBidi"/>
          <w:color w:val="auto"/>
          <w:sz w:val="22"/>
          <w:szCs w:val="22"/>
          <w:lang w:val="es-ES"/>
        </w:rPr>
      </w:pPr>
      <w:bookmarkStart w:id="1060" w:name="_Toc500793543"/>
      <w:r w:rsidRPr="00F12BD9">
        <w:rPr>
          <w:rFonts w:eastAsiaTheme="minorEastAsia" w:cstheme="minorBidi"/>
          <w:color w:val="auto"/>
          <w:sz w:val="22"/>
          <w:szCs w:val="22"/>
          <w:lang w:val="es-ES"/>
        </w:rPr>
        <w:t>3. Ventajas de la integración de datos cloud</w:t>
      </w:r>
      <w:bookmarkEnd w:id="1060"/>
    </w:p>
    <w:p w14:paraId="38E26571"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A medida que la tecnología de la nube madura, la habilidad para mover datos y procesos complejos a la nube mejora. Esto permite a las empresas integrar aplicaciones y datos para obtener eficiencias inmediatas, al mismo tiempo que se disfruta de una mejor gestión de la información.</w:t>
      </w:r>
    </w:p>
    <w:p w14:paraId="605A6F8C"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t>Una aplicación y una de arquitectura de datos apropiados que pueda soportar soluciones in situ, cloud y soluciones híbridas, ayudará a controlar los costes, ya se trate de licencias, almacenamiento, integración de datos o ancho de banda</w:t>
      </w:r>
      <w:r w:rsidRPr="00F12BD9">
        <w:rPr>
          <w:rFonts w:ascii="Century Gothic" w:eastAsiaTheme="minorEastAsia" w:hAnsi="Century Gothic" w:cstheme="minorBidi"/>
          <w:sz w:val="22"/>
          <w:szCs w:val="22"/>
          <w:lang w:val="es-ES" w:eastAsia="en-US"/>
        </w:rPr>
        <w:t>. Además, una arquitectura de nube alineada con el negocio aumenta la escalabilidad y la reutilización. Esto, a su vez, facilita la vida a los empleados y mejora su capacidad para satisfacer las necesidades cambiantes del negocio.</w:t>
      </w:r>
    </w:p>
    <w:p w14:paraId="0876435A" w14:textId="25673DB5"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t>Trabajar con un partner tecnológico que te ayude a entender las complejidades de dividir la funcionalidad de la aplicación en varias soluciones, tanto en la nube como en tus propias instalaciones, así como las implicaciones de una perspectiva de integración de datos y gestión de datos, te puede ayudar a aprovechar de forma eficiente las tecnologías de vanguardia, beneficiándote de las principales soluciones</w:t>
      </w:r>
      <w:r w:rsidRPr="00F12BD9">
        <w:rPr>
          <w:rFonts w:ascii="Century Gothic" w:eastAsiaTheme="minorEastAsia" w:hAnsi="Century Gothic" w:cstheme="minorBidi"/>
          <w:sz w:val="22"/>
          <w:szCs w:val="22"/>
          <w:lang w:val="es-ES" w:eastAsia="en-US"/>
        </w:rPr>
        <w:t>. Un partner con experiencia en integración de datos en la nube y arquitectura</w:t>
      </w:r>
      <w:r w:rsidR="00DA01B2">
        <w:rPr>
          <w:rFonts w:ascii="Century Gothic" w:eastAsiaTheme="minorEastAsia" w:hAnsi="Century Gothic" w:cstheme="minorBidi"/>
          <w:sz w:val="22"/>
          <w:szCs w:val="22"/>
          <w:lang w:val="es-ES" w:eastAsia="en-US"/>
        </w:rPr>
        <w:t>, que pueda</w:t>
      </w:r>
      <w:r w:rsidRPr="00F12BD9">
        <w:rPr>
          <w:rFonts w:ascii="Century Gothic" w:eastAsiaTheme="minorEastAsia" w:hAnsi="Century Gothic" w:cstheme="minorBidi"/>
          <w:sz w:val="22"/>
          <w:szCs w:val="22"/>
          <w:lang w:val="es-ES" w:eastAsia="en-US"/>
        </w:rPr>
        <w:t xml:space="preserve"> ayudar a crear un proceso de integración de datos eficiente.</w:t>
      </w:r>
    </w:p>
    <w:p w14:paraId="3C027FFA"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lastRenderedPageBreak/>
        <w:t>La integración de datos en la nube ofrece las siguientes ventajas</w:t>
      </w:r>
      <w:r w:rsidRPr="00F12BD9">
        <w:rPr>
          <w:rFonts w:ascii="Century Gothic" w:eastAsiaTheme="minorEastAsia" w:hAnsi="Century Gothic" w:cstheme="minorBidi"/>
          <w:sz w:val="22"/>
          <w:szCs w:val="22"/>
          <w:lang w:val="es-ES" w:eastAsia="en-US"/>
        </w:rPr>
        <w:t> sobre los métodos más antiguos:</w:t>
      </w:r>
    </w:p>
    <w:p w14:paraId="46F48112" w14:textId="77777777" w:rsidR="002E35ED" w:rsidRPr="00F12BD9" w:rsidRDefault="002E35ED" w:rsidP="002E35ED">
      <w:pPr>
        <w:numPr>
          <w:ilvl w:val="0"/>
          <w:numId w:val="61"/>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lang w:val="es-ES"/>
        </w:rPr>
        <w:t>Todos los usuarios pueden</w:t>
      </w:r>
      <w:r w:rsidRPr="00F12BD9">
        <w:rPr>
          <w:rFonts w:eastAsiaTheme="minorEastAsia"/>
          <w:b/>
          <w:bCs/>
          <w:lang w:val="es-ES"/>
        </w:rPr>
        <w:t> acceder a datos personales en tiempo real desde cualquier dispositivo</w:t>
      </w:r>
      <w:r w:rsidRPr="00F12BD9">
        <w:rPr>
          <w:rFonts w:eastAsiaTheme="minorEastAsia"/>
          <w:lang w:val="es-ES"/>
        </w:rPr>
        <w:t>.</w:t>
      </w:r>
    </w:p>
    <w:p w14:paraId="2D0874EB" w14:textId="77777777" w:rsidR="002E35ED" w:rsidRPr="00F12BD9" w:rsidRDefault="002E35ED" w:rsidP="002E35ED">
      <w:pPr>
        <w:numPr>
          <w:ilvl w:val="0"/>
          <w:numId w:val="61"/>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lang w:val="es-ES"/>
        </w:rPr>
        <w:t>Todos los usuarios pueden </w:t>
      </w:r>
      <w:r w:rsidRPr="00F12BD9">
        <w:rPr>
          <w:rFonts w:eastAsiaTheme="minorEastAsia"/>
          <w:b/>
          <w:bCs/>
          <w:lang w:val="es-ES"/>
        </w:rPr>
        <w:t>acceder a datos personales desde cualquier lugar con acceso a Internet</w:t>
      </w:r>
      <w:r w:rsidRPr="00F12BD9">
        <w:rPr>
          <w:rFonts w:eastAsiaTheme="minorEastAsia"/>
          <w:lang w:val="es-ES"/>
        </w:rPr>
        <w:t>.</w:t>
      </w:r>
    </w:p>
    <w:p w14:paraId="387A2BFF" w14:textId="77777777" w:rsidR="002E35ED" w:rsidRPr="00F12BD9" w:rsidRDefault="002E35ED" w:rsidP="002E35ED">
      <w:pPr>
        <w:numPr>
          <w:ilvl w:val="0"/>
          <w:numId w:val="61"/>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lang w:val="es-ES"/>
        </w:rPr>
        <w:t>Todos los usuarios pueden </w:t>
      </w:r>
      <w:r w:rsidRPr="00F12BD9">
        <w:rPr>
          <w:rFonts w:eastAsiaTheme="minorEastAsia"/>
          <w:b/>
          <w:bCs/>
          <w:lang w:val="es-ES"/>
        </w:rPr>
        <w:t>integrar datos personales</w:t>
      </w:r>
      <w:r w:rsidRPr="00F12BD9">
        <w:rPr>
          <w:rFonts w:eastAsiaTheme="minorEastAsia"/>
          <w:lang w:val="es-ES"/>
        </w:rPr>
        <w:t> tales como calendarios y listas de contactos servidos por diferentes aplicaciones.</w:t>
      </w:r>
    </w:p>
    <w:p w14:paraId="41F69A32" w14:textId="77777777" w:rsidR="002E35ED" w:rsidRPr="00F12BD9" w:rsidRDefault="002E35ED" w:rsidP="002E35ED">
      <w:pPr>
        <w:numPr>
          <w:ilvl w:val="0"/>
          <w:numId w:val="61"/>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b/>
          <w:bCs/>
          <w:lang w:val="es-ES"/>
        </w:rPr>
        <w:t>Todos los usuarios pueden utilizar la misma información de inicio de sesión para todas las aplicaciones personales</w:t>
      </w:r>
      <w:r w:rsidRPr="00F12BD9">
        <w:rPr>
          <w:rFonts w:eastAsiaTheme="minorEastAsia"/>
          <w:lang w:val="es-ES"/>
        </w:rPr>
        <w:t>.</w:t>
      </w:r>
    </w:p>
    <w:p w14:paraId="2C8651B9" w14:textId="77777777" w:rsidR="002E35ED" w:rsidRPr="00F12BD9" w:rsidRDefault="002E35ED" w:rsidP="002E35ED">
      <w:pPr>
        <w:numPr>
          <w:ilvl w:val="0"/>
          <w:numId w:val="61"/>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b/>
          <w:bCs/>
          <w:lang w:val="es-ES"/>
        </w:rPr>
        <w:t>El sistema pasa eficientemente los mensajes de control entre las aplicaciones</w:t>
      </w:r>
      <w:r w:rsidRPr="00F12BD9">
        <w:rPr>
          <w:rFonts w:eastAsiaTheme="minorEastAsia"/>
          <w:lang w:val="es-ES"/>
        </w:rPr>
        <w:t>.</w:t>
      </w:r>
    </w:p>
    <w:p w14:paraId="37F9ECB7" w14:textId="77777777" w:rsidR="002E35ED" w:rsidRPr="00F12BD9" w:rsidRDefault="002E35ED" w:rsidP="002E35ED">
      <w:pPr>
        <w:numPr>
          <w:ilvl w:val="0"/>
          <w:numId w:val="61"/>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b/>
          <w:bCs/>
          <w:lang w:val="es-ES"/>
        </w:rPr>
        <w:t>Se evita el uso de silos de datos, se mantiene la integridad de los datos y se evitan conflictos de datos</w:t>
      </w:r>
      <w:r w:rsidRPr="00F12BD9">
        <w:rPr>
          <w:rFonts w:eastAsiaTheme="minorEastAsia"/>
          <w:lang w:val="es-ES"/>
        </w:rPr>
        <w:t> que pueden surgir de la redundancia.</w:t>
      </w:r>
    </w:p>
    <w:p w14:paraId="09FAFF67" w14:textId="77777777" w:rsidR="002E35ED" w:rsidRPr="00F12BD9" w:rsidRDefault="002E35ED" w:rsidP="002E35ED">
      <w:pPr>
        <w:numPr>
          <w:ilvl w:val="0"/>
          <w:numId w:val="61"/>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b/>
          <w:bCs/>
          <w:lang w:val="es-ES"/>
        </w:rPr>
        <w:t>La integración de datos en la nube ofrece escalabilidad</w:t>
      </w:r>
      <w:r w:rsidRPr="00F12BD9">
        <w:rPr>
          <w:rFonts w:eastAsiaTheme="minorEastAsia"/>
          <w:lang w:val="es-ES"/>
        </w:rPr>
        <w:t> para permitir una expansión futura en términos de número de usuarios, número de aplicaciones o ambos.</w:t>
      </w:r>
    </w:p>
    <w:p w14:paraId="7D24BA80"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En los últimos años, la integración de datos en la nube ha ganado el favor entre las organizaciones y agencias gubernamentales que implementan SaaS (software como servicio), un modelo distribución de software en el que las aplicaciones son alojadas por un proveedor de servicios y se ponen a disposición de los usuarios a través de Internet.</w:t>
      </w:r>
    </w:p>
    <w:p w14:paraId="0513C786"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 </w:t>
      </w:r>
    </w:p>
    <w:p w14:paraId="62DA1F71" w14:textId="77777777" w:rsidR="002E35ED" w:rsidRPr="00F12BD9" w:rsidRDefault="002E35ED" w:rsidP="002E35ED">
      <w:pPr>
        <w:pStyle w:val="Heading2"/>
        <w:spacing w:line="450" w:lineRule="atLeast"/>
        <w:rPr>
          <w:rFonts w:eastAsiaTheme="minorEastAsia" w:cstheme="minorBidi"/>
          <w:color w:val="auto"/>
          <w:sz w:val="22"/>
          <w:szCs w:val="22"/>
          <w:lang w:val="es-ES"/>
        </w:rPr>
      </w:pPr>
      <w:bookmarkStart w:id="1061" w:name="_Toc500793544"/>
      <w:r w:rsidRPr="00F12BD9">
        <w:rPr>
          <w:rFonts w:eastAsiaTheme="minorEastAsia" w:cstheme="minorBidi"/>
          <w:color w:val="auto"/>
          <w:sz w:val="22"/>
          <w:szCs w:val="22"/>
          <w:lang w:val="es-ES"/>
        </w:rPr>
        <w:t>4. Mejores prácticas y errores a evitar en Integración de datos</w:t>
      </w:r>
      <w:bookmarkEnd w:id="1061"/>
    </w:p>
    <w:p w14:paraId="64F521FE" w14:textId="56B3D61D"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t>La integración de datos encuentra entre las tres principales tecnologías estratégicas que emplean</w:t>
      </w:r>
      <w:r w:rsidRPr="00F12BD9">
        <w:rPr>
          <w:rFonts w:ascii="Century Gothic" w:eastAsiaTheme="minorEastAsia" w:hAnsi="Century Gothic" w:cstheme="minorBidi"/>
          <w:sz w:val="22"/>
          <w:szCs w:val="22"/>
          <w:lang w:val="es-ES" w:eastAsia="en-US"/>
        </w:rPr>
        <w:t>. </w:t>
      </w:r>
      <w:r w:rsidRPr="00F12BD9">
        <w:rPr>
          <w:rFonts w:ascii="Century Gothic" w:eastAsiaTheme="minorEastAsia" w:hAnsi="Century Gothic" w:cstheme="minorBidi"/>
          <w:b/>
          <w:bCs/>
          <w:sz w:val="22"/>
          <w:szCs w:val="22"/>
          <w:lang w:val="es-ES" w:eastAsia="en-US"/>
        </w:rPr>
        <w:t>Pero la preocupación es que la</w:t>
      </w:r>
      <w:r w:rsidR="00DA01B2">
        <w:rPr>
          <w:rFonts w:ascii="Century Gothic" w:eastAsiaTheme="minorEastAsia" w:hAnsi="Century Gothic" w:cstheme="minorBidi"/>
          <w:b/>
          <w:bCs/>
          <w:sz w:val="22"/>
          <w:szCs w:val="22"/>
          <w:lang w:val="es-ES" w:eastAsia="en-US"/>
        </w:rPr>
        <w:t xml:space="preserve"> Gobernación </w:t>
      </w:r>
      <w:r w:rsidRPr="00F12BD9">
        <w:rPr>
          <w:rFonts w:ascii="Century Gothic" w:eastAsiaTheme="minorEastAsia" w:hAnsi="Century Gothic" w:cstheme="minorBidi"/>
          <w:b/>
          <w:bCs/>
          <w:sz w:val="22"/>
          <w:szCs w:val="22"/>
          <w:lang w:val="es-ES" w:eastAsia="en-US"/>
        </w:rPr>
        <w:t xml:space="preserve"> no est</w:t>
      </w:r>
      <w:r w:rsidR="00DA01B2">
        <w:rPr>
          <w:rFonts w:ascii="Century Gothic" w:eastAsiaTheme="minorEastAsia" w:hAnsi="Century Gothic" w:cstheme="minorBidi"/>
          <w:b/>
          <w:bCs/>
          <w:sz w:val="22"/>
          <w:szCs w:val="22"/>
          <w:lang w:val="es-ES" w:eastAsia="en-US"/>
        </w:rPr>
        <w:t xml:space="preserve">á </w:t>
      </w:r>
      <w:r w:rsidRPr="00F12BD9">
        <w:rPr>
          <w:rFonts w:ascii="Century Gothic" w:eastAsiaTheme="minorEastAsia" w:hAnsi="Century Gothic" w:cstheme="minorBidi"/>
          <w:b/>
          <w:bCs/>
          <w:sz w:val="22"/>
          <w:szCs w:val="22"/>
          <w:lang w:val="es-ES" w:eastAsia="en-US"/>
        </w:rPr>
        <w:t>obteniendo el máximo</w:t>
      </w:r>
      <w:r w:rsidRPr="00F12BD9">
        <w:rPr>
          <w:rFonts w:ascii="Century Gothic" w:eastAsiaTheme="minorEastAsia" w:hAnsi="Century Gothic" w:cstheme="minorBidi"/>
          <w:sz w:val="22"/>
          <w:szCs w:val="22"/>
          <w:lang w:val="es-ES" w:eastAsia="en-US"/>
        </w:rPr>
        <w:t> por su inversión en tecnología de integración de datos.</w:t>
      </w:r>
    </w:p>
    <w:p w14:paraId="2B25F55A" w14:textId="5CDF89F4"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 xml:space="preserve">Tal vez es hora de mirar tanto las mejores prácticas básicas que han existido durante años, como otras nuevas mejores prácticas que </w:t>
      </w:r>
      <w:r w:rsidR="00DA01B2">
        <w:rPr>
          <w:rFonts w:ascii="Century Gothic" w:eastAsiaTheme="minorEastAsia" w:hAnsi="Century Gothic" w:cstheme="minorBidi"/>
          <w:sz w:val="22"/>
          <w:szCs w:val="22"/>
          <w:lang w:val="es-ES" w:eastAsia="en-US"/>
        </w:rPr>
        <w:t xml:space="preserve">la Gobernación </w:t>
      </w:r>
      <w:r w:rsidRPr="00F12BD9">
        <w:rPr>
          <w:rFonts w:ascii="Century Gothic" w:eastAsiaTheme="minorEastAsia" w:hAnsi="Century Gothic" w:cstheme="minorBidi"/>
          <w:sz w:val="22"/>
          <w:szCs w:val="22"/>
          <w:lang w:val="es-ES" w:eastAsia="en-US"/>
        </w:rPr>
        <w:t xml:space="preserve"> no conoce y también revisar los errores que se deben evitar relación a integración de datos. Veamos 3 mejores prácticas y 3 errores de integración de datos.</w:t>
      </w:r>
    </w:p>
    <w:p w14:paraId="6A423CA2" w14:textId="77777777" w:rsidR="002E35ED" w:rsidRPr="00F12BD9" w:rsidRDefault="002E35ED" w:rsidP="002E35ED">
      <w:pPr>
        <w:numPr>
          <w:ilvl w:val="0"/>
          <w:numId w:val="62"/>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lang w:val="es-ES"/>
        </w:rPr>
        <w:t>Mejor Práctica 1: Entender los datos es clave</w:t>
      </w:r>
    </w:p>
    <w:p w14:paraId="0A1D02DF"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lastRenderedPageBreak/>
        <w:t>Quienes quieran integrar datos sin definirlos a nivel de </w:t>
      </w:r>
      <w:r w:rsidR="004A60A6">
        <w:fldChar w:fldCharType="begin"/>
      </w:r>
      <w:r w:rsidR="004A60A6">
        <w:instrText xml:space="preserve"> HYPERLINK "https://www.powerdata.es/el-valor-de-la-gestion-de-datos/implementando-data-quality-a-traves-de-los-metadatos" </w:instrText>
      </w:r>
      <w:r w:rsidR="004A60A6">
        <w:fldChar w:fldCharType="separate"/>
      </w:r>
      <w:r w:rsidRPr="00F12BD9">
        <w:rPr>
          <w:rFonts w:ascii="Century Gothic" w:eastAsiaTheme="minorEastAsia" w:hAnsi="Century Gothic" w:cstheme="minorBidi"/>
          <w:sz w:val="22"/>
          <w:szCs w:val="22"/>
          <w:lang w:val="es-ES" w:eastAsia="en-US"/>
        </w:rPr>
        <w:t>metadatos</w:t>
      </w:r>
      <w:r w:rsidR="004A60A6">
        <w:rPr>
          <w:rFonts w:ascii="Century Gothic" w:eastAsiaTheme="minorEastAsia" w:hAnsi="Century Gothic" w:cstheme="minorBidi"/>
          <w:sz w:val="22"/>
          <w:szCs w:val="22"/>
          <w:lang w:val="es-ES" w:eastAsia="en-US"/>
        </w:rPr>
        <w:fldChar w:fldCharType="end"/>
      </w:r>
      <w:r w:rsidRPr="00F12BD9">
        <w:rPr>
          <w:rFonts w:ascii="Century Gothic" w:eastAsiaTheme="minorEastAsia" w:hAnsi="Century Gothic" w:cstheme="minorBidi"/>
          <w:b/>
          <w:bCs/>
          <w:sz w:val="22"/>
          <w:szCs w:val="22"/>
          <w:lang w:val="es-ES" w:eastAsia="en-US"/>
        </w:rPr>
        <w:t> están abocados a cometer enormes errores</w:t>
      </w:r>
      <w:r w:rsidRPr="00F12BD9">
        <w:rPr>
          <w:rFonts w:ascii="Century Gothic" w:eastAsiaTheme="minorEastAsia" w:hAnsi="Century Gothic" w:cstheme="minorBidi"/>
          <w:sz w:val="22"/>
          <w:szCs w:val="22"/>
          <w:lang w:val="es-ES" w:eastAsia="en-US"/>
        </w:rPr>
        <w:t>. Y es posible que esos errores no se puedan deshacer fácilmente, como la ausencia del conjunto de información clave necesaria para soportar un análisis predictivo u otras operaciones que necesiten acceso a datos históricos.</w:t>
      </w:r>
    </w:p>
    <w:p w14:paraId="1603EDB2"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El problema con esta buena práctica es que </w:t>
      </w:r>
      <w:r w:rsidRPr="00F12BD9">
        <w:rPr>
          <w:rFonts w:ascii="Century Gothic" w:eastAsiaTheme="minorEastAsia" w:hAnsi="Century Gothic" w:cstheme="minorBidi"/>
          <w:b/>
          <w:bCs/>
          <w:sz w:val="22"/>
          <w:szCs w:val="22"/>
          <w:lang w:val="es-ES" w:eastAsia="en-US"/>
        </w:rPr>
        <w:t>los pasos para definir los datos son en gran parte desconocidos en el mundo de la integración de datos</w:t>
      </w:r>
      <w:r w:rsidRPr="00F12BD9">
        <w:rPr>
          <w:rFonts w:ascii="Century Gothic" w:eastAsiaTheme="minorEastAsia" w:hAnsi="Century Gothic" w:cstheme="minorBidi"/>
          <w:sz w:val="22"/>
          <w:szCs w:val="22"/>
          <w:lang w:val="es-ES" w:eastAsia="en-US"/>
        </w:rPr>
        <w:t>. Actualmente </w:t>
      </w:r>
      <w:r w:rsidRPr="00F12BD9">
        <w:rPr>
          <w:rFonts w:ascii="Century Gothic" w:eastAsiaTheme="minorEastAsia" w:hAnsi="Century Gothic" w:cstheme="minorBidi"/>
          <w:b/>
          <w:bCs/>
          <w:sz w:val="22"/>
          <w:szCs w:val="22"/>
          <w:lang w:val="es-ES" w:eastAsia="en-US"/>
        </w:rPr>
        <w:t>tenemos herramientas y tecnología que no solo nos ayudan a definir los datos encontrados en nuestros sistemas de origen y destino sino que también gestionan los metadatos en curso</w:t>
      </w:r>
      <w:r w:rsidRPr="00F12BD9">
        <w:rPr>
          <w:rFonts w:ascii="Century Gothic" w:eastAsiaTheme="minorEastAsia" w:hAnsi="Century Gothic" w:cstheme="minorBidi"/>
          <w:sz w:val="22"/>
          <w:szCs w:val="22"/>
          <w:lang w:val="es-ES" w:eastAsia="en-US"/>
        </w:rPr>
        <w:t>. A medida que las cosas cambian, podemos redefinir así como hacer cambios automáticamente en nuestra tecnología de integración de datos.</w:t>
      </w:r>
    </w:p>
    <w:p w14:paraId="2FC2807C" w14:textId="77777777" w:rsidR="002E35ED" w:rsidRPr="00F12BD9" w:rsidRDefault="002E35ED" w:rsidP="002E35ED">
      <w:pPr>
        <w:numPr>
          <w:ilvl w:val="0"/>
          <w:numId w:val="63"/>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lang w:val="es-ES"/>
        </w:rPr>
        <w:t>Mejor Práctica 2: La seguridad no puede ser una idea de última hora</w:t>
      </w:r>
    </w:p>
    <w:p w14:paraId="53C7DF13" w14:textId="0DD366F9"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t>La seguridad de la integración de datos debe ser sistemática</w:t>
      </w:r>
      <w:r w:rsidRPr="00F12BD9">
        <w:rPr>
          <w:rFonts w:ascii="Century Gothic" w:eastAsiaTheme="minorEastAsia" w:hAnsi="Century Gothic" w:cstheme="minorBidi"/>
          <w:sz w:val="22"/>
          <w:szCs w:val="22"/>
          <w:lang w:val="es-ES" w:eastAsia="en-US"/>
        </w:rPr>
        <w:t xml:space="preserve">. No importa si </w:t>
      </w:r>
      <w:r w:rsidR="00DA01B2">
        <w:rPr>
          <w:rFonts w:ascii="Century Gothic" w:eastAsiaTheme="minorEastAsia" w:hAnsi="Century Gothic" w:cstheme="minorBidi"/>
          <w:sz w:val="22"/>
          <w:szCs w:val="22"/>
          <w:lang w:val="es-ES" w:eastAsia="en-US"/>
        </w:rPr>
        <w:t xml:space="preserve">se </w:t>
      </w:r>
      <w:r w:rsidRPr="00F12BD9">
        <w:rPr>
          <w:rFonts w:ascii="Century Gothic" w:eastAsiaTheme="minorEastAsia" w:hAnsi="Century Gothic" w:cstheme="minorBidi"/>
          <w:sz w:val="22"/>
          <w:szCs w:val="22"/>
          <w:lang w:val="es-ES" w:eastAsia="en-US"/>
        </w:rPr>
        <w:t>plane</w:t>
      </w:r>
      <w:r w:rsidR="00DA01B2">
        <w:rPr>
          <w:rFonts w:ascii="Century Gothic" w:eastAsiaTheme="minorEastAsia" w:hAnsi="Century Gothic" w:cstheme="minorBidi"/>
          <w:sz w:val="22"/>
          <w:szCs w:val="22"/>
          <w:lang w:val="es-ES" w:eastAsia="en-US"/>
        </w:rPr>
        <w:t>a</w:t>
      </w:r>
      <w:r w:rsidRPr="00F12BD9">
        <w:rPr>
          <w:rFonts w:ascii="Century Gothic" w:eastAsiaTheme="minorEastAsia" w:hAnsi="Century Gothic" w:cstheme="minorBidi"/>
          <w:sz w:val="22"/>
          <w:szCs w:val="22"/>
          <w:lang w:val="es-ES" w:eastAsia="en-US"/>
        </w:rPr>
        <w:t xml:space="preserve">  encriptar tanto los datos almacenados como los datos vivos. </w:t>
      </w:r>
      <w:r w:rsidRPr="00F12BD9">
        <w:rPr>
          <w:rFonts w:ascii="Century Gothic" w:eastAsiaTheme="minorEastAsia" w:hAnsi="Century Gothic" w:cstheme="minorBidi"/>
          <w:b/>
          <w:bCs/>
          <w:sz w:val="22"/>
          <w:szCs w:val="22"/>
          <w:lang w:val="es-ES" w:eastAsia="en-US"/>
        </w:rPr>
        <w:t>El enfoque de seguridad, los modelos y la tecnología, deben determinarse antes de implementar la solución de integración de datos</w:t>
      </w:r>
      <w:r w:rsidRPr="00F12BD9">
        <w:rPr>
          <w:rFonts w:ascii="Century Gothic" w:eastAsiaTheme="minorEastAsia" w:hAnsi="Century Gothic" w:cstheme="minorBidi"/>
          <w:sz w:val="22"/>
          <w:szCs w:val="22"/>
          <w:lang w:val="es-ES" w:eastAsia="en-US"/>
        </w:rPr>
        <w:t>.</w:t>
      </w:r>
    </w:p>
    <w:p w14:paraId="35C5C76D"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La buena noticia es que hoy en día </w:t>
      </w:r>
      <w:r w:rsidRPr="00F12BD9">
        <w:rPr>
          <w:rFonts w:ascii="Century Gothic" w:eastAsiaTheme="minorEastAsia" w:hAnsi="Century Gothic" w:cstheme="minorBidi"/>
          <w:b/>
          <w:bCs/>
          <w:sz w:val="22"/>
          <w:szCs w:val="22"/>
          <w:lang w:val="es-ES" w:eastAsia="en-US"/>
        </w:rPr>
        <w:t>hay opciones que no estaban disponibles hace unos años, como la Identificación y Gestión de Acceso (IAM), por ejemplo</w:t>
      </w:r>
      <w:r w:rsidRPr="00F12BD9">
        <w:rPr>
          <w:rFonts w:ascii="Century Gothic" w:eastAsiaTheme="minorEastAsia" w:hAnsi="Century Gothic" w:cstheme="minorBidi"/>
          <w:sz w:val="22"/>
          <w:szCs w:val="22"/>
          <w:lang w:val="es-ES" w:eastAsia="en-US"/>
        </w:rPr>
        <w:t>. Si bien esto puede no ser adecuado para todos los dominios de problemas de integración de datos, hay muchos casos en los que el uso de identidades puede ser un trabajo perfecto para los tipos de servicios de seguridad que se necesitan para admitir la integración de datos.</w:t>
      </w:r>
    </w:p>
    <w:p w14:paraId="7F806D2C"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Lo más importante a entender de esta mejor práctica es que la seguridad necesita ser sistemática. Necesitas planificar de manera proactiva.</w:t>
      </w:r>
    </w:p>
    <w:p w14:paraId="7CE9233F" w14:textId="77777777" w:rsidR="002E35ED" w:rsidRPr="00F12BD9" w:rsidRDefault="002E35ED" w:rsidP="002E35ED">
      <w:pPr>
        <w:numPr>
          <w:ilvl w:val="0"/>
          <w:numId w:val="64"/>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lang w:val="es-ES"/>
        </w:rPr>
        <w:t>Mejor Práctica 3: Reúne habilidades antes de construir</w:t>
      </w:r>
    </w:p>
    <w:p w14:paraId="16FA283E"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¿Cuáles son las habilidades más difíciles de encontrar? ¿Computación en la nube? ¿Internet de las cosas? No, son los especialistas en integración de datos. De hecho, </w:t>
      </w:r>
      <w:r w:rsidRPr="00F12BD9">
        <w:rPr>
          <w:rFonts w:ascii="Century Gothic" w:eastAsiaTheme="minorEastAsia" w:hAnsi="Century Gothic" w:cstheme="minorBidi"/>
          <w:b/>
          <w:bCs/>
          <w:sz w:val="22"/>
          <w:szCs w:val="22"/>
          <w:lang w:val="es-ES" w:eastAsia="en-US"/>
        </w:rPr>
        <w:t>la competencia por encontrar buenos talentos en integración de datos es feroz</w:t>
      </w:r>
      <w:r w:rsidRPr="00F12BD9">
        <w:rPr>
          <w:rFonts w:ascii="Century Gothic" w:eastAsiaTheme="minorEastAsia" w:hAnsi="Century Gothic" w:cstheme="minorBidi"/>
          <w:sz w:val="22"/>
          <w:szCs w:val="22"/>
          <w:lang w:val="es-ES" w:eastAsia="en-US"/>
        </w:rPr>
        <w:t>. Además, algunos de los mejores técnicos de esta disciplina han cambiado su carrera profesional para centrarse ahora en cosas más novedosas, como la computación en la nube.</w:t>
      </w:r>
    </w:p>
    <w:p w14:paraId="15E68BD9" w14:textId="02220BDE"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t xml:space="preserve">Las </w:t>
      </w:r>
      <w:r w:rsidR="00DA01B2">
        <w:rPr>
          <w:rFonts w:ascii="Century Gothic" w:eastAsiaTheme="minorEastAsia" w:hAnsi="Century Gothic" w:cstheme="minorBidi"/>
          <w:b/>
          <w:bCs/>
          <w:sz w:val="22"/>
          <w:szCs w:val="22"/>
          <w:lang w:val="es-ES" w:eastAsia="en-US"/>
        </w:rPr>
        <w:t>Gobernación</w:t>
      </w:r>
      <w:r w:rsidRPr="00F12BD9">
        <w:rPr>
          <w:rFonts w:ascii="Century Gothic" w:eastAsiaTheme="minorEastAsia" w:hAnsi="Century Gothic" w:cstheme="minorBidi"/>
          <w:b/>
          <w:bCs/>
          <w:sz w:val="22"/>
          <w:szCs w:val="22"/>
          <w:lang w:val="es-ES" w:eastAsia="en-US"/>
        </w:rPr>
        <w:t xml:space="preserve"> deben iniciar la búsqueda de talentos adecuados antes de comenzar su viaje hacia una </w:t>
      </w:r>
      <w:r w:rsidR="00DA01B2">
        <w:rPr>
          <w:rFonts w:ascii="Century Gothic" w:eastAsiaTheme="minorEastAsia" w:hAnsi="Century Gothic" w:cstheme="minorBidi"/>
          <w:b/>
          <w:bCs/>
          <w:sz w:val="22"/>
          <w:szCs w:val="22"/>
          <w:lang w:val="es-ES" w:eastAsia="en-US"/>
        </w:rPr>
        <w:t>Gobernación</w:t>
      </w:r>
      <w:r w:rsidRPr="00F12BD9">
        <w:rPr>
          <w:rFonts w:ascii="Century Gothic" w:eastAsiaTheme="minorEastAsia" w:hAnsi="Century Gothic" w:cstheme="minorBidi"/>
          <w:b/>
          <w:bCs/>
          <w:sz w:val="22"/>
          <w:szCs w:val="22"/>
          <w:lang w:val="es-ES" w:eastAsia="en-US"/>
        </w:rPr>
        <w:t xml:space="preserve"> bien integrada</w:t>
      </w:r>
      <w:r w:rsidRPr="00F12BD9">
        <w:rPr>
          <w:rFonts w:ascii="Century Gothic" w:eastAsiaTheme="minorEastAsia" w:hAnsi="Century Gothic" w:cstheme="minorBidi"/>
          <w:sz w:val="22"/>
          <w:szCs w:val="22"/>
          <w:lang w:val="es-ES" w:eastAsia="en-US"/>
        </w:rPr>
        <w:t xml:space="preserve">. Quiénes tratan de encontrar a las </w:t>
      </w:r>
      <w:r w:rsidRPr="00F12BD9">
        <w:rPr>
          <w:rFonts w:ascii="Century Gothic" w:eastAsiaTheme="minorEastAsia" w:hAnsi="Century Gothic" w:cstheme="minorBidi"/>
          <w:sz w:val="22"/>
          <w:szCs w:val="22"/>
          <w:lang w:val="es-ES" w:eastAsia="en-US"/>
        </w:rPr>
        <w:lastRenderedPageBreak/>
        <w:t>personas adecuadas en el último momento se darán cuenta que ese enfoque no funciona.</w:t>
      </w:r>
    </w:p>
    <w:p w14:paraId="488FB596" w14:textId="77777777" w:rsidR="002E35ED" w:rsidRPr="00F12BD9" w:rsidRDefault="002E35ED" w:rsidP="002E35ED">
      <w:pPr>
        <w:numPr>
          <w:ilvl w:val="0"/>
          <w:numId w:val="65"/>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lang w:val="es-ES"/>
        </w:rPr>
        <w:t>Error 1: No entender los tipos de datos que se integrarán</w:t>
      </w:r>
    </w:p>
    <w:p w14:paraId="4C360658"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Aunque ya lo hemos comentado en la primera mejor práctica, lo volvemos a indicar como error por su importancia.</w:t>
      </w:r>
    </w:p>
    <w:p w14:paraId="4F9E496A"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Aunque parece obvio, </w:t>
      </w:r>
      <w:r w:rsidRPr="00F12BD9">
        <w:rPr>
          <w:rFonts w:ascii="Century Gothic" w:eastAsiaTheme="minorEastAsia" w:hAnsi="Century Gothic" w:cstheme="minorBidi"/>
          <w:b/>
          <w:bCs/>
          <w:sz w:val="22"/>
          <w:szCs w:val="22"/>
          <w:lang w:val="es-ES" w:eastAsia="en-US"/>
        </w:rPr>
        <w:t>la mayoría de los errores más importantes de la integración de datos se remontan a los fallos en torno a la comprensión de los datos</w:t>
      </w:r>
      <w:r w:rsidRPr="00F12BD9">
        <w:rPr>
          <w:rFonts w:ascii="Century Gothic" w:eastAsiaTheme="minorEastAsia" w:hAnsi="Century Gothic" w:cstheme="minorBidi"/>
          <w:sz w:val="22"/>
          <w:szCs w:val="22"/>
          <w:lang w:val="es-ES" w:eastAsia="en-US"/>
        </w:rPr>
        <w:t> existentes en los sistemas de origen y destino. Podría haber datos almacenados en objetos de datos, bases de datos relacionales, e incluso en almacenes de datos propietarios.</w:t>
      </w:r>
    </w:p>
    <w:p w14:paraId="0673537C"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Los datos deben ser definidos en términos de almacenamiento físico, así como estructura o falta de estructura, si es el caso. A partir de ahí, </w:t>
      </w:r>
      <w:r w:rsidRPr="00F12BD9">
        <w:rPr>
          <w:rFonts w:ascii="Century Gothic" w:eastAsiaTheme="minorEastAsia" w:hAnsi="Century Gothic" w:cstheme="minorBidi"/>
          <w:b/>
          <w:bCs/>
          <w:sz w:val="22"/>
          <w:szCs w:val="22"/>
          <w:lang w:val="es-ES" w:eastAsia="en-US"/>
        </w:rPr>
        <w:t>hay que determinar qué enfoque es mejor para la integración de datos, incluyendo la transformación y traducción de datos vivos, así como si la estructura debe aplicarse antes de que los datos sean utilizados por el motor de integración de datos</w:t>
      </w:r>
      <w:r w:rsidRPr="00F12BD9">
        <w:rPr>
          <w:rFonts w:ascii="Century Gothic" w:eastAsiaTheme="minorEastAsia" w:hAnsi="Century Gothic" w:cstheme="minorBidi"/>
          <w:sz w:val="22"/>
          <w:szCs w:val="22"/>
          <w:lang w:val="es-ES" w:eastAsia="en-US"/>
        </w:rPr>
        <w:t>.</w:t>
      </w:r>
    </w:p>
    <w:p w14:paraId="115665B6" w14:textId="77777777" w:rsidR="002E35ED" w:rsidRPr="00F12BD9" w:rsidRDefault="002E35ED" w:rsidP="002E35ED">
      <w:pPr>
        <w:numPr>
          <w:ilvl w:val="0"/>
          <w:numId w:val="66"/>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lang w:val="es-ES"/>
        </w:rPr>
        <w:t>Error 2: No tener en cuenta el rendimiento</w:t>
      </w:r>
    </w:p>
    <w:p w14:paraId="3A88AA4B"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t>Otro error común es suponer que la tecnología de integración de datos no tiene latencia</w:t>
      </w:r>
      <w:r w:rsidRPr="00F12BD9">
        <w:rPr>
          <w:rFonts w:ascii="Century Gothic" w:eastAsiaTheme="minorEastAsia" w:hAnsi="Century Gothic" w:cstheme="minorBidi"/>
          <w:sz w:val="22"/>
          <w:szCs w:val="22"/>
          <w:lang w:val="es-ES" w:eastAsia="en-US"/>
        </w:rPr>
        <w:t>. Ese nunca es el caso. Si consumes una gran cantidad de datos de muchos sistemas de origen, los procesos con estos datos determinarán el rendimiento de la solución de integración de datos. </w:t>
      </w:r>
      <w:r w:rsidRPr="00F12BD9">
        <w:rPr>
          <w:rFonts w:ascii="Century Gothic" w:eastAsiaTheme="minorEastAsia" w:hAnsi="Century Gothic" w:cstheme="minorBidi"/>
          <w:b/>
          <w:bCs/>
          <w:sz w:val="22"/>
          <w:szCs w:val="22"/>
          <w:lang w:val="es-ES" w:eastAsia="en-US"/>
        </w:rPr>
        <w:t>Si el procesamiento es intensivo o complejo de entrada salida, las cosas serán lentas</w:t>
      </w:r>
      <w:r w:rsidRPr="00F12BD9">
        <w:rPr>
          <w:rFonts w:ascii="Century Gothic" w:eastAsiaTheme="minorEastAsia" w:hAnsi="Century Gothic" w:cstheme="minorBidi"/>
          <w:sz w:val="22"/>
          <w:szCs w:val="22"/>
          <w:lang w:val="es-ES" w:eastAsia="en-US"/>
        </w:rPr>
        <w:t>. Si hay poco procesamiento, entonces las cosas se acelerarán.</w:t>
      </w:r>
    </w:p>
    <w:p w14:paraId="27F9DB69"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b/>
          <w:bCs/>
          <w:sz w:val="22"/>
          <w:szCs w:val="22"/>
          <w:lang w:val="es-ES" w:eastAsia="en-US"/>
        </w:rPr>
        <w:t>La única manera de lidiar con el rendimiento es entender la tecnología de integración de datos así como los casos de uso que planeamos integrar</w:t>
      </w:r>
      <w:r w:rsidRPr="00F12BD9">
        <w:rPr>
          <w:rFonts w:ascii="Century Gothic" w:eastAsiaTheme="minorEastAsia" w:hAnsi="Century Gothic" w:cstheme="minorBidi"/>
          <w:sz w:val="22"/>
          <w:szCs w:val="22"/>
          <w:lang w:val="es-ES" w:eastAsia="en-US"/>
        </w:rPr>
        <w:t>. No entender esas piezas significa que el rendimiento va a ser difícil de predecir y podría terminar fallando, solo porque la solución es demasiado lenta durante la producción. Este es un problema difícil de resolver después de que ocurre.</w:t>
      </w:r>
    </w:p>
    <w:p w14:paraId="37630EA8" w14:textId="77777777" w:rsidR="002E35ED" w:rsidRPr="00F12BD9" w:rsidRDefault="002E35ED" w:rsidP="002E35ED">
      <w:pPr>
        <w:numPr>
          <w:ilvl w:val="0"/>
          <w:numId w:val="67"/>
        </w:numPr>
        <w:shd w:val="clear" w:color="auto" w:fill="FFFFFF"/>
        <w:spacing w:before="100" w:beforeAutospacing="1" w:after="100" w:afterAutospacing="1" w:line="240" w:lineRule="auto"/>
        <w:ind w:left="225"/>
        <w:rPr>
          <w:rFonts w:eastAsiaTheme="minorEastAsia"/>
          <w:lang w:val="es-ES"/>
        </w:rPr>
      </w:pPr>
      <w:r w:rsidRPr="00F12BD9">
        <w:rPr>
          <w:rFonts w:eastAsiaTheme="minorEastAsia"/>
          <w:lang w:val="es-ES"/>
        </w:rPr>
        <w:t>Error 3: Olvidarse de la gobernanza</w:t>
      </w:r>
    </w:p>
    <w:p w14:paraId="6E360FC1" w14:textId="77777777"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La </w:t>
      </w:r>
      <w:r w:rsidR="004A60A6">
        <w:fldChar w:fldCharType="begin"/>
      </w:r>
      <w:r w:rsidR="004A60A6">
        <w:instrText xml:space="preserve"> HYPERLINK "https://www.powerdata.es/el-valor-de-la-gestion-de-datos/gobernanza-de-datos-la-elasticidad-evolutiva" </w:instrText>
      </w:r>
      <w:r w:rsidR="004A60A6">
        <w:fldChar w:fldCharType="separate"/>
      </w:r>
      <w:r w:rsidRPr="00F12BD9">
        <w:rPr>
          <w:rFonts w:ascii="Century Gothic" w:eastAsiaTheme="minorEastAsia" w:hAnsi="Century Gothic" w:cstheme="minorBidi"/>
          <w:sz w:val="22"/>
          <w:szCs w:val="22"/>
          <w:lang w:val="es-ES" w:eastAsia="en-US"/>
        </w:rPr>
        <w:t>gobernanza</w:t>
      </w:r>
      <w:r w:rsidR="004A60A6">
        <w:rPr>
          <w:rFonts w:ascii="Century Gothic" w:eastAsiaTheme="minorEastAsia" w:hAnsi="Century Gothic" w:cstheme="minorBidi"/>
          <w:sz w:val="22"/>
          <w:szCs w:val="22"/>
          <w:lang w:val="es-ES" w:eastAsia="en-US"/>
        </w:rPr>
        <w:fldChar w:fldCharType="end"/>
      </w:r>
      <w:r w:rsidRPr="00F12BD9">
        <w:rPr>
          <w:rFonts w:ascii="Century Gothic" w:eastAsiaTheme="minorEastAsia" w:hAnsi="Century Gothic" w:cstheme="minorBidi"/>
          <w:sz w:val="22"/>
          <w:szCs w:val="22"/>
          <w:lang w:val="es-ES" w:eastAsia="en-US"/>
        </w:rPr>
        <w:t>, especialmente la gestión de datos, también es importante. De la misma forma que necesitamos comprender los datos, también </w:t>
      </w:r>
      <w:r w:rsidRPr="00F12BD9">
        <w:rPr>
          <w:rFonts w:ascii="Century Gothic" w:eastAsiaTheme="minorEastAsia" w:hAnsi="Century Gothic" w:cstheme="minorBidi"/>
          <w:b/>
          <w:bCs/>
          <w:sz w:val="22"/>
          <w:szCs w:val="22"/>
          <w:lang w:val="es-ES" w:eastAsia="en-US"/>
        </w:rPr>
        <w:t xml:space="preserve">debemos asegurarnos de que se </w:t>
      </w:r>
      <w:r w:rsidRPr="00F12BD9">
        <w:rPr>
          <w:rFonts w:ascii="Century Gothic" w:eastAsiaTheme="minorEastAsia" w:hAnsi="Century Gothic" w:cstheme="minorBidi"/>
          <w:b/>
          <w:bCs/>
          <w:sz w:val="22"/>
          <w:szCs w:val="22"/>
          <w:lang w:val="es-ES" w:eastAsia="en-US"/>
        </w:rPr>
        <w:lastRenderedPageBreak/>
        <w:t>controla cómo cambian esos datos con el tiempo, así como restringir quién puede cambiar y acceder a los datos mediante políticas</w:t>
      </w:r>
      <w:r w:rsidRPr="00F12BD9">
        <w:rPr>
          <w:rFonts w:ascii="Century Gothic" w:eastAsiaTheme="minorEastAsia" w:hAnsi="Century Gothic" w:cstheme="minorBidi"/>
          <w:sz w:val="22"/>
          <w:szCs w:val="22"/>
          <w:lang w:val="es-ES" w:eastAsia="en-US"/>
        </w:rPr>
        <w:t>.</w:t>
      </w:r>
    </w:p>
    <w:p w14:paraId="2B075F51" w14:textId="3881D295" w:rsidR="002E35ED" w:rsidRPr="00F12BD9" w:rsidRDefault="002E35ED" w:rsidP="002E35ED">
      <w:pPr>
        <w:pStyle w:val="NormalWeb"/>
        <w:shd w:val="clear" w:color="auto" w:fill="FFFFFF"/>
        <w:jc w:val="both"/>
        <w:rPr>
          <w:rFonts w:ascii="Century Gothic" w:eastAsiaTheme="minorEastAsia" w:hAnsi="Century Gothic" w:cstheme="minorBidi"/>
          <w:sz w:val="22"/>
          <w:szCs w:val="22"/>
          <w:lang w:val="es-ES" w:eastAsia="en-US"/>
        </w:rPr>
      </w:pPr>
      <w:r w:rsidRPr="00F12BD9">
        <w:rPr>
          <w:rFonts w:ascii="Century Gothic" w:eastAsiaTheme="minorEastAsia" w:hAnsi="Century Gothic" w:cstheme="minorBidi"/>
          <w:sz w:val="22"/>
          <w:szCs w:val="22"/>
          <w:lang w:val="es-ES" w:eastAsia="en-US"/>
        </w:rPr>
        <w:t>De la misma forma, y aunque también lo hemos comentado en la mejor práctica número 2, la seguridad debe ser sistemática a l</w:t>
      </w:r>
      <w:ins w:id="1062" w:author="Camilo Cabrera" w:date="2017-12-11T14:51:00Z">
        <w:r w:rsidR="003F09C8">
          <w:rPr>
            <w:rFonts w:ascii="Century Gothic" w:eastAsiaTheme="minorEastAsia" w:hAnsi="Century Gothic" w:cstheme="minorBidi"/>
            <w:sz w:val="22"/>
            <w:szCs w:val="22"/>
            <w:lang w:val="es-ES" w:eastAsia="en-US"/>
          </w:rPr>
          <w:t>a</w:t>
        </w:r>
      </w:ins>
      <w:del w:id="1063" w:author="Camilo Cabrera" w:date="2017-12-11T14:51:00Z">
        <w:r w:rsidRPr="00F12BD9" w:rsidDel="003F09C8">
          <w:rPr>
            <w:rFonts w:ascii="Century Gothic" w:eastAsiaTheme="minorEastAsia" w:hAnsi="Century Gothic" w:cstheme="minorBidi"/>
            <w:sz w:val="22"/>
            <w:szCs w:val="22"/>
            <w:lang w:val="es-ES" w:eastAsia="en-US"/>
          </w:rPr>
          <w:delText>o</w:delText>
        </w:r>
      </w:del>
      <w:r w:rsidRPr="00F12BD9">
        <w:rPr>
          <w:rFonts w:ascii="Century Gothic" w:eastAsiaTheme="minorEastAsia" w:hAnsi="Century Gothic" w:cstheme="minorBidi"/>
          <w:sz w:val="22"/>
          <w:szCs w:val="22"/>
          <w:lang w:val="es-ES" w:eastAsia="en-US"/>
        </w:rPr>
        <w:t xml:space="preserve"> solución de integración de datos. </w:t>
      </w:r>
      <w:r w:rsidRPr="00F12BD9">
        <w:rPr>
          <w:rFonts w:ascii="Century Gothic" w:eastAsiaTheme="minorEastAsia" w:hAnsi="Century Gothic" w:cstheme="minorBidi"/>
          <w:b/>
          <w:bCs/>
          <w:sz w:val="22"/>
          <w:szCs w:val="22"/>
          <w:lang w:val="es-ES" w:eastAsia="en-US"/>
        </w:rPr>
        <w:t>Tenemos que tratar también cuestiones de cumplimiento. A menudo hay muchas leyes que determinan cómo se deben manejar los datos</w:t>
      </w:r>
      <w:r w:rsidRPr="00F12BD9">
        <w:rPr>
          <w:rFonts w:ascii="Century Gothic" w:eastAsiaTheme="minorEastAsia" w:hAnsi="Century Gothic" w:cstheme="minorBidi"/>
          <w:sz w:val="22"/>
          <w:szCs w:val="22"/>
          <w:lang w:val="es-ES" w:eastAsia="en-US"/>
        </w:rPr>
        <w:t>.</w:t>
      </w:r>
    </w:p>
    <w:p w14:paraId="04CCF9F8" w14:textId="77777777" w:rsidR="00BD45B5" w:rsidRPr="00F12BD9" w:rsidRDefault="00BD45B5" w:rsidP="00F10877">
      <w:pPr>
        <w:autoSpaceDE w:val="0"/>
        <w:autoSpaceDN w:val="0"/>
        <w:adjustRightInd w:val="0"/>
        <w:spacing w:after="0" w:line="240" w:lineRule="auto"/>
        <w:rPr>
          <w:rFonts w:eastAsiaTheme="minorEastAsia"/>
          <w:lang w:val="es-ES"/>
        </w:rPr>
      </w:pPr>
    </w:p>
    <w:p w14:paraId="469E472E" w14:textId="77777777" w:rsidR="00BD45B5" w:rsidRPr="003362AA" w:rsidRDefault="00BD45B5" w:rsidP="00F10877">
      <w:pPr>
        <w:autoSpaceDE w:val="0"/>
        <w:autoSpaceDN w:val="0"/>
        <w:adjustRightInd w:val="0"/>
        <w:spacing w:after="0" w:line="240" w:lineRule="auto"/>
        <w:rPr>
          <w:rFonts w:eastAsiaTheme="minorEastAsia"/>
          <w:color w:val="D99594" w:themeColor="accent2" w:themeTint="99"/>
          <w:lang w:val="es-ES"/>
        </w:rPr>
      </w:pPr>
    </w:p>
    <w:p w14:paraId="62A9376A" w14:textId="77777777" w:rsidR="003362AA" w:rsidRPr="003362AA" w:rsidRDefault="003362AA" w:rsidP="003362AA">
      <w:pPr>
        <w:rPr>
          <w:rFonts w:ascii="Arial" w:hAnsi="Arial" w:cs="Arial"/>
          <w:color w:val="D99594" w:themeColor="accent2" w:themeTint="99"/>
          <w:sz w:val="24"/>
          <w:szCs w:val="24"/>
        </w:rPr>
      </w:pPr>
      <w:r w:rsidRPr="003362AA">
        <w:rPr>
          <w:rFonts w:ascii="Arial" w:eastAsia="Times New Roman" w:hAnsi="Arial" w:cs="Arial"/>
          <w:color w:val="D99594" w:themeColor="accent2" w:themeTint="99"/>
          <w:sz w:val="24"/>
          <w:szCs w:val="24"/>
          <w:lang w:eastAsia="es-CO"/>
        </w:rPr>
        <w:t>http://www.lineofsightnet.com/es/index.php?option=com_content&amp;view=article&amp;id=92&amp;Itemid=132</w:t>
      </w:r>
    </w:p>
    <w:p w14:paraId="10BFD77F" w14:textId="77777777" w:rsidR="003362AA" w:rsidRPr="003362AA" w:rsidRDefault="003362AA" w:rsidP="003362AA">
      <w:pPr>
        <w:rPr>
          <w:rFonts w:ascii="Arial" w:hAnsi="Arial" w:cs="Arial"/>
          <w:color w:val="D99594" w:themeColor="accent2" w:themeTint="99"/>
          <w:sz w:val="24"/>
          <w:szCs w:val="24"/>
        </w:rPr>
      </w:pPr>
    </w:p>
    <w:p w14:paraId="2ABACB86" w14:textId="77777777" w:rsidR="003362AA" w:rsidRPr="003362AA" w:rsidRDefault="004A60A6" w:rsidP="003362AA">
      <w:pPr>
        <w:rPr>
          <w:rFonts w:ascii="Arial" w:hAnsi="Arial" w:cs="Arial"/>
          <w:color w:val="D99594" w:themeColor="accent2" w:themeTint="99"/>
          <w:sz w:val="24"/>
          <w:szCs w:val="24"/>
        </w:rPr>
      </w:pPr>
      <w:r>
        <w:fldChar w:fldCharType="begin"/>
      </w:r>
      <w:r>
        <w:instrText xml:space="preserve"> HYPERLINK "https://www.mindomo.com/mindmap/que-es-la-integracion-de-los-sistemas-de-informacion-1bfce03ffad24aebb2279401daa01299" </w:instrText>
      </w:r>
      <w:r>
        <w:fldChar w:fldCharType="separate"/>
      </w:r>
      <w:r w:rsidR="003362AA" w:rsidRPr="003362AA">
        <w:rPr>
          <w:rStyle w:val="Hyperlink"/>
          <w:rFonts w:ascii="Arial" w:hAnsi="Arial" w:cs="Arial"/>
          <w:color w:val="D99594" w:themeColor="accent2" w:themeTint="99"/>
          <w:sz w:val="24"/>
          <w:szCs w:val="24"/>
        </w:rPr>
        <w:t>https://www.mindomo.com/mindmap/que-es-la-integracion-de-los-sistemas-de-informacion-1bfce03ffad24aebb2279401daa01299</w:t>
      </w:r>
      <w:r>
        <w:rPr>
          <w:rStyle w:val="Hyperlink"/>
          <w:rFonts w:ascii="Arial" w:hAnsi="Arial" w:cs="Arial"/>
          <w:color w:val="D99594" w:themeColor="accent2" w:themeTint="99"/>
          <w:sz w:val="24"/>
          <w:szCs w:val="24"/>
        </w:rPr>
        <w:fldChar w:fldCharType="end"/>
      </w:r>
    </w:p>
    <w:p w14:paraId="411D905E" w14:textId="77777777" w:rsidR="00BD45B5" w:rsidRPr="003362AA" w:rsidRDefault="00BD45B5" w:rsidP="00F10877">
      <w:pPr>
        <w:autoSpaceDE w:val="0"/>
        <w:autoSpaceDN w:val="0"/>
        <w:adjustRightInd w:val="0"/>
        <w:spacing w:after="0" w:line="240" w:lineRule="auto"/>
        <w:rPr>
          <w:rFonts w:eastAsiaTheme="minorEastAsia"/>
        </w:rPr>
      </w:pPr>
    </w:p>
    <w:p w14:paraId="26384C21" w14:textId="77777777" w:rsidR="00BD45B5" w:rsidRDefault="00BD45B5" w:rsidP="00F10877">
      <w:pPr>
        <w:autoSpaceDE w:val="0"/>
        <w:autoSpaceDN w:val="0"/>
        <w:adjustRightInd w:val="0"/>
        <w:spacing w:after="0" w:line="240" w:lineRule="auto"/>
        <w:rPr>
          <w:rFonts w:eastAsiaTheme="minorEastAsia"/>
          <w:lang w:val="es-ES"/>
        </w:rPr>
      </w:pPr>
    </w:p>
    <w:p w14:paraId="58CD49A1" w14:textId="77777777" w:rsidR="00BD45B5" w:rsidRDefault="00BD45B5" w:rsidP="00F10877">
      <w:pPr>
        <w:autoSpaceDE w:val="0"/>
        <w:autoSpaceDN w:val="0"/>
        <w:adjustRightInd w:val="0"/>
        <w:spacing w:after="0" w:line="240" w:lineRule="auto"/>
        <w:rPr>
          <w:rFonts w:eastAsiaTheme="minorEastAsia"/>
          <w:lang w:val="es-ES"/>
        </w:rPr>
      </w:pPr>
    </w:p>
    <w:p w14:paraId="568E95CE" w14:textId="77777777" w:rsidR="00BD45B5" w:rsidRDefault="00BD45B5" w:rsidP="00F10877">
      <w:pPr>
        <w:autoSpaceDE w:val="0"/>
        <w:autoSpaceDN w:val="0"/>
        <w:adjustRightInd w:val="0"/>
        <w:spacing w:after="0" w:line="240" w:lineRule="auto"/>
        <w:rPr>
          <w:rFonts w:eastAsiaTheme="minorEastAsia"/>
          <w:lang w:val="es-ES"/>
        </w:rPr>
      </w:pPr>
    </w:p>
    <w:p w14:paraId="3715E464" w14:textId="77777777" w:rsidR="00BD45B5" w:rsidRDefault="00BD45B5" w:rsidP="00F10877">
      <w:pPr>
        <w:autoSpaceDE w:val="0"/>
        <w:autoSpaceDN w:val="0"/>
        <w:adjustRightInd w:val="0"/>
        <w:spacing w:after="0" w:line="240" w:lineRule="auto"/>
        <w:rPr>
          <w:rFonts w:eastAsiaTheme="minorEastAsia"/>
          <w:lang w:val="es-ES"/>
        </w:rPr>
      </w:pPr>
    </w:p>
    <w:p w14:paraId="5DE7A106" w14:textId="77777777" w:rsidR="00BD45B5" w:rsidRPr="007E581E" w:rsidRDefault="00BD45B5" w:rsidP="00F10877">
      <w:pPr>
        <w:autoSpaceDE w:val="0"/>
        <w:autoSpaceDN w:val="0"/>
        <w:adjustRightInd w:val="0"/>
        <w:spacing w:after="0" w:line="240" w:lineRule="auto"/>
        <w:rPr>
          <w:rFonts w:eastAsiaTheme="minorEastAsia"/>
          <w:color w:val="95B3D7" w:themeColor="accent1" w:themeTint="99"/>
          <w:lang w:val="es-ES"/>
        </w:rPr>
      </w:pPr>
    </w:p>
    <w:p w14:paraId="1A195513" w14:textId="77777777" w:rsidR="00BD45B5" w:rsidRPr="007E581E" w:rsidRDefault="00BD45B5" w:rsidP="00F10877">
      <w:pPr>
        <w:autoSpaceDE w:val="0"/>
        <w:autoSpaceDN w:val="0"/>
        <w:adjustRightInd w:val="0"/>
        <w:spacing w:after="0" w:line="240" w:lineRule="auto"/>
        <w:rPr>
          <w:rFonts w:eastAsiaTheme="minorEastAsia"/>
          <w:color w:val="95B3D7" w:themeColor="accent1" w:themeTint="99"/>
          <w:lang w:val="es-ES"/>
        </w:rPr>
      </w:pPr>
    </w:p>
    <w:p w14:paraId="540D42C3" w14:textId="77777777" w:rsidR="003362AA" w:rsidRPr="007E581E" w:rsidRDefault="003362AA" w:rsidP="00F10877">
      <w:pPr>
        <w:autoSpaceDE w:val="0"/>
        <w:autoSpaceDN w:val="0"/>
        <w:adjustRightInd w:val="0"/>
        <w:spacing w:after="0" w:line="240" w:lineRule="auto"/>
        <w:rPr>
          <w:rFonts w:eastAsiaTheme="minorEastAsia"/>
          <w:color w:val="95B3D7" w:themeColor="accent1" w:themeTint="99"/>
          <w:lang w:val="es-ES"/>
        </w:rPr>
      </w:pPr>
    </w:p>
    <w:p w14:paraId="1BC70603" w14:textId="77777777" w:rsidR="003362AA" w:rsidRDefault="003362AA" w:rsidP="00F10877">
      <w:pPr>
        <w:autoSpaceDE w:val="0"/>
        <w:autoSpaceDN w:val="0"/>
        <w:adjustRightInd w:val="0"/>
        <w:spacing w:after="0" w:line="240" w:lineRule="auto"/>
        <w:rPr>
          <w:ins w:id="1064" w:author="Pedro Eduardo Velasquez Trujillo [2]" w:date="2017-12-05T10:00:00Z"/>
          <w:rFonts w:eastAsiaTheme="minorEastAsia"/>
          <w:color w:val="95B3D7" w:themeColor="accent1" w:themeTint="99"/>
          <w:lang w:val="es-ES"/>
        </w:rPr>
      </w:pPr>
    </w:p>
    <w:p w14:paraId="73B2F365" w14:textId="77777777" w:rsidR="004A60A6" w:rsidRDefault="004A60A6" w:rsidP="00F10877">
      <w:pPr>
        <w:autoSpaceDE w:val="0"/>
        <w:autoSpaceDN w:val="0"/>
        <w:adjustRightInd w:val="0"/>
        <w:spacing w:after="0" w:line="240" w:lineRule="auto"/>
        <w:rPr>
          <w:ins w:id="1065" w:author="Pedro Eduardo Velasquez Trujillo [2]" w:date="2017-12-05T10:00:00Z"/>
          <w:rFonts w:eastAsiaTheme="minorEastAsia"/>
          <w:color w:val="95B3D7" w:themeColor="accent1" w:themeTint="99"/>
          <w:lang w:val="es-ES"/>
        </w:rPr>
      </w:pPr>
    </w:p>
    <w:p w14:paraId="33304DA6" w14:textId="77777777" w:rsidR="004A60A6" w:rsidRDefault="004A60A6" w:rsidP="00F10877">
      <w:pPr>
        <w:autoSpaceDE w:val="0"/>
        <w:autoSpaceDN w:val="0"/>
        <w:adjustRightInd w:val="0"/>
        <w:spacing w:after="0" w:line="240" w:lineRule="auto"/>
        <w:rPr>
          <w:ins w:id="1066" w:author="Pedro Eduardo Velasquez Trujillo [2]" w:date="2017-12-05T10:00:00Z"/>
          <w:rFonts w:eastAsiaTheme="minorEastAsia"/>
          <w:color w:val="95B3D7" w:themeColor="accent1" w:themeTint="99"/>
          <w:lang w:val="es-ES"/>
        </w:rPr>
      </w:pPr>
    </w:p>
    <w:p w14:paraId="5F1F98C4" w14:textId="77777777" w:rsidR="004A60A6" w:rsidRDefault="004A60A6" w:rsidP="00F10877">
      <w:pPr>
        <w:autoSpaceDE w:val="0"/>
        <w:autoSpaceDN w:val="0"/>
        <w:adjustRightInd w:val="0"/>
        <w:spacing w:after="0" w:line="240" w:lineRule="auto"/>
        <w:rPr>
          <w:ins w:id="1067" w:author="Pedro Eduardo Velasquez Trujillo [2]" w:date="2017-12-05T10:00:00Z"/>
          <w:rFonts w:eastAsiaTheme="minorEastAsia"/>
          <w:color w:val="95B3D7" w:themeColor="accent1" w:themeTint="99"/>
          <w:lang w:val="es-ES"/>
        </w:rPr>
      </w:pPr>
    </w:p>
    <w:p w14:paraId="5A3491A2" w14:textId="77777777" w:rsidR="004A60A6" w:rsidRDefault="004A60A6" w:rsidP="00F10877">
      <w:pPr>
        <w:autoSpaceDE w:val="0"/>
        <w:autoSpaceDN w:val="0"/>
        <w:adjustRightInd w:val="0"/>
        <w:spacing w:after="0" w:line="240" w:lineRule="auto"/>
        <w:rPr>
          <w:ins w:id="1068" w:author="Pedro Eduardo Velasquez Trujillo [2]" w:date="2017-12-05T10:00:00Z"/>
          <w:rFonts w:eastAsiaTheme="minorEastAsia"/>
          <w:color w:val="95B3D7" w:themeColor="accent1" w:themeTint="99"/>
          <w:lang w:val="es-ES"/>
        </w:rPr>
      </w:pPr>
    </w:p>
    <w:p w14:paraId="2DC3EC6A" w14:textId="77777777" w:rsidR="004A60A6" w:rsidRDefault="004A60A6" w:rsidP="00F10877">
      <w:pPr>
        <w:autoSpaceDE w:val="0"/>
        <w:autoSpaceDN w:val="0"/>
        <w:adjustRightInd w:val="0"/>
        <w:spacing w:after="0" w:line="240" w:lineRule="auto"/>
        <w:rPr>
          <w:ins w:id="1069" w:author="Pedro Eduardo Velasquez Trujillo [2]" w:date="2017-12-05T10:00:00Z"/>
          <w:rFonts w:eastAsiaTheme="minorEastAsia"/>
          <w:color w:val="95B3D7" w:themeColor="accent1" w:themeTint="99"/>
          <w:lang w:val="es-ES"/>
        </w:rPr>
      </w:pPr>
    </w:p>
    <w:p w14:paraId="50515BF3" w14:textId="77777777" w:rsidR="004A60A6" w:rsidRDefault="004A60A6" w:rsidP="00F10877">
      <w:pPr>
        <w:autoSpaceDE w:val="0"/>
        <w:autoSpaceDN w:val="0"/>
        <w:adjustRightInd w:val="0"/>
        <w:spacing w:after="0" w:line="240" w:lineRule="auto"/>
        <w:rPr>
          <w:ins w:id="1070" w:author="Pedro Eduardo Velasquez Trujillo [2]" w:date="2017-12-05T10:00:00Z"/>
          <w:rFonts w:eastAsiaTheme="minorEastAsia"/>
          <w:color w:val="95B3D7" w:themeColor="accent1" w:themeTint="99"/>
          <w:lang w:val="es-ES"/>
        </w:rPr>
      </w:pPr>
    </w:p>
    <w:p w14:paraId="5C415104" w14:textId="77777777" w:rsidR="004A60A6" w:rsidRDefault="004A60A6" w:rsidP="00F10877">
      <w:pPr>
        <w:autoSpaceDE w:val="0"/>
        <w:autoSpaceDN w:val="0"/>
        <w:adjustRightInd w:val="0"/>
        <w:spacing w:after="0" w:line="240" w:lineRule="auto"/>
        <w:rPr>
          <w:ins w:id="1071" w:author="Pedro Eduardo Velasquez Trujillo [2]" w:date="2017-12-05T10:00:00Z"/>
          <w:rFonts w:eastAsiaTheme="minorEastAsia"/>
          <w:color w:val="95B3D7" w:themeColor="accent1" w:themeTint="99"/>
          <w:lang w:val="es-ES"/>
        </w:rPr>
      </w:pPr>
    </w:p>
    <w:p w14:paraId="50CDFB31" w14:textId="77777777" w:rsidR="004A60A6" w:rsidRDefault="004A60A6" w:rsidP="00F10877">
      <w:pPr>
        <w:autoSpaceDE w:val="0"/>
        <w:autoSpaceDN w:val="0"/>
        <w:adjustRightInd w:val="0"/>
        <w:spacing w:after="0" w:line="240" w:lineRule="auto"/>
        <w:rPr>
          <w:ins w:id="1072" w:author="Pedro Eduardo Velasquez Trujillo [2]" w:date="2017-12-05T10:00:00Z"/>
          <w:rFonts w:eastAsiaTheme="minorEastAsia"/>
          <w:color w:val="95B3D7" w:themeColor="accent1" w:themeTint="99"/>
          <w:lang w:val="es-ES"/>
        </w:rPr>
      </w:pPr>
    </w:p>
    <w:p w14:paraId="092A607E" w14:textId="77777777" w:rsidR="004A60A6" w:rsidRDefault="004A60A6" w:rsidP="00F10877">
      <w:pPr>
        <w:autoSpaceDE w:val="0"/>
        <w:autoSpaceDN w:val="0"/>
        <w:adjustRightInd w:val="0"/>
        <w:spacing w:after="0" w:line="240" w:lineRule="auto"/>
        <w:rPr>
          <w:ins w:id="1073" w:author="Pedro Eduardo Velasquez Trujillo [2]" w:date="2017-12-05T10:00:00Z"/>
          <w:rFonts w:eastAsiaTheme="minorEastAsia"/>
          <w:color w:val="95B3D7" w:themeColor="accent1" w:themeTint="99"/>
          <w:lang w:val="es-ES"/>
        </w:rPr>
      </w:pPr>
    </w:p>
    <w:p w14:paraId="39C48582" w14:textId="77777777" w:rsidR="004A60A6" w:rsidRDefault="004A60A6" w:rsidP="00F10877">
      <w:pPr>
        <w:autoSpaceDE w:val="0"/>
        <w:autoSpaceDN w:val="0"/>
        <w:adjustRightInd w:val="0"/>
        <w:spacing w:after="0" w:line="240" w:lineRule="auto"/>
        <w:rPr>
          <w:ins w:id="1074" w:author="Pedro Eduardo Velasquez Trujillo [2]" w:date="2017-12-05T10:00:00Z"/>
          <w:rFonts w:eastAsiaTheme="minorEastAsia"/>
          <w:color w:val="95B3D7" w:themeColor="accent1" w:themeTint="99"/>
          <w:lang w:val="es-ES"/>
        </w:rPr>
      </w:pPr>
    </w:p>
    <w:p w14:paraId="4342ADDC" w14:textId="77777777" w:rsidR="004A60A6" w:rsidRDefault="004A60A6" w:rsidP="00F10877">
      <w:pPr>
        <w:autoSpaceDE w:val="0"/>
        <w:autoSpaceDN w:val="0"/>
        <w:adjustRightInd w:val="0"/>
        <w:spacing w:after="0" w:line="240" w:lineRule="auto"/>
        <w:rPr>
          <w:ins w:id="1075" w:author="Pedro Eduardo Velasquez Trujillo [2]" w:date="2017-12-05T10:00:00Z"/>
          <w:rFonts w:eastAsiaTheme="minorEastAsia"/>
          <w:color w:val="95B3D7" w:themeColor="accent1" w:themeTint="99"/>
          <w:lang w:val="es-ES"/>
        </w:rPr>
      </w:pPr>
    </w:p>
    <w:p w14:paraId="70149E65" w14:textId="77777777" w:rsidR="004A60A6" w:rsidRDefault="004A60A6" w:rsidP="00F10877">
      <w:pPr>
        <w:autoSpaceDE w:val="0"/>
        <w:autoSpaceDN w:val="0"/>
        <w:adjustRightInd w:val="0"/>
        <w:spacing w:after="0" w:line="240" w:lineRule="auto"/>
        <w:rPr>
          <w:ins w:id="1076" w:author="Pedro Eduardo Velasquez Trujillo [2]" w:date="2017-12-05T10:00:00Z"/>
          <w:rFonts w:eastAsiaTheme="minorEastAsia"/>
          <w:color w:val="95B3D7" w:themeColor="accent1" w:themeTint="99"/>
          <w:lang w:val="es-ES"/>
        </w:rPr>
      </w:pPr>
    </w:p>
    <w:p w14:paraId="620D81D9" w14:textId="77777777" w:rsidR="004A60A6" w:rsidRDefault="004A60A6" w:rsidP="00F10877">
      <w:pPr>
        <w:autoSpaceDE w:val="0"/>
        <w:autoSpaceDN w:val="0"/>
        <w:adjustRightInd w:val="0"/>
        <w:spacing w:after="0" w:line="240" w:lineRule="auto"/>
        <w:rPr>
          <w:ins w:id="1077" w:author="Pedro Eduardo Velasquez Trujillo [2]" w:date="2017-12-05T10:00:00Z"/>
          <w:rFonts w:eastAsiaTheme="minorEastAsia"/>
          <w:color w:val="95B3D7" w:themeColor="accent1" w:themeTint="99"/>
          <w:lang w:val="es-ES"/>
        </w:rPr>
      </w:pPr>
    </w:p>
    <w:p w14:paraId="3B3B5718" w14:textId="77777777" w:rsidR="004A60A6" w:rsidRDefault="004A60A6" w:rsidP="00F10877">
      <w:pPr>
        <w:autoSpaceDE w:val="0"/>
        <w:autoSpaceDN w:val="0"/>
        <w:adjustRightInd w:val="0"/>
        <w:spacing w:after="0" w:line="240" w:lineRule="auto"/>
        <w:rPr>
          <w:ins w:id="1078" w:author="Pedro Eduardo Velasquez Trujillo [2]" w:date="2017-12-05T10:00:00Z"/>
          <w:rFonts w:eastAsiaTheme="minorEastAsia"/>
          <w:color w:val="95B3D7" w:themeColor="accent1" w:themeTint="99"/>
          <w:lang w:val="es-ES"/>
        </w:rPr>
      </w:pPr>
    </w:p>
    <w:p w14:paraId="6E8917D2" w14:textId="77777777" w:rsidR="004A60A6" w:rsidRPr="007E581E" w:rsidRDefault="004A60A6" w:rsidP="00F10877">
      <w:pPr>
        <w:autoSpaceDE w:val="0"/>
        <w:autoSpaceDN w:val="0"/>
        <w:adjustRightInd w:val="0"/>
        <w:spacing w:after="0" w:line="240" w:lineRule="auto"/>
        <w:rPr>
          <w:rFonts w:eastAsiaTheme="minorEastAsia"/>
          <w:color w:val="95B3D7" w:themeColor="accent1" w:themeTint="99"/>
          <w:lang w:val="es-ES"/>
        </w:rPr>
      </w:pPr>
    </w:p>
    <w:p w14:paraId="3D3E6C65" w14:textId="77777777" w:rsidR="003362AA" w:rsidRPr="007E581E" w:rsidRDefault="003362AA" w:rsidP="00F10877">
      <w:pPr>
        <w:autoSpaceDE w:val="0"/>
        <w:autoSpaceDN w:val="0"/>
        <w:adjustRightInd w:val="0"/>
        <w:spacing w:after="0" w:line="240" w:lineRule="auto"/>
        <w:rPr>
          <w:rFonts w:eastAsiaTheme="minorEastAsia"/>
          <w:color w:val="95B3D7" w:themeColor="accent1" w:themeTint="99"/>
          <w:lang w:val="es-ES"/>
        </w:rPr>
      </w:pPr>
    </w:p>
    <w:p w14:paraId="58E170F9" w14:textId="77777777" w:rsidR="00BD45B5" w:rsidRPr="007E581E" w:rsidRDefault="00BD45B5" w:rsidP="00F10877">
      <w:pPr>
        <w:autoSpaceDE w:val="0"/>
        <w:autoSpaceDN w:val="0"/>
        <w:adjustRightInd w:val="0"/>
        <w:spacing w:after="0" w:line="240" w:lineRule="auto"/>
        <w:rPr>
          <w:rFonts w:eastAsiaTheme="minorEastAsia"/>
          <w:color w:val="95B3D7" w:themeColor="accent1" w:themeTint="99"/>
          <w:lang w:val="es-ES"/>
        </w:rPr>
      </w:pPr>
    </w:p>
    <w:p w14:paraId="5BB7EDB3" w14:textId="77777777" w:rsidR="00BD45B5" w:rsidRPr="007E581E" w:rsidRDefault="00BD45B5" w:rsidP="00F10877">
      <w:pPr>
        <w:autoSpaceDE w:val="0"/>
        <w:autoSpaceDN w:val="0"/>
        <w:adjustRightInd w:val="0"/>
        <w:spacing w:after="0" w:line="240" w:lineRule="auto"/>
        <w:rPr>
          <w:rFonts w:eastAsiaTheme="minorEastAsia"/>
          <w:color w:val="95B3D7" w:themeColor="accent1" w:themeTint="99"/>
          <w:lang w:val="es-ES"/>
        </w:rPr>
      </w:pPr>
    </w:p>
    <w:p w14:paraId="3AA27AA0" w14:textId="25F20ABE" w:rsidR="00B058DF" w:rsidRPr="007E581E" w:rsidRDefault="00B058DF" w:rsidP="00F10877">
      <w:pPr>
        <w:autoSpaceDE w:val="0"/>
        <w:autoSpaceDN w:val="0"/>
        <w:adjustRightInd w:val="0"/>
        <w:spacing w:after="0" w:line="240" w:lineRule="auto"/>
        <w:rPr>
          <w:rFonts w:eastAsiaTheme="minorEastAsia"/>
          <w:color w:val="95B3D7" w:themeColor="accent1" w:themeTint="99"/>
          <w:lang w:val="es-ES"/>
        </w:rPr>
      </w:pPr>
      <w:r w:rsidRPr="007E581E">
        <w:rPr>
          <w:rFonts w:eastAsiaTheme="minorEastAsia"/>
          <w:color w:val="95B3D7" w:themeColor="accent1" w:themeTint="99"/>
          <w:lang w:val="es-ES"/>
        </w:rPr>
        <w:t>El Proceso de Transición y sus Consecuencias Previsibles.</w:t>
      </w:r>
    </w:p>
    <w:p w14:paraId="1664CD2D" w14:textId="77777777" w:rsidR="00B058DF" w:rsidRPr="007E581E" w:rsidRDefault="00B058DF" w:rsidP="00BA1763">
      <w:pPr>
        <w:pStyle w:val="NoSpacing"/>
        <w:jc w:val="left"/>
        <w:rPr>
          <w:color w:val="95B3D7" w:themeColor="accent1" w:themeTint="99"/>
        </w:rPr>
      </w:pPr>
    </w:p>
    <w:p w14:paraId="00403965" w14:textId="3944B565" w:rsidR="00BA1763" w:rsidRPr="007E581E" w:rsidRDefault="00BA1763" w:rsidP="00BA1763">
      <w:pPr>
        <w:pStyle w:val="NormalWeb"/>
        <w:shd w:val="clear" w:color="auto" w:fill="FFFFFF"/>
        <w:spacing w:before="0" w:beforeAutospacing="0" w:after="300" w:afterAutospacing="0"/>
        <w:jc w:val="both"/>
        <w:rPr>
          <w:rFonts w:ascii="Century Gothic" w:eastAsiaTheme="minorEastAsia" w:hAnsi="Century Gothic" w:cstheme="minorBidi"/>
          <w:color w:val="95B3D7" w:themeColor="accent1" w:themeTint="99"/>
          <w:sz w:val="22"/>
          <w:szCs w:val="22"/>
          <w:lang w:val="es-ES" w:eastAsia="en-US"/>
        </w:rPr>
      </w:pPr>
      <w:r w:rsidRPr="007E581E">
        <w:rPr>
          <w:rFonts w:ascii="Century Gothic" w:eastAsiaTheme="minorEastAsia" w:hAnsi="Century Gothic" w:cstheme="minorBidi"/>
          <w:color w:val="95B3D7" w:themeColor="accent1" w:themeTint="99"/>
          <w:sz w:val="22"/>
          <w:szCs w:val="22"/>
          <w:lang w:val="es-ES" w:eastAsia="en-US"/>
        </w:rPr>
        <w:t>Ya desde hace tiempo, pero cada vez más, los </w:t>
      </w:r>
      <w:r w:rsidRPr="007E581E">
        <w:rPr>
          <w:rFonts w:ascii="Century Gothic" w:eastAsiaTheme="minorEastAsia" w:hAnsi="Century Gothic" w:cstheme="minorBidi"/>
          <w:bCs/>
          <w:color w:val="95B3D7" w:themeColor="accent1" w:themeTint="99"/>
          <w:sz w:val="22"/>
          <w:szCs w:val="22"/>
          <w:lang w:val="es-ES" w:eastAsia="en-US"/>
        </w:rPr>
        <w:t xml:space="preserve">datos </w:t>
      </w:r>
      <w:r w:rsidRPr="007E581E">
        <w:rPr>
          <w:rFonts w:ascii="Century Gothic" w:eastAsiaTheme="minorEastAsia" w:hAnsi="Century Gothic" w:cstheme="minorBidi"/>
          <w:color w:val="95B3D7" w:themeColor="accent1" w:themeTint="99"/>
          <w:sz w:val="22"/>
          <w:szCs w:val="22"/>
          <w:lang w:val="es-ES" w:eastAsia="en-US"/>
        </w:rPr>
        <w:t>suponen un </w:t>
      </w:r>
      <w:r w:rsidRPr="007E581E">
        <w:rPr>
          <w:rFonts w:ascii="Century Gothic" w:eastAsiaTheme="minorEastAsia" w:hAnsi="Century Gothic" w:cstheme="minorBidi"/>
          <w:bCs/>
          <w:color w:val="95B3D7" w:themeColor="accent1" w:themeTint="99"/>
          <w:sz w:val="22"/>
          <w:szCs w:val="22"/>
          <w:lang w:val="es-ES" w:eastAsia="en-US"/>
        </w:rPr>
        <w:t>gran activo para las instituciones</w:t>
      </w:r>
      <w:r w:rsidRPr="007E581E">
        <w:rPr>
          <w:rFonts w:ascii="Century Gothic" w:eastAsiaTheme="minorEastAsia" w:hAnsi="Century Gothic" w:cstheme="minorBidi"/>
          <w:color w:val="95B3D7" w:themeColor="accent1" w:themeTint="99"/>
          <w:sz w:val="22"/>
          <w:szCs w:val="22"/>
          <w:lang w:val="es-ES" w:eastAsia="en-US"/>
        </w:rPr>
        <w:t xml:space="preserve">, sobre todo combinados entre ellos, pero no todos los datos que maneja una institución se gestionan de forma centralizada, sino que lo hacen a través de diferentes sistemas de información, </w:t>
      </w:r>
      <w:r w:rsidR="00B058DF" w:rsidRPr="007E581E">
        <w:rPr>
          <w:rFonts w:ascii="Century Gothic" w:eastAsiaTheme="minorEastAsia" w:hAnsi="Century Gothic" w:cstheme="minorBidi"/>
          <w:color w:val="95B3D7" w:themeColor="accent1" w:themeTint="99"/>
          <w:sz w:val="22"/>
          <w:szCs w:val="22"/>
          <w:lang w:val="es-ES" w:eastAsia="en-US"/>
        </w:rPr>
        <w:t>EN LA GOBRENACION las secretarias que producen información estadística social, solo e ha realizado bajo una base de datos no correlacionados, y mucho menos integrados, dentro de las mismas Secretarias, a pesa que estas envían información a entidades públicas, esto conlleva que no existe un sistema de información en ninguna Secretaria de la Gobernación,  por tal se debe diseñas SISTEMAS DE INFORMACION p</w:t>
      </w:r>
      <w:r w:rsidRPr="007E581E">
        <w:rPr>
          <w:rFonts w:ascii="Century Gothic" w:eastAsiaTheme="minorEastAsia" w:hAnsi="Century Gothic" w:cstheme="minorBidi"/>
          <w:color w:val="95B3D7" w:themeColor="accent1" w:themeTint="99"/>
          <w:sz w:val="22"/>
          <w:szCs w:val="22"/>
          <w:lang w:val="es-ES" w:eastAsia="en-US"/>
        </w:rPr>
        <w:t>ara cubrir de forma coherente, eficaz y eficiente un área de gestión concreta de la organización. No obstante, los datos gestionados po</w:t>
      </w:r>
      <w:r w:rsidR="00B058DF" w:rsidRPr="007E581E">
        <w:rPr>
          <w:rFonts w:ascii="Century Gothic" w:eastAsiaTheme="minorEastAsia" w:hAnsi="Century Gothic" w:cstheme="minorBidi"/>
          <w:color w:val="95B3D7" w:themeColor="accent1" w:themeTint="99"/>
          <w:sz w:val="22"/>
          <w:szCs w:val="22"/>
          <w:lang w:val="es-ES" w:eastAsia="en-US"/>
        </w:rPr>
        <w:t xml:space="preserve">r un sistema de información, deberán ser </w:t>
      </w:r>
      <w:r w:rsidRPr="007E581E">
        <w:rPr>
          <w:rFonts w:ascii="Century Gothic" w:eastAsiaTheme="minorEastAsia" w:hAnsi="Century Gothic" w:cstheme="minorBidi"/>
          <w:color w:val="95B3D7" w:themeColor="accent1" w:themeTint="99"/>
          <w:sz w:val="22"/>
          <w:szCs w:val="22"/>
          <w:lang w:val="es-ES" w:eastAsia="en-US"/>
        </w:rPr>
        <w:t xml:space="preserve">de </w:t>
      </w:r>
      <w:r w:rsidR="00B058DF" w:rsidRPr="007E581E">
        <w:rPr>
          <w:rFonts w:ascii="Century Gothic" w:eastAsiaTheme="minorEastAsia" w:hAnsi="Century Gothic" w:cstheme="minorBidi"/>
          <w:color w:val="95B3D7" w:themeColor="accent1" w:themeTint="99"/>
          <w:sz w:val="22"/>
          <w:szCs w:val="22"/>
          <w:lang w:val="es-ES" w:eastAsia="en-US"/>
        </w:rPr>
        <w:t xml:space="preserve">gran </w:t>
      </w:r>
      <w:r w:rsidRPr="007E581E">
        <w:rPr>
          <w:rFonts w:ascii="Century Gothic" w:eastAsiaTheme="minorEastAsia" w:hAnsi="Century Gothic" w:cstheme="minorBidi"/>
          <w:color w:val="95B3D7" w:themeColor="accent1" w:themeTint="99"/>
          <w:sz w:val="22"/>
          <w:szCs w:val="22"/>
          <w:lang w:val="es-ES" w:eastAsia="en-US"/>
        </w:rPr>
        <w:t>utilidad para que otros puedan llevar a cabo diversas gestiones.</w:t>
      </w:r>
    </w:p>
    <w:p w14:paraId="3AE683D3" w14:textId="77777777" w:rsidR="00BA1763" w:rsidRPr="007E581E" w:rsidRDefault="00BA1763" w:rsidP="00BA1763">
      <w:pPr>
        <w:pStyle w:val="NormalWeb"/>
        <w:shd w:val="clear" w:color="auto" w:fill="FFFFFF"/>
        <w:spacing w:before="0" w:beforeAutospacing="0" w:after="300" w:afterAutospacing="0"/>
        <w:jc w:val="both"/>
        <w:rPr>
          <w:rFonts w:ascii="Century Gothic" w:eastAsiaTheme="minorEastAsia" w:hAnsi="Century Gothic" w:cstheme="minorBidi"/>
          <w:color w:val="95B3D7" w:themeColor="accent1" w:themeTint="99"/>
          <w:sz w:val="22"/>
          <w:szCs w:val="22"/>
          <w:lang w:val="es-ES" w:eastAsia="en-US"/>
        </w:rPr>
      </w:pPr>
      <w:r w:rsidRPr="007E581E">
        <w:rPr>
          <w:rFonts w:ascii="Century Gothic" w:eastAsiaTheme="minorEastAsia" w:hAnsi="Century Gothic" w:cstheme="minorBidi"/>
          <w:color w:val="95B3D7" w:themeColor="accent1" w:themeTint="99"/>
          <w:sz w:val="22"/>
          <w:szCs w:val="22"/>
          <w:lang w:val="es-ES" w:eastAsia="en-US"/>
        </w:rPr>
        <w:t>Para evitar la duplicidad de gestión y garantizar la óptima calidad del dato utilizado, pero otorgando a cada sistema la paternidad de la gestión para la que se ha diseñado, aparecieron ya hace años herramientas que permiten la </w:t>
      </w:r>
      <w:r w:rsidRPr="007E581E">
        <w:rPr>
          <w:rFonts w:ascii="Century Gothic" w:eastAsiaTheme="minorEastAsia" w:hAnsi="Century Gothic" w:cstheme="minorBidi"/>
          <w:bCs/>
          <w:color w:val="95B3D7" w:themeColor="accent1" w:themeTint="99"/>
          <w:sz w:val="22"/>
          <w:szCs w:val="22"/>
          <w:lang w:val="es-ES" w:eastAsia="en-US"/>
        </w:rPr>
        <w:t>integración</w:t>
      </w:r>
      <w:r w:rsidRPr="007E581E">
        <w:rPr>
          <w:rFonts w:ascii="Century Gothic" w:eastAsiaTheme="minorEastAsia" w:hAnsi="Century Gothic" w:cstheme="minorBidi"/>
          <w:color w:val="95B3D7" w:themeColor="accent1" w:themeTint="99"/>
          <w:sz w:val="22"/>
          <w:szCs w:val="22"/>
          <w:lang w:val="es-ES" w:eastAsia="en-US"/>
        </w:rPr>
        <w:t> de estos sistemas, </w:t>
      </w:r>
      <w:r w:rsidRPr="007E581E">
        <w:rPr>
          <w:rFonts w:ascii="Century Gothic" w:eastAsiaTheme="minorEastAsia" w:hAnsi="Century Gothic" w:cstheme="minorBidi"/>
          <w:bCs/>
          <w:color w:val="95B3D7" w:themeColor="accent1" w:themeTint="99"/>
          <w:sz w:val="22"/>
          <w:szCs w:val="22"/>
          <w:lang w:val="es-ES" w:eastAsia="en-US"/>
        </w:rPr>
        <w:t>a nivel de datos, de procesos o de aplicaciones</w:t>
      </w:r>
      <w:r w:rsidRPr="007E581E">
        <w:rPr>
          <w:rFonts w:ascii="Century Gothic" w:eastAsiaTheme="minorEastAsia" w:hAnsi="Century Gothic" w:cstheme="minorBidi"/>
          <w:color w:val="95B3D7" w:themeColor="accent1" w:themeTint="99"/>
          <w:sz w:val="22"/>
          <w:szCs w:val="22"/>
          <w:lang w:val="es-ES" w:eastAsia="en-US"/>
        </w:rPr>
        <w:t>.</w:t>
      </w:r>
    </w:p>
    <w:p w14:paraId="385C0EF8" w14:textId="77777777" w:rsidR="00BA1763" w:rsidRPr="007E581E" w:rsidRDefault="00BA1763" w:rsidP="00BA1763">
      <w:pPr>
        <w:pStyle w:val="NormalWeb"/>
        <w:shd w:val="clear" w:color="auto" w:fill="FFFFFF"/>
        <w:spacing w:before="0" w:beforeAutospacing="0" w:after="300" w:afterAutospacing="0"/>
        <w:jc w:val="both"/>
        <w:rPr>
          <w:rFonts w:ascii="Century Gothic" w:eastAsiaTheme="minorEastAsia" w:hAnsi="Century Gothic" w:cstheme="minorBidi"/>
          <w:color w:val="95B3D7" w:themeColor="accent1" w:themeTint="99"/>
          <w:sz w:val="22"/>
          <w:szCs w:val="22"/>
          <w:lang w:val="es-ES" w:eastAsia="en-US"/>
        </w:rPr>
      </w:pPr>
      <w:r w:rsidRPr="007E581E">
        <w:rPr>
          <w:rFonts w:ascii="Century Gothic" w:eastAsiaTheme="minorEastAsia" w:hAnsi="Century Gothic" w:cstheme="minorBidi"/>
          <w:color w:val="95B3D7" w:themeColor="accent1" w:themeTint="99"/>
          <w:sz w:val="22"/>
          <w:szCs w:val="22"/>
          <w:lang w:val="es-ES" w:eastAsia="en-US"/>
        </w:rPr>
        <w:t>Estas herramientas que en su día parecían casi una moda pasajera, son hoy en día fundamentales para las organizaciones, dado que además de los </w:t>
      </w:r>
      <w:r w:rsidRPr="007E581E">
        <w:rPr>
          <w:rFonts w:ascii="Century Gothic" w:eastAsiaTheme="minorEastAsia" w:hAnsi="Century Gothic" w:cstheme="minorBidi"/>
          <w:bCs/>
          <w:color w:val="95B3D7" w:themeColor="accent1" w:themeTint="99"/>
          <w:sz w:val="22"/>
          <w:szCs w:val="22"/>
          <w:lang w:val="es-ES" w:eastAsia="en-US"/>
        </w:rPr>
        <w:t>beneficios</w:t>
      </w:r>
      <w:r w:rsidRPr="007E581E">
        <w:rPr>
          <w:rFonts w:ascii="Century Gothic" w:eastAsiaTheme="minorEastAsia" w:hAnsi="Century Gothic" w:cstheme="minorBidi"/>
          <w:color w:val="95B3D7" w:themeColor="accent1" w:themeTint="99"/>
          <w:sz w:val="22"/>
          <w:szCs w:val="22"/>
          <w:lang w:val="es-ES" w:eastAsia="en-US"/>
        </w:rPr>
        <w:t> puramente </w:t>
      </w:r>
      <w:r w:rsidRPr="007E581E">
        <w:rPr>
          <w:rFonts w:ascii="Century Gothic" w:eastAsiaTheme="minorEastAsia" w:hAnsi="Century Gothic" w:cstheme="minorBidi"/>
          <w:bCs/>
          <w:color w:val="95B3D7" w:themeColor="accent1" w:themeTint="99"/>
          <w:sz w:val="22"/>
          <w:szCs w:val="22"/>
          <w:lang w:val="es-ES" w:eastAsia="en-US"/>
        </w:rPr>
        <w:t>técnicos</w:t>
      </w:r>
      <w:r w:rsidRPr="007E581E">
        <w:rPr>
          <w:rFonts w:ascii="Century Gothic" w:eastAsiaTheme="minorEastAsia" w:hAnsi="Century Gothic" w:cstheme="minorBidi"/>
          <w:color w:val="95B3D7" w:themeColor="accent1" w:themeTint="99"/>
          <w:sz w:val="22"/>
          <w:szCs w:val="22"/>
          <w:lang w:val="es-ES" w:eastAsia="en-US"/>
        </w:rPr>
        <w:t> que aportan, </w:t>
      </w:r>
      <w:r w:rsidRPr="007E581E">
        <w:rPr>
          <w:rFonts w:ascii="Century Gothic" w:eastAsiaTheme="minorEastAsia" w:hAnsi="Century Gothic" w:cstheme="minorBidi"/>
          <w:bCs/>
          <w:color w:val="95B3D7" w:themeColor="accent1" w:themeTint="99"/>
          <w:sz w:val="22"/>
          <w:szCs w:val="22"/>
          <w:lang w:val="es-ES" w:eastAsia="en-US"/>
        </w:rPr>
        <w:t>mejoran la comunicación entre las distintas unidades de gestión de la organización, evitan la fragmentación del conocimiento y reducen los tiempos de gestión</w:t>
      </w:r>
      <w:r w:rsidRPr="007E581E">
        <w:rPr>
          <w:rFonts w:ascii="Century Gothic" w:eastAsiaTheme="minorEastAsia" w:hAnsi="Century Gothic" w:cstheme="minorBidi"/>
          <w:color w:val="95B3D7" w:themeColor="accent1" w:themeTint="99"/>
          <w:sz w:val="22"/>
          <w:szCs w:val="22"/>
          <w:lang w:val="es-ES" w:eastAsia="en-US"/>
        </w:rPr>
        <w:t>.</w:t>
      </w:r>
    </w:p>
    <w:p w14:paraId="3EB715BD" w14:textId="77777777" w:rsidR="00BA1763" w:rsidRPr="007E581E" w:rsidRDefault="00BA1763" w:rsidP="00BA1763">
      <w:pPr>
        <w:pStyle w:val="NormalWeb"/>
        <w:shd w:val="clear" w:color="auto" w:fill="FFFFFF"/>
        <w:spacing w:before="0" w:beforeAutospacing="0" w:after="300" w:afterAutospacing="0"/>
        <w:jc w:val="both"/>
        <w:rPr>
          <w:rFonts w:ascii="Century Gothic" w:eastAsiaTheme="minorEastAsia" w:hAnsi="Century Gothic" w:cstheme="minorBidi"/>
          <w:color w:val="95B3D7" w:themeColor="accent1" w:themeTint="99"/>
          <w:sz w:val="22"/>
          <w:szCs w:val="22"/>
          <w:lang w:val="es-ES" w:eastAsia="en-US"/>
        </w:rPr>
      </w:pPr>
      <w:r w:rsidRPr="007E581E">
        <w:rPr>
          <w:rFonts w:ascii="Century Gothic" w:eastAsiaTheme="minorEastAsia" w:hAnsi="Century Gothic" w:cstheme="minorBidi"/>
          <w:color w:val="95B3D7" w:themeColor="accent1" w:themeTint="99"/>
          <w:sz w:val="22"/>
          <w:szCs w:val="22"/>
          <w:lang w:val="es-ES" w:eastAsia="en-US"/>
        </w:rPr>
        <w:t>Pero la integración </w:t>
      </w:r>
      <w:r w:rsidRPr="007E581E">
        <w:rPr>
          <w:rFonts w:ascii="Century Gothic" w:eastAsiaTheme="minorEastAsia" w:hAnsi="Century Gothic" w:cstheme="minorBidi"/>
          <w:bCs/>
          <w:color w:val="95B3D7" w:themeColor="accent1" w:themeTint="99"/>
          <w:sz w:val="22"/>
          <w:szCs w:val="22"/>
          <w:lang w:val="es-ES" w:eastAsia="en-US"/>
        </w:rPr>
        <w:t>no es un tema trivial</w:t>
      </w:r>
      <w:r w:rsidRPr="007E581E">
        <w:rPr>
          <w:rFonts w:ascii="Century Gothic" w:eastAsiaTheme="minorEastAsia" w:hAnsi="Century Gothic" w:cstheme="minorBidi"/>
          <w:color w:val="95B3D7" w:themeColor="accent1" w:themeTint="99"/>
          <w:sz w:val="22"/>
          <w:szCs w:val="22"/>
          <w:lang w:val="es-ES" w:eastAsia="en-US"/>
        </w:rPr>
        <w:t> y existen diferentes tipos, de manera que cada organización, para cada necesidad de integración, debe optar por la solución que mejor se ajuste y para ello es conveniente tener en cuenta </w:t>
      </w:r>
      <w:r w:rsidRPr="007E581E">
        <w:rPr>
          <w:rFonts w:ascii="Century Gothic" w:eastAsiaTheme="minorEastAsia" w:hAnsi="Century Gothic" w:cstheme="minorBidi"/>
          <w:bCs/>
          <w:color w:val="95B3D7" w:themeColor="accent1" w:themeTint="99"/>
          <w:sz w:val="22"/>
          <w:szCs w:val="22"/>
          <w:lang w:val="es-ES" w:eastAsia="en-US"/>
        </w:rPr>
        <w:t>algunas claves fundamentales</w:t>
      </w:r>
      <w:r w:rsidRPr="007E581E">
        <w:rPr>
          <w:rFonts w:ascii="Century Gothic" w:eastAsiaTheme="minorEastAsia" w:hAnsi="Century Gothic" w:cstheme="minorBidi"/>
          <w:color w:val="95B3D7" w:themeColor="accent1" w:themeTint="99"/>
          <w:sz w:val="22"/>
          <w:szCs w:val="22"/>
          <w:lang w:val="es-ES" w:eastAsia="en-US"/>
        </w:rPr>
        <w:t>.</w:t>
      </w:r>
    </w:p>
    <w:p w14:paraId="10C9BEBE" w14:textId="6E8599A9" w:rsidR="00BA1763" w:rsidRPr="007E581E" w:rsidRDefault="00BA1763" w:rsidP="00BA1763">
      <w:pPr>
        <w:pStyle w:val="NormalWeb"/>
        <w:shd w:val="clear" w:color="auto" w:fill="FFFFFF"/>
        <w:spacing w:before="0" w:beforeAutospacing="0" w:after="300" w:afterAutospacing="0"/>
        <w:jc w:val="both"/>
        <w:rPr>
          <w:rFonts w:ascii="Century Gothic" w:eastAsiaTheme="minorEastAsia" w:hAnsi="Century Gothic" w:cstheme="minorBidi"/>
          <w:color w:val="95B3D7" w:themeColor="accent1" w:themeTint="99"/>
          <w:sz w:val="22"/>
          <w:szCs w:val="22"/>
          <w:lang w:val="es-ES" w:eastAsia="en-US"/>
        </w:rPr>
      </w:pPr>
      <w:r w:rsidRPr="007E581E">
        <w:rPr>
          <w:rFonts w:ascii="Century Gothic" w:eastAsiaTheme="minorEastAsia" w:hAnsi="Century Gothic" w:cstheme="minorBidi"/>
          <w:i/>
          <w:iCs/>
          <w:color w:val="95B3D7" w:themeColor="accent1" w:themeTint="99"/>
          <w:sz w:val="22"/>
          <w:szCs w:val="22"/>
          <w:lang w:val="es-ES" w:eastAsia="en-US"/>
        </w:rPr>
        <w:lastRenderedPageBreak/>
        <w:t>♦ </w:t>
      </w:r>
      <w:r w:rsidRPr="007E581E">
        <w:rPr>
          <w:rFonts w:ascii="Century Gothic" w:eastAsiaTheme="minorEastAsia" w:hAnsi="Century Gothic" w:cstheme="minorBidi"/>
          <w:bCs/>
          <w:color w:val="95B3D7" w:themeColor="accent1" w:themeTint="99"/>
          <w:sz w:val="22"/>
          <w:szCs w:val="22"/>
          <w:lang w:val="es-ES" w:eastAsia="en-US"/>
        </w:rPr>
        <w:t>Automatización</w:t>
      </w:r>
      <w:r w:rsidRPr="007E581E">
        <w:rPr>
          <w:rFonts w:ascii="Century Gothic" w:eastAsiaTheme="minorEastAsia" w:hAnsi="Century Gothic" w:cstheme="minorBidi"/>
          <w:color w:val="95B3D7" w:themeColor="accent1" w:themeTint="99"/>
          <w:sz w:val="22"/>
          <w:szCs w:val="22"/>
          <w:lang w:val="es-ES" w:eastAsia="en-US"/>
        </w:rPr>
        <w:t>. Si una integración requiere de la intervención de un usuario, no nos permitirá reducir costes de gestión, estará sujeta a errores humanos y no será rápida, entre otras desventajas.</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 </w:t>
      </w:r>
      <w:r w:rsidRPr="007E581E">
        <w:rPr>
          <w:rFonts w:ascii="Century Gothic" w:eastAsiaTheme="minorEastAsia" w:hAnsi="Century Gothic" w:cstheme="minorBidi"/>
          <w:color w:val="95B3D7" w:themeColor="accent1" w:themeTint="99"/>
          <w:sz w:val="22"/>
          <w:szCs w:val="22"/>
          <w:lang w:val="es-ES" w:eastAsia="en-US"/>
        </w:rPr>
        <w:t>Debe funcionar de forma </w:t>
      </w:r>
      <w:r w:rsidRPr="007E581E">
        <w:rPr>
          <w:rFonts w:ascii="Century Gothic" w:eastAsiaTheme="minorEastAsia" w:hAnsi="Century Gothic" w:cstheme="minorBidi"/>
          <w:bCs/>
          <w:color w:val="95B3D7" w:themeColor="accent1" w:themeTint="99"/>
          <w:sz w:val="22"/>
          <w:szCs w:val="22"/>
          <w:lang w:val="es-ES" w:eastAsia="en-US"/>
        </w:rPr>
        <w:t>desatendida</w:t>
      </w:r>
      <w:r w:rsidRPr="007E581E">
        <w:rPr>
          <w:rFonts w:ascii="Century Gothic" w:eastAsiaTheme="minorEastAsia" w:hAnsi="Century Gothic" w:cstheme="minorBidi"/>
          <w:color w:val="95B3D7" w:themeColor="accent1" w:themeTint="99"/>
          <w:sz w:val="22"/>
          <w:szCs w:val="22"/>
          <w:lang w:val="es-ES" w:eastAsia="en-US"/>
        </w:rPr>
        <w:t> permitiendo que las tareas se ejecuten basadas en captura de eventos o de forma programada, bastando únicamente una sencilla monitorización eventual por parte de los responsables de su administración para garantizar su correcto funcionamiento.</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w:t>
      </w:r>
      <w:r w:rsidRPr="007E581E">
        <w:rPr>
          <w:rFonts w:ascii="Century Gothic" w:eastAsiaTheme="minorEastAsia" w:hAnsi="Century Gothic" w:cstheme="minorBidi"/>
          <w:bCs/>
          <w:color w:val="95B3D7" w:themeColor="accent1" w:themeTint="99"/>
          <w:sz w:val="22"/>
          <w:szCs w:val="22"/>
          <w:lang w:val="es-ES" w:eastAsia="en-US"/>
        </w:rPr>
        <w:t>Centralizada</w:t>
      </w:r>
      <w:r w:rsidRPr="007E581E">
        <w:rPr>
          <w:rFonts w:ascii="Century Gothic" w:eastAsiaTheme="minorEastAsia" w:hAnsi="Century Gothic" w:cstheme="minorBidi"/>
          <w:color w:val="95B3D7" w:themeColor="accent1" w:themeTint="99"/>
          <w:sz w:val="22"/>
          <w:szCs w:val="22"/>
          <w:lang w:val="es-ES" w:eastAsia="en-US"/>
        </w:rPr>
        <w:t> en cuanto a la lógica de comunicación.</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w:t>
      </w:r>
      <w:r w:rsidRPr="007E581E">
        <w:rPr>
          <w:rFonts w:ascii="Century Gothic" w:eastAsiaTheme="minorEastAsia" w:hAnsi="Century Gothic" w:cstheme="minorBidi"/>
          <w:bCs/>
          <w:color w:val="95B3D7" w:themeColor="accent1" w:themeTint="99"/>
          <w:sz w:val="22"/>
          <w:szCs w:val="22"/>
          <w:lang w:val="es-ES" w:eastAsia="en-US"/>
        </w:rPr>
        <w:t>Reutilizable y extensible</w:t>
      </w:r>
      <w:r w:rsidRPr="007E581E">
        <w:rPr>
          <w:rFonts w:ascii="Century Gothic" w:eastAsiaTheme="minorEastAsia" w:hAnsi="Century Gothic" w:cstheme="minorBidi"/>
          <w:color w:val="95B3D7" w:themeColor="accent1" w:themeTint="99"/>
          <w:sz w:val="22"/>
          <w:szCs w:val="22"/>
          <w:lang w:val="es-ES" w:eastAsia="en-US"/>
        </w:rPr>
        <w:t>.</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 </w:t>
      </w:r>
      <w:r w:rsidRPr="007E581E">
        <w:rPr>
          <w:rFonts w:ascii="Century Gothic" w:eastAsiaTheme="minorEastAsia" w:hAnsi="Century Gothic" w:cstheme="minorBidi"/>
          <w:color w:val="95B3D7" w:themeColor="accent1" w:themeTint="99"/>
          <w:sz w:val="22"/>
          <w:szCs w:val="22"/>
          <w:lang w:val="es-ES" w:eastAsia="en-US"/>
        </w:rPr>
        <w:t>Su implementación ha de permitir que funcione </w:t>
      </w:r>
      <w:r w:rsidRPr="007E581E">
        <w:rPr>
          <w:rFonts w:ascii="Century Gothic" w:eastAsiaTheme="minorEastAsia" w:hAnsi="Century Gothic" w:cstheme="minorBidi"/>
          <w:bCs/>
          <w:color w:val="95B3D7" w:themeColor="accent1" w:themeTint="99"/>
          <w:sz w:val="22"/>
          <w:szCs w:val="22"/>
          <w:lang w:val="es-ES" w:eastAsia="en-US"/>
        </w:rPr>
        <w:t>desacoplada</w:t>
      </w:r>
      <w:r w:rsidRPr="007E581E">
        <w:rPr>
          <w:rFonts w:ascii="Century Gothic" w:eastAsiaTheme="minorEastAsia" w:hAnsi="Century Gothic" w:cstheme="minorBidi"/>
          <w:color w:val="95B3D7" w:themeColor="accent1" w:themeTint="99"/>
          <w:sz w:val="22"/>
          <w:szCs w:val="22"/>
          <w:lang w:val="es-ES" w:eastAsia="en-US"/>
        </w:rPr>
        <w:t> de los sistemas integrados, en los que residirá la lógica de negocio.</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 </w:t>
      </w:r>
      <w:r w:rsidRPr="007E581E">
        <w:rPr>
          <w:rFonts w:ascii="Century Gothic" w:eastAsiaTheme="minorEastAsia" w:hAnsi="Century Gothic" w:cstheme="minorBidi"/>
          <w:bCs/>
          <w:color w:val="95B3D7" w:themeColor="accent1" w:themeTint="99"/>
          <w:sz w:val="22"/>
          <w:szCs w:val="22"/>
          <w:lang w:val="es-ES" w:eastAsia="en-US"/>
        </w:rPr>
        <w:t>Basada en estándares</w:t>
      </w:r>
      <w:r w:rsidRPr="007E581E">
        <w:rPr>
          <w:rFonts w:ascii="Century Gothic" w:eastAsiaTheme="minorEastAsia" w:hAnsi="Century Gothic" w:cstheme="minorBidi"/>
          <w:color w:val="95B3D7" w:themeColor="accent1" w:themeTint="99"/>
          <w:sz w:val="22"/>
          <w:szCs w:val="22"/>
          <w:lang w:val="es-ES" w:eastAsia="en-US"/>
        </w:rPr>
        <w:t>, de manera que permita a la institución una fácil adaptación de los conectores de los sistemas a integrar. Es importante además que la institución tenga en cuenta las capacidades de integración de nuevos sistemas de información que adquiera, porque siempre serán necesarias.</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 </w:t>
      </w:r>
      <w:r w:rsidRPr="007E581E">
        <w:rPr>
          <w:rFonts w:ascii="Century Gothic" w:eastAsiaTheme="minorEastAsia" w:hAnsi="Century Gothic" w:cstheme="minorBidi"/>
          <w:color w:val="95B3D7" w:themeColor="accent1" w:themeTint="99"/>
          <w:sz w:val="22"/>
          <w:szCs w:val="22"/>
          <w:lang w:val="es-ES" w:eastAsia="en-US"/>
        </w:rPr>
        <w:t>Debe tener en cuenta que los </w:t>
      </w:r>
      <w:r w:rsidRPr="007E581E">
        <w:rPr>
          <w:rFonts w:ascii="Century Gothic" w:eastAsiaTheme="minorEastAsia" w:hAnsi="Century Gothic" w:cstheme="minorBidi"/>
          <w:bCs/>
          <w:color w:val="95B3D7" w:themeColor="accent1" w:themeTint="99"/>
          <w:sz w:val="22"/>
          <w:szCs w:val="22"/>
          <w:lang w:val="es-ES" w:eastAsia="en-US"/>
        </w:rPr>
        <w:t>conceptos</w:t>
      </w:r>
      <w:r w:rsidRPr="007E581E">
        <w:rPr>
          <w:rFonts w:ascii="Century Gothic" w:eastAsiaTheme="minorEastAsia" w:hAnsi="Century Gothic" w:cstheme="minorBidi"/>
          <w:color w:val="95B3D7" w:themeColor="accent1" w:themeTint="99"/>
          <w:sz w:val="22"/>
          <w:szCs w:val="22"/>
          <w:lang w:val="es-ES" w:eastAsia="en-US"/>
        </w:rPr>
        <w:t> que se integran sean </w:t>
      </w:r>
      <w:r w:rsidRPr="007E581E">
        <w:rPr>
          <w:rFonts w:ascii="Century Gothic" w:eastAsiaTheme="minorEastAsia" w:hAnsi="Century Gothic" w:cstheme="minorBidi"/>
          <w:bCs/>
          <w:color w:val="95B3D7" w:themeColor="accent1" w:themeTint="99"/>
          <w:sz w:val="22"/>
          <w:szCs w:val="22"/>
          <w:lang w:val="es-ES" w:eastAsia="en-US"/>
        </w:rPr>
        <w:t>homogéneos</w:t>
      </w:r>
      <w:r w:rsidRPr="007E581E">
        <w:rPr>
          <w:rFonts w:ascii="Century Gothic" w:eastAsiaTheme="minorEastAsia" w:hAnsi="Century Gothic" w:cstheme="minorBidi"/>
          <w:color w:val="95B3D7" w:themeColor="accent1" w:themeTint="99"/>
          <w:sz w:val="22"/>
          <w:szCs w:val="22"/>
          <w:lang w:val="es-ES" w:eastAsia="en-US"/>
        </w:rPr>
        <w:t> entre los distintos sistemas, dado que en ocasiones dos conceptos aparentemente similares, tienen significados completamente diferentes en distintos sistemas de gestión.</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 </w:t>
      </w:r>
      <w:r w:rsidRPr="007E581E">
        <w:rPr>
          <w:rFonts w:ascii="Century Gothic" w:eastAsiaTheme="minorEastAsia" w:hAnsi="Century Gothic" w:cstheme="minorBidi"/>
          <w:color w:val="95B3D7" w:themeColor="accent1" w:themeTint="99"/>
          <w:sz w:val="22"/>
          <w:szCs w:val="22"/>
          <w:lang w:val="es-ES" w:eastAsia="en-US"/>
        </w:rPr>
        <w:t>Garantizar la </w:t>
      </w:r>
      <w:r w:rsidRPr="007E581E">
        <w:rPr>
          <w:rFonts w:ascii="Century Gothic" w:eastAsiaTheme="minorEastAsia" w:hAnsi="Century Gothic" w:cstheme="minorBidi"/>
          <w:bCs/>
          <w:color w:val="95B3D7" w:themeColor="accent1" w:themeTint="99"/>
          <w:sz w:val="22"/>
          <w:szCs w:val="22"/>
          <w:lang w:val="es-ES" w:eastAsia="en-US"/>
        </w:rPr>
        <w:t>calidad del dato</w:t>
      </w:r>
      <w:r w:rsidRPr="007E581E">
        <w:rPr>
          <w:rFonts w:ascii="Century Gothic" w:eastAsiaTheme="minorEastAsia" w:hAnsi="Century Gothic" w:cstheme="minorBidi"/>
          <w:color w:val="95B3D7" w:themeColor="accent1" w:themeTint="99"/>
          <w:sz w:val="22"/>
          <w:szCs w:val="22"/>
          <w:lang w:val="es-ES" w:eastAsia="en-US"/>
        </w:rPr>
        <w:t>.</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 </w:t>
      </w:r>
      <w:r w:rsidRPr="007E581E">
        <w:rPr>
          <w:rFonts w:ascii="Century Gothic" w:eastAsiaTheme="minorEastAsia" w:hAnsi="Century Gothic" w:cstheme="minorBidi"/>
          <w:color w:val="95B3D7" w:themeColor="accent1" w:themeTint="99"/>
          <w:sz w:val="22"/>
          <w:szCs w:val="22"/>
          <w:lang w:val="es-ES" w:eastAsia="en-US"/>
        </w:rPr>
        <w:t>Es necesario que contemple mecanismos para </w:t>
      </w:r>
      <w:r w:rsidRPr="007E581E">
        <w:rPr>
          <w:rFonts w:ascii="Century Gothic" w:eastAsiaTheme="minorEastAsia" w:hAnsi="Century Gothic" w:cstheme="minorBidi"/>
          <w:bCs/>
          <w:color w:val="95B3D7" w:themeColor="accent1" w:themeTint="99"/>
          <w:sz w:val="22"/>
          <w:szCs w:val="22"/>
          <w:lang w:val="es-ES" w:eastAsia="en-US"/>
        </w:rPr>
        <w:t>evitar paralizar</w:t>
      </w:r>
      <w:r w:rsidRPr="007E581E">
        <w:rPr>
          <w:rFonts w:ascii="Century Gothic" w:eastAsiaTheme="minorEastAsia" w:hAnsi="Century Gothic" w:cstheme="minorBidi"/>
          <w:color w:val="95B3D7" w:themeColor="accent1" w:themeTint="99"/>
          <w:sz w:val="22"/>
          <w:szCs w:val="22"/>
          <w:lang w:val="es-ES" w:eastAsia="en-US"/>
        </w:rPr>
        <w:t> la actividad de los </w:t>
      </w:r>
      <w:r w:rsidRPr="007E581E">
        <w:rPr>
          <w:rFonts w:ascii="Century Gothic" w:eastAsiaTheme="minorEastAsia" w:hAnsi="Century Gothic" w:cstheme="minorBidi"/>
          <w:bCs/>
          <w:color w:val="95B3D7" w:themeColor="accent1" w:themeTint="99"/>
          <w:sz w:val="22"/>
          <w:szCs w:val="22"/>
          <w:lang w:val="es-ES" w:eastAsia="en-US"/>
        </w:rPr>
        <w:t>usuarios</w:t>
      </w:r>
      <w:r w:rsidRPr="007E581E">
        <w:rPr>
          <w:rFonts w:ascii="Century Gothic" w:eastAsiaTheme="minorEastAsia" w:hAnsi="Century Gothic" w:cstheme="minorBidi"/>
          <w:color w:val="95B3D7" w:themeColor="accent1" w:themeTint="99"/>
          <w:sz w:val="22"/>
          <w:szCs w:val="22"/>
          <w:lang w:val="es-ES" w:eastAsia="en-US"/>
        </w:rPr>
        <w:t> de los sistemas integrados de forma injustificada.</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 </w:t>
      </w:r>
      <w:r w:rsidRPr="007E581E">
        <w:rPr>
          <w:rFonts w:ascii="Century Gothic" w:eastAsiaTheme="minorEastAsia" w:hAnsi="Century Gothic" w:cstheme="minorBidi"/>
          <w:color w:val="95B3D7" w:themeColor="accent1" w:themeTint="99"/>
          <w:sz w:val="22"/>
          <w:szCs w:val="22"/>
          <w:lang w:val="es-ES" w:eastAsia="en-US"/>
        </w:rPr>
        <w:t>Es fundamental contar con un </w:t>
      </w:r>
      <w:r w:rsidRPr="007E581E">
        <w:rPr>
          <w:rFonts w:ascii="Century Gothic" w:eastAsiaTheme="minorEastAsia" w:hAnsi="Century Gothic" w:cstheme="minorBidi"/>
          <w:bCs/>
          <w:color w:val="95B3D7" w:themeColor="accent1" w:themeTint="99"/>
          <w:sz w:val="22"/>
          <w:szCs w:val="22"/>
          <w:lang w:val="es-ES" w:eastAsia="en-US"/>
        </w:rPr>
        <w:t>buen nivel de mantenimiento y soporte</w:t>
      </w:r>
      <w:r w:rsidRPr="007E581E">
        <w:rPr>
          <w:rFonts w:ascii="Century Gothic" w:eastAsiaTheme="minorEastAsia" w:hAnsi="Century Gothic" w:cstheme="minorBidi"/>
          <w:color w:val="95B3D7" w:themeColor="accent1" w:themeTint="99"/>
          <w:sz w:val="22"/>
          <w:szCs w:val="22"/>
          <w:lang w:val="es-ES" w:eastAsia="en-US"/>
        </w:rPr>
        <w:t>. Los servicios de integración generalmente son transparentes para los usuarios de los sistemas integrados hasta que les paralizan su gestión de alguna manera y en ese momento el correcto funcionamiento de la integración se convierte en una necesidad urgente.</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 </w:t>
      </w:r>
      <w:r w:rsidRPr="007E581E">
        <w:rPr>
          <w:rFonts w:ascii="Century Gothic" w:eastAsiaTheme="minorEastAsia" w:hAnsi="Century Gothic" w:cstheme="minorBidi"/>
          <w:color w:val="95B3D7" w:themeColor="accent1" w:themeTint="99"/>
          <w:sz w:val="22"/>
          <w:szCs w:val="22"/>
          <w:lang w:val="es-ES" w:eastAsia="en-US"/>
        </w:rPr>
        <w:t>Mantener un </w:t>
      </w:r>
      <w:r w:rsidRPr="007E581E">
        <w:rPr>
          <w:rFonts w:ascii="Century Gothic" w:eastAsiaTheme="minorEastAsia" w:hAnsi="Century Gothic" w:cstheme="minorBidi"/>
          <w:bCs/>
          <w:color w:val="95B3D7" w:themeColor="accent1" w:themeTint="99"/>
          <w:sz w:val="22"/>
          <w:szCs w:val="22"/>
          <w:lang w:val="es-ES" w:eastAsia="en-US"/>
        </w:rPr>
        <w:t>equilibrio</w:t>
      </w:r>
      <w:r w:rsidRPr="007E581E">
        <w:rPr>
          <w:rFonts w:ascii="Century Gothic" w:eastAsiaTheme="minorEastAsia" w:hAnsi="Century Gothic" w:cstheme="minorBidi"/>
          <w:color w:val="95B3D7" w:themeColor="accent1" w:themeTint="99"/>
          <w:sz w:val="22"/>
          <w:szCs w:val="22"/>
          <w:lang w:val="es-ES" w:eastAsia="en-US"/>
        </w:rPr>
        <w:t> entre el </w:t>
      </w:r>
      <w:r w:rsidRPr="007E581E">
        <w:rPr>
          <w:rFonts w:ascii="Century Gothic" w:eastAsiaTheme="minorEastAsia" w:hAnsi="Century Gothic" w:cstheme="minorBidi"/>
          <w:bCs/>
          <w:color w:val="95B3D7" w:themeColor="accent1" w:themeTint="99"/>
          <w:sz w:val="22"/>
          <w:szCs w:val="22"/>
          <w:lang w:val="es-ES" w:eastAsia="en-US"/>
        </w:rPr>
        <w:t>alcance</w:t>
      </w:r>
      <w:r w:rsidRPr="007E581E">
        <w:rPr>
          <w:rFonts w:ascii="Century Gothic" w:eastAsiaTheme="minorEastAsia" w:hAnsi="Century Gothic" w:cstheme="minorBidi"/>
          <w:color w:val="95B3D7" w:themeColor="accent1" w:themeTint="99"/>
          <w:sz w:val="22"/>
          <w:szCs w:val="22"/>
          <w:lang w:val="es-ES" w:eastAsia="en-US"/>
        </w:rPr>
        <w:t> necesario y el </w:t>
      </w:r>
      <w:r w:rsidRPr="007E581E">
        <w:rPr>
          <w:rFonts w:ascii="Century Gothic" w:eastAsiaTheme="minorEastAsia" w:hAnsi="Century Gothic" w:cstheme="minorBidi"/>
          <w:bCs/>
          <w:color w:val="95B3D7" w:themeColor="accent1" w:themeTint="99"/>
          <w:sz w:val="22"/>
          <w:szCs w:val="22"/>
          <w:lang w:val="es-ES" w:eastAsia="en-US"/>
        </w:rPr>
        <w:t>coste</w:t>
      </w:r>
      <w:r w:rsidRPr="007E581E">
        <w:rPr>
          <w:rFonts w:ascii="Century Gothic" w:eastAsiaTheme="minorEastAsia" w:hAnsi="Century Gothic" w:cstheme="minorBidi"/>
          <w:color w:val="95B3D7" w:themeColor="accent1" w:themeTint="99"/>
          <w:sz w:val="22"/>
          <w:szCs w:val="22"/>
          <w:lang w:val="es-ES" w:eastAsia="en-US"/>
        </w:rPr>
        <w:t> de implementación y mantenimiento.</w:t>
      </w:r>
      <w:r w:rsidRPr="007E581E">
        <w:rPr>
          <w:rFonts w:ascii="Century Gothic" w:eastAsiaTheme="minorEastAsia" w:hAnsi="Century Gothic" w:cstheme="minorBidi"/>
          <w:color w:val="95B3D7" w:themeColor="accent1" w:themeTint="99"/>
          <w:sz w:val="22"/>
          <w:szCs w:val="22"/>
          <w:lang w:val="es-ES" w:eastAsia="en-US"/>
        </w:rPr>
        <w:br/>
      </w:r>
      <w:r w:rsidRPr="007E581E">
        <w:rPr>
          <w:rFonts w:ascii="Century Gothic" w:eastAsiaTheme="minorEastAsia" w:hAnsi="Century Gothic" w:cstheme="minorBidi"/>
          <w:i/>
          <w:iCs/>
          <w:color w:val="95B3D7" w:themeColor="accent1" w:themeTint="99"/>
          <w:sz w:val="22"/>
          <w:szCs w:val="22"/>
          <w:lang w:val="es-ES" w:eastAsia="en-US"/>
        </w:rPr>
        <w:t>♦ </w:t>
      </w:r>
      <w:r w:rsidRPr="007E581E">
        <w:rPr>
          <w:rFonts w:ascii="Century Gothic" w:eastAsiaTheme="minorEastAsia" w:hAnsi="Century Gothic" w:cstheme="minorBidi"/>
          <w:color w:val="95B3D7" w:themeColor="accent1" w:themeTint="99"/>
          <w:sz w:val="22"/>
          <w:szCs w:val="22"/>
          <w:lang w:val="es-ES" w:eastAsia="en-US"/>
        </w:rPr>
        <w:t>Requiere </w:t>
      </w:r>
      <w:r w:rsidRPr="007E581E">
        <w:rPr>
          <w:rFonts w:ascii="Century Gothic" w:eastAsiaTheme="minorEastAsia" w:hAnsi="Century Gothic" w:cstheme="minorBidi"/>
          <w:bCs/>
          <w:color w:val="95B3D7" w:themeColor="accent1" w:themeTint="99"/>
          <w:sz w:val="22"/>
          <w:szCs w:val="22"/>
          <w:lang w:val="es-ES" w:eastAsia="en-US"/>
        </w:rPr>
        <w:t>involucrar</w:t>
      </w:r>
      <w:r w:rsidRPr="007E581E">
        <w:rPr>
          <w:rFonts w:ascii="Century Gothic" w:eastAsiaTheme="minorEastAsia" w:hAnsi="Century Gothic" w:cstheme="minorBidi"/>
          <w:color w:val="95B3D7" w:themeColor="accent1" w:themeTint="99"/>
          <w:sz w:val="22"/>
          <w:szCs w:val="22"/>
          <w:lang w:val="es-ES" w:eastAsia="en-US"/>
        </w:rPr>
        <w:t> en el proceso no solo a las personas que tienen que ver con las gestiones integradas, sino también a la </w:t>
      </w:r>
      <w:r w:rsidRPr="007E581E">
        <w:rPr>
          <w:rFonts w:ascii="Century Gothic" w:eastAsiaTheme="minorEastAsia" w:hAnsi="Century Gothic" w:cstheme="minorBidi"/>
          <w:bCs/>
          <w:color w:val="95B3D7" w:themeColor="accent1" w:themeTint="99"/>
          <w:sz w:val="22"/>
          <w:szCs w:val="22"/>
          <w:lang w:val="es-ES" w:eastAsia="en-US"/>
        </w:rPr>
        <w:t>dirección</w:t>
      </w:r>
      <w:r w:rsidRPr="007E581E">
        <w:rPr>
          <w:rFonts w:ascii="Century Gothic" w:eastAsiaTheme="minorEastAsia" w:hAnsi="Century Gothic" w:cstheme="minorBidi"/>
          <w:color w:val="95B3D7" w:themeColor="accent1" w:themeTint="99"/>
          <w:sz w:val="22"/>
          <w:szCs w:val="22"/>
          <w:lang w:val="es-ES" w:eastAsia="en-US"/>
        </w:rPr>
        <w:t> de la institución, dando a la integración la importancia y prioridad necesarias y promoviendo los </w:t>
      </w:r>
      <w:r w:rsidRPr="007E581E">
        <w:rPr>
          <w:rFonts w:ascii="Century Gothic" w:eastAsiaTheme="minorEastAsia" w:hAnsi="Century Gothic" w:cstheme="minorBidi"/>
          <w:bCs/>
          <w:color w:val="95B3D7" w:themeColor="accent1" w:themeTint="99"/>
          <w:sz w:val="22"/>
          <w:szCs w:val="22"/>
          <w:lang w:val="es-ES" w:eastAsia="en-US"/>
        </w:rPr>
        <w:t>cambios culturales</w:t>
      </w:r>
      <w:r w:rsidRPr="007E581E">
        <w:rPr>
          <w:rFonts w:ascii="Century Gothic" w:eastAsiaTheme="minorEastAsia" w:hAnsi="Century Gothic" w:cstheme="minorBidi"/>
          <w:color w:val="95B3D7" w:themeColor="accent1" w:themeTint="99"/>
          <w:sz w:val="22"/>
          <w:szCs w:val="22"/>
          <w:lang w:val="es-ES" w:eastAsia="en-US"/>
        </w:rPr>
        <w:t> y de interrelación entre el personal de las distintas áreas de gestión.</w:t>
      </w:r>
    </w:p>
    <w:p w14:paraId="26A732A7" w14:textId="77777777" w:rsidR="00BA1763" w:rsidRPr="007E581E" w:rsidRDefault="00BA1763" w:rsidP="00BA1763">
      <w:pPr>
        <w:pStyle w:val="NormalWeb"/>
        <w:shd w:val="clear" w:color="auto" w:fill="FFFFFF"/>
        <w:spacing w:before="0" w:beforeAutospacing="0" w:after="300" w:afterAutospacing="0"/>
        <w:jc w:val="both"/>
        <w:rPr>
          <w:rFonts w:ascii="Century Gothic" w:eastAsiaTheme="minorEastAsia" w:hAnsi="Century Gothic" w:cstheme="minorBidi"/>
          <w:color w:val="95B3D7" w:themeColor="accent1" w:themeTint="99"/>
          <w:sz w:val="22"/>
          <w:szCs w:val="22"/>
          <w:lang w:val="es-ES" w:eastAsia="en-US"/>
        </w:rPr>
      </w:pPr>
      <w:r w:rsidRPr="007E581E">
        <w:rPr>
          <w:rFonts w:ascii="Century Gothic" w:eastAsiaTheme="minorEastAsia" w:hAnsi="Century Gothic" w:cstheme="minorBidi"/>
          <w:color w:val="95B3D7" w:themeColor="accent1" w:themeTint="99"/>
          <w:sz w:val="22"/>
          <w:szCs w:val="22"/>
          <w:lang w:val="es-ES" w:eastAsia="en-US"/>
        </w:rPr>
        <w:t>En conclusión, la integración es y seguirá siendo una preocupación estratégica en las instituciones, que deben involucrarse a todos los niveles de implicados y que aun siendo un tema complejo y que requiere de inversión, aporta muchos beneficios.</w:t>
      </w:r>
    </w:p>
    <w:p w14:paraId="163714A7" w14:textId="1A35FF6A" w:rsidR="000F73A9" w:rsidRPr="007E581E" w:rsidRDefault="000F73A9" w:rsidP="00FE25BD">
      <w:pPr>
        <w:pStyle w:val="NoSpacing"/>
        <w:rPr>
          <w:color w:val="95B3D7" w:themeColor="accent1" w:themeTint="99"/>
          <w:lang w:val="es-CO"/>
        </w:rPr>
      </w:pPr>
    </w:p>
    <w:p w14:paraId="2CC74EFD" w14:textId="77777777" w:rsidR="00B058DF" w:rsidRPr="007E581E" w:rsidRDefault="00B058DF" w:rsidP="00FE25BD">
      <w:pPr>
        <w:pStyle w:val="NoSpacing"/>
        <w:rPr>
          <w:color w:val="95B3D7" w:themeColor="accent1" w:themeTint="99"/>
          <w:lang w:val="es-CO"/>
        </w:rPr>
      </w:pPr>
    </w:p>
    <w:p w14:paraId="752E0704" w14:textId="77777777" w:rsidR="00B058DF" w:rsidRPr="007E581E" w:rsidRDefault="00B058DF" w:rsidP="00FE25BD">
      <w:pPr>
        <w:pStyle w:val="NoSpacing"/>
        <w:rPr>
          <w:color w:val="95B3D7" w:themeColor="accent1" w:themeTint="99"/>
          <w:lang w:val="es-CO"/>
        </w:rPr>
      </w:pPr>
    </w:p>
    <w:p w14:paraId="01D00CC2" w14:textId="77777777" w:rsidR="00B058DF" w:rsidRPr="007E581E" w:rsidRDefault="00B058DF" w:rsidP="00FE25BD">
      <w:pPr>
        <w:pStyle w:val="NoSpacing"/>
        <w:rPr>
          <w:color w:val="95B3D7" w:themeColor="accent1" w:themeTint="99"/>
          <w:lang w:val="es-CO"/>
        </w:rPr>
      </w:pPr>
    </w:p>
    <w:p w14:paraId="25861BF6" w14:textId="77777777" w:rsidR="00B058DF" w:rsidRPr="007E581E" w:rsidRDefault="00B058DF" w:rsidP="00FE25BD">
      <w:pPr>
        <w:pStyle w:val="NoSpacing"/>
        <w:rPr>
          <w:color w:val="95B3D7" w:themeColor="accent1" w:themeTint="99"/>
          <w:lang w:val="es-CO"/>
        </w:rPr>
      </w:pPr>
    </w:p>
    <w:p w14:paraId="24EB69AA" w14:textId="77777777" w:rsidR="00B058DF" w:rsidRPr="007E581E" w:rsidRDefault="00B058DF" w:rsidP="00FE25BD">
      <w:pPr>
        <w:pStyle w:val="NoSpacing"/>
        <w:rPr>
          <w:color w:val="95B3D7" w:themeColor="accent1" w:themeTint="99"/>
          <w:lang w:val="es-CO"/>
        </w:rPr>
      </w:pPr>
    </w:p>
    <w:p w14:paraId="2494462C" w14:textId="0D3BE813" w:rsidR="00FE25BD" w:rsidRPr="007E581E" w:rsidRDefault="00FE25BD" w:rsidP="00FE25BD">
      <w:pPr>
        <w:pStyle w:val="Caption"/>
        <w:jc w:val="center"/>
        <w:rPr>
          <w:color w:val="95B3D7" w:themeColor="accent1" w:themeTint="99"/>
        </w:rPr>
      </w:pPr>
      <w:bookmarkStart w:id="1079" w:name="_Toc482730663"/>
      <w:r w:rsidRPr="007E581E">
        <w:rPr>
          <w:color w:val="95B3D7" w:themeColor="accent1" w:themeTint="99"/>
        </w:rPr>
        <w:t xml:space="preserve">Figura </w:t>
      </w:r>
      <w:r w:rsidR="00866772" w:rsidRPr="007E581E">
        <w:rPr>
          <w:color w:val="95B3D7" w:themeColor="accent1" w:themeTint="99"/>
        </w:rPr>
        <w:fldChar w:fldCharType="begin"/>
      </w:r>
      <w:r w:rsidR="00866772" w:rsidRPr="007E581E">
        <w:rPr>
          <w:color w:val="95B3D7" w:themeColor="accent1" w:themeTint="99"/>
        </w:rPr>
        <w:instrText xml:space="preserve"> SEQ Figura \* ARABIC </w:instrText>
      </w:r>
      <w:r w:rsidR="00866772" w:rsidRPr="007E581E">
        <w:rPr>
          <w:color w:val="95B3D7" w:themeColor="accent1" w:themeTint="99"/>
        </w:rPr>
        <w:fldChar w:fldCharType="separate"/>
      </w:r>
      <w:r w:rsidR="00BA1763" w:rsidRPr="007E581E">
        <w:rPr>
          <w:noProof/>
          <w:color w:val="95B3D7" w:themeColor="accent1" w:themeTint="99"/>
        </w:rPr>
        <w:t>1</w:t>
      </w:r>
      <w:r w:rsidR="00866772" w:rsidRPr="007E581E">
        <w:rPr>
          <w:noProof/>
          <w:color w:val="95B3D7" w:themeColor="accent1" w:themeTint="99"/>
        </w:rPr>
        <w:fldChar w:fldCharType="end"/>
      </w:r>
      <w:r w:rsidRPr="007E581E">
        <w:rPr>
          <w:color w:val="95B3D7" w:themeColor="accent1" w:themeTint="99"/>
        </w:rPr>
        <w:t xml:space="preserve">: Diagrama general del </w:t>
      </w:r>
      <w:r w:rsidR="00CD3BDA">
        <w:rPr>
          <w:color w:val="95B3D7" w:themeColor="accent1" w:themeTint="99"/>
        </w:rPr>
        <w:t>REDSIH</w:t>
      </w:r>
      <w:bookmarkEnd w:id="1079"/>
    </w:p>
    <w:p w14:paraId="182945D5" w14:textId="4A13F125" w:rsidR="000F73A9" w:rsidRPr="007E581E" w:rsidRDefault="000F73A9" w:rsidP="000F73A9">
      <w:pPr>
        <w:pStyle w:val="NoSpacing"/>
        <w:jc w:val="center"/>
        <w:rPr>
          <w:color w:val="95B3D7" w:themeColor="accent1" w:themeTint="99"/>
        </w:rPr>
      </w:pPr>
      <w:del w:id="1080" w:author="Juan Manuel Velásquez Isaza" w:date="2017-05-31T09:21:00Z">
        <w:r w:rsidRPr="007E581E" w:rsidDel="00476EC7">
          <w:rPr>
            <w:noProof/>
            <w:color w:val="95B3D7" w:themeColor="accent1" w:themeTint="99"/>
            <w:lang w:val="en-US"/>
            <w:rPrChange w:id="1081" w:author="Unknown">
              <w:rPr>
                <w:noProof/>
                <w:lang w:val="en-US"/>
              </w:rPr>
            </w:rPrChange>
          </w:rPr>
          <w:lastRenderedPageBreak/>
          <w:drawing>
            <wp:inline distT="0" distB="0" distL="0" distR="0" wp14:anchorId="0268B93A" wp14:editId="0F1541C1">
              <wp:extent cx="4478655" cy="317174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unsionalidad del id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85524" cy="3176612"/>
                      </a:xfrm>
                      <a:prstGeom prst="rect">
                        <a:avLst/>
                      </a:prstGeom>
                    </pic:spPr>
                  </pic:pic>
                </a:graphicData>
              </a:graphic>
            </wp:inline>
          </w:drawing>
        </w:r>
      </w:del>
      <w:ins w:id="1082" w:author="Juan Manuel Velásquez Isaza" w:date="2017-05-31T09:21:00Z">
        <w:r w:rsidR="00476EC7" w:rsidRPr="007E581E">
          <w:rPr>
            <w:noProof/>
            <w:color w:val="95B3D7" w:themeColor="accent1" w:themeTint="99"/>
            <w:lang w:val="en-US"/>
            <w:rPrChange w:id="1083" w:author="Unknown">
              <w:rPr>
                <w:noProof/>
                <w:lang w:val="en-US"/>
              </w:rPr>
            </w:rPrChange>
          </w:rPr>
          <w:drawing>
            <wp:inline distT="0" distB="0" distL="0" distR="0" wp14:anchorId="7A16F5A6" wp14:editId="32219B10">
              <wp:extent cx="4699221" cy="3322101"/>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unsionalidad del ide_001.png"/>
                      <pic:cNvPicPr/>
                    </pic:nvPicPr>
                    <pic:blipFill>
                      <a:blip r:embed="rId12">
                        <a:extLst>
                          <a:ext uri="{28A0092B-C50C-407E-A947-70E740481C1C}">
                            <a14:useLocalDpi xmlns:a14="http://schemas.microsoft.com/office/drawing/2010/main" val="0"/>
                          </a:ext>
                        </a:extLst>
                      </a:blip>
                      <a:stretch>
                        <a:fillRect/>
                      </a:stretch>
                    </pic:blipFill>
                    <pic:spPr>
                      <a:xfrm>
                        <a:off x="0" y="0"/>
                        <a:ext cx="4705521" cy="3326555"/>
                      </a:xfrm>
                      <a:prstGeom prst="rect">
                        <a:avLst/>
                      </a:prstGeom>
                    </pic:spPr>
                  </pic:pic>
                </a:graphicData>
              </a:graphic>
            </wp:inline>
          </w:drawing>
        </w:r>
      </w:ins>
    </w:p>
    <w:p w14:paraId="0E2210B0" w14:textId="77777777" w:rsidR="00B73A35" w:rsidRPr="007E581E" w:rsidRDefault="00025486" w:rsidP="00025486">
      <w:pPr>
        <w:pStyle w:val="NoSpacing"/>
        <w:jc w:val="center"/>
        <w:rPr>
          <w:i/>
          <w:color w:val="95B3D7" w:themeColor="accent1" w:themeTint="99"/>
          <w:sz w:val="20"/>
        </w:rPr>
      </w:pPr>
      <w:r w:rsidRPr="007E581E">
        <w:rPr>
          <w:b/>
          <w:i/>
          <w:color w:val="95B3D7" w:themeColor="accent1" w:themeTint="99"/>
          <w:sz w:val="20"/>
        </w:rPr>
        <w:lastRenderedPageBreak/>
        <w:t>Fuente:</w:t>
      </w:r>
      <w:r w:rsidRPr="007E581E">
        <w:rPr>
          <w:i/>
          <w:color w:val="95B3D7" w:themeColor="accent1" w:themeTint="99"/>
          <w:sz w:val="20"/>
        </w:rPr>
        <w:t xml:space="preserve"> </w:t>
      </w:r>
      <w:r w:rsidR="00B73A35" w:rsidRPr="007E581E">
        <w:rPr>
          <w:i/>
          <w:color w:val="95B3D7" w:themeColor="accent1" w:themeTint="99"/>
          <w:sz w:val="20"/>
        </w:rPr>
        <w:t>Gobernación del Huila</w:t>
      </w:r>
    </w:p>
    <w:p w14:paraId="5B6E1967" w14:textId="760ADB85" w:rsidR="00025486" w:rsidRPr="007E581E" w:rsidRDefault="00B73A35" w:rsidP="00025486">
      <w:pPr>
        <w:pStyle w:val="NoSpacing"/>
        <w:jc w:val="center"/>
        <w:rPr>
          <w:i/>
          <w:color w:val="95B3D7" w:themeColor="accent1" w:themeTint="99"/>
          <w:sz w:val="20"/>
        </w:rPr>
      </w:pPr>
      <w:r w:rsidRPr="007E581E">
        <w:rPr>
          <w:b/>
          <w:i/>
          <w:color w:val="95B3D7" w:themeColor="accent1" w:themeTint="99"/>
          <w:sz w:val="20"/>
        </w:rPr>
        <w:t>Elaboración:</w:t>
      </w:r>
      <w:r w:rsidRPr="007E581E">
        <w:rPr>
          <w:i/>
          <w:color w:val="95B3D7" w:themeColor="accent1" w:themeTint="99"/>
          <w:sz w:val="20"/>
        </w:rPr>
        <w:t xml:space="preserve"> Equipo “SIGDEHU”.</w:t>
      </w:r>
    </w:p>
    <w:p w14:paraId="1CF56706" w14:textId="77777777" w:rsidR="00B2347E" w:rsidRPr="007E581E" w:rsidRDefault="00B2347E" w:rsidP="00025486">
      <w:pPr>
        <w:pStyle w:val="NoSpacing"/>
        <w:rPr>
          <w:color w:val="95B3D7" w:themeColor="accent1" w:themeTint="99"/>
          <w:lang w:val="es-CO"/>
        </w:rPr>
      </w:pPr>
    </w:p>
    <w:p w14:paraId="29D16A8C" w14:textId="61F14670" w:rsidR="00025486" w:rsidRPr="007E581E" w:rsidRDefault="00025486">
      <w:pPr>
        <w:jc w:val="left"/>
        <w:rPr>
          <w:rFonts w:eastAsiaTheme="minorEastAsia"/>
          <w:color w:val="95B3D7" w:themeColor="accent1" w:themeTint="99"/>
        </w:rPr>
      </w:pPr>
      <w:r w:rsidRPr="007E581E">
        <w:rPr>
          <w:color w:val="95B3D7" w:themeColor="accent1" w:themeTint="99"/>
        </w:rPr>
        <w:br w:type="page"/>
      </w:r>
    </w:p>
    <w:p w14:paraId="4D5F1AF9" w14:textId="77777777" w:rsidR="00025486" w:rsidRDefault="00025486" w:rsidP="00025486">
      <w:pPr>
        <w:pStyle w:val="Heading1"/>
        <w:spacing w:before="360" w:after="120" w:line="240" w:lineRule="auto"/>
      </w:pPr>
      <w:bookmarkStart w:id="1084" w:name="_Toc474075184"/>
      <w:bookmarkStart w:id="1085" w:name="_Toc500793545"/>
      <w:r>
        <w:lastRenderedPageBreak/>
        <w:t>Planteamiento del problema</w:t>
      </w:r>
      <w:bookmarkEnd w:id="1084"/>
      <w:bookmarkEnd w:id="1085"/>
    </w:p>
    <w:p w14:paraId="549A90C2" w14:textId="77777777" w:rsidR="00025486" w:rsidRDefault="00025486" w:rsidP="00025486">
      <w:pPr>
        <w:pStyle w:val="NoSpacing"/>
      </w:pPr>
    </w:p>
    <w:p w14:paraId="48B03532" w14:textId="6386958D" w:rsidR="00025486" w:rsidRPr="00633AD1" w:rsidRDefault="001E6899" w:rsidP="00025486">
      <w:pPr>
        <w:pStyle w:val="NoSpacing"/>
        <w:rPr>
          <w:color w:val="E36C0A" w:themeColor="accent6" w:themeShade="BF"/>
          <w:rPrChange w:id="1086" w:author="Pedro Eduardo Velasquez Trujillo [2]" w:date="2017-12-05T10:34:00Z">
            <w:rPr/>
          </w:rPrChange>
        </w:rPr>
      </w:pPr>
      <w:r w:rsidRPr="00633AD1">
        <w:rPr>
          <w:color w:val="E36C0A" w:themeColor="accent6" w:themeShade="BF"/>
          <w:rPrChange w:id="1087" w:author="Pedro Eduardo Velasquez Trujillo [2]" w:date="2017-12-05T10:34:00Z">
            <w:rPr/>
          </w:rPrChange>
        </w:rPr>
        <w:t>Para el establecimiento del p</w:t>
      </w:r>
      <w:r w:rsidR="00025486" w:rsidRPr="00633AD1">
        <w:rPr>
          <w:color w:val="E36C0A" w:themeColor="accent6" w:themeShade="BF"/>
          <w:rPrChange w:id="1088" w:author="Pedro Eduardo Velasquez Trujillo [2]" w:date="2017-12-05T10:34:00Z">
            <w:rPr/>
          </w:rPrChange>
        </w:rPr>
        <w:t xml:space="preserve">lan de </w:t>
      </w:r>
      <w:r w:rsidRPr="00633AD1">
        <w:rPr>
          <w:color w:val="E36C0A" w:themeColor="accent6" w:themeShade="BF"/>
          <w:rPrChange w:id="1089" w:author="Pedro Eduardo Velasquez Trujillo [2]" w:date="2017-12-05T10:34:00Z">
            <w:rPr/>
          </w:rPrChange>
        </w:rPr>
        <w:t>d</w:t>
      </w:r>
      <w:r w:rsidR="00025486" w:rsidRPr="00633AD1">
        <w:rPr>
          <w:color w:val="E36C0A" w:themeColor="accent6" w:themeShade="BF"/>
          <w:rPrChange w:id="1090" w:author="Pedro Eduardo Velasquez Trujillo [2]" w:date="2017-12-05T10:34:00Z">
            <w:rPr/>
          </w:rPrChange>
        </w:rPr>
        <w:t xml:space="preserve">esarrollo </w:t>
      </w:r>
      <w:r w:rsidRPr="00633AD1">
        <w:rPr>
          <w:color w:val="E36C0A" w:themeColor="accent6" w:themeShade="BF"/>
          <w:rPrChange w:id="1091" w:author="Pedro Eduardo Velasquez Trujillo [2]" w:date="2017-12-05T10:34:00Z">
            <w:rPr/>
          </w:rPrChange>
        </w:rPr>
        <w:t>d</w:t>
      </w:r>
      <w:r w:rsidR="00025486" w:rsidRPr="00633AD1">
        <w:rPr>
          <w:color w:val="E36C0A" w:themeColor="accent6" w:themeShade="BF"/>
          <w:rPrChange w:id="1092" w:author="Pedro Eduardo Velasquez Trujillo [2]" w:date="2017-12-05T10:34:00Z">
            <w:rPr/>
          </w:rPrChange>
        </w:rPr>
        <w:t xml:space="preserve">epartamental </w:t>
      </w:r>
      <w:r w:rsidRPr="00633AD1">
        <w:rPr>
          <w:color w:val="E36C0A" w:themeColor="accent6" w:themeShade="BF"/>
          <w:rPrChange w:id="1093" w:author="Pedro Eduardo Velasquez Trujillo [2]" w:date="2017-12-05T10:34:00Z">
            <w:rPr/>
          </w:rPrChange>
        </w:rPr>
        <w:t xml:space="preserve">(PDD) </w:t>
      </w:r>
      <w:r w:rsidR="00025486" w:rsidRPr="00633AD1">
        <w:rPr>
          <w:color w:val="E36C0A" w:themeColor="accent6" w:themeShade="BF"/>
          <w:rPrChange w:id="1094" w:author="Pedro Eduardo Velasquez Trujillo [2]" w:date="2017-12-05T10:34:00Z">
            <w:rPr/>
          </w:rPrChange>
        </w:rPr>
        <w:t xml:space="preserve">del </w:t>
      </w:r>
      <w:r w:rsidR="00353BDA" w:rsidRPr="00633AD1">
        <w:rPr>
          <w:color w:val="E36C0A" w:themeColor="accent6" w:themeShade="BF"/>
          <w:rPrChange w:id="1095" w:author="Pedro Eduardo Velasquez Trujillo [2]" w:date="2017-12-05T10:34:00Z">
            <w:rPr/>
          </w:rPrChange>
        </w:rPr>
        <w:t>d</w:t>
      </w:r>
      <w:r w:rsidRPr="00633AD1">
        <w:rPr>
          <w:color w:val="E36C0A" w:themeColor="accent6" w:themeShade="BF"/>
          <w:rPrChange w:id="1096" w:author="Pedro Eduardo Velasquez Trujillo [2]" w:date="2017-12-05T10:34:00Z">
            <w:rPr/>
          </w:rPrChange>
        </w:rPr>
        <w:t>epartamento de</w:t>
      </w:r>
      <w:r w:rsidR="00025486" w:rsidRPr="00633AD1">
        <w:rPr>
          <w:color w:val="E36C0A" w:themeColor="accent6" w:themeShade="BF"/>
          <w:rPrChange w:id="1097" w:author="Pedro Eduardo Velasquez Trujillo [2]" w:date="2017-12-05T10:34:00Z">
            <w:rPr/>
          </w:rPrChange>
        </w:rPr>
        <w:t xml:space="preserve"> Huila, se identificaron múltiples deficiencias en lo relacionado con el ordenamiento territorial, sector en el cual se enmarca el problema central del presente documento. Entre las falencias identificadas, se encuentran las siguientes:</w:t>
      </w:r>
      <w:r w:rsidR="00025486" w:rsidRPr="00633AD1">
        <w:rPr>
          <w:rStyle w:val="FootnoteReference"/>
          <w:color w:val="E36C0A" w:themeColor="accent6" w:themeShade="BF"/>
          <w:rPrChange w:id="1098" w:author="Pedro Eduardo Velasquez Trujillo [2]" w:date="2017-12-05T10:34:00Z">
            <w:rPr>
              <w:rStyle w:val="FootnoteReference"/>
            </w:rPr>
          </w:rPrChange>
        </w:rPr>
        <w:footnoteReference w:id="2"/>
      </w:r>
    </w:p>
    <w:p w14:paraId="2AF5AD63" w14:textId="77777777" w:rsidR="00025486" w:rsidRPr="00633AD1" w:rsidRDefault="00025486" w:rsidP="00025486">
      <w:pPr>
        <w:pStyle w:val="NoSpacing"/>
        <w:rPr>
          <w:color w:val="E36C0A" w:themeColor="accent6" w:themeShade="BF"/>
          <w:rPrChange w:id="1099" w:author="Pedro Eduardo Velasquez Trujillo [2]" w:date="2017-12-05T10:34:00Z">
            <w:rPr/>
          </w:rPrChange>
        </w:rPr>
      </w:pPr>
    </w:p>
    <w:p w14:paraId="2E0969DC" w14:textId="4F99B671" w:rsidR="00025486" w:rsidRDefault="00F05ACA" w:rsidP="00427E2F">
      <w:pPr>
        <w:pStyle w:val="NoSpacing"/>
        <w:numPr>
          <w:ilvl w:val="0"/>
          <w:numId w:val="13"/>
        </w:numPr>
      </w:pPr>
      <w:r>
        <w:t>L</w:t>
      </w:r>
      <w:ins w:id="1100" w:author="Pedro Eduardo Velasquez Trujillo [2]" w:date="2017-12-05T10:34:00Z">
        <w:r w:rsidR="00633AD1">
          <w:t>as</w:t>
        </w:r>
      </w:ins>
      <w:del w:id="1101" w:author="Pedro Eduardo Velasquez Trujillo [2]" w:date="2017-12-05T10:34:00Z">
        <w:r w:rsidDel="00633AD1">
          <w:delText>AS</w:delText>
        </w:r>
      </w:del>
      <w:r>
        <w:t xml:space="preserve"> Secretarias no cuentan con sistemas de</w:t>
      </w:r>
      <w:del w:id="1102" w:author="Camilo Cabrera" w:date="2017-12-11T14:51:00Z">
        <w:r w:rsidDel="003F09C8">
          <w:delText>s</w:delText>
        </w:r>
      </w:del>
      <w:ins w:id="1103" w:author="Camilo Cabrera" w:date="2017-12-11T14:51:00Z">
        <w:r w:rsidR="003F09C8">
          <w:t xml:space="preserve"> </w:t>
        </w:r>
      </w:ins>
      <w:r>
        <w:t>información para la toma de decisiones y actualización de la información generada</w:t>
      </w:r>
      <w:r w:rsidR="00025486">
        <w:t>.</w:t>
      </w:r>
    </w:p>
    <w:p w14:paraId="2F4EA532" w14:textId="286F4B7E" w:rsidR="00F05ACA" w:rsidRDefault="00F05ACA" w:rsidP="00F05ACA">
      <w:pPr>
        <w:pStyle w:val="NoSpacing"/>
        <w:numPr>
          <w:ilvl w:val="0"/>
          <w:numId w:val="13"/>
        </w:numPr>
      </w:pPr>
      <w:r>
        <w:t>Los funcionarios no poseen los conocimientos y adiestramiento en la estructuración e implementación de un sistema de información, adicionalmente la pérdida de la memoria institución</w:t>
      </w:r>
      <w:ins w:id="1104" w:author="Camilo Cabrera" w:date="2017-12-11T14:52:00Z">
        <w:r w:rsidR="00930872">
          <w:t xml:space="preserve"> </w:t>
        </w:r>
      </w:ins>
      <w:del w:id="1105" w:author="Camilo Cabrera" w:date="2017-12-11T14:52:00Z">
        <w:r w:rsidDel="00930872">
          <w:delText xml:space="preserve">  </w:delText>
        </w:r>
      </w:del>
      <w:r>
        <w:t>por la rotación de personal en cada cambio de administración.</w:t>
      </w:r>
    </w:p>
    <w:p w14:paraId="46EA73E2" w14:textId="15930AC7" w:rsidR="00025486" w:rsidRDefault="00F05ACA" w:rsidP="00427E2F">
      <w:pPr>
        <w:pStyle w:val="NoSpacing"/>
        <w:numPr>
          <w:ilvl w:val="0"/>
          <w:numId w:val="13"/>
        </w:numPr>
      </w:pPr>
      <w:r>
        <w:t>La deficiencia de manejo de los repositorios de la información, tanto en la imposibilidad de espaciar e integrara la información.</w:t>
      </w:r>
    </w:p>
    <w:p w14:paraId="0CCC52D9" w14:textId="77777777" w:rsidR="00F05ACA" w:rsidRDefault="00F05ACA" w:rsidP="00F05ACA">
      <w:pPr>
        <w:pStyle w:val="NoSpacing"/>
        <w:ind w:left="720"/>
      </w:pPr>
    </w:p>
    <w:p w14:paraId="1474C493" w14:textId="77777777" w:rsidR="00025486" w:rsidRDefault="00025486" w:rsidP="00025486">
      <w:pPr>
        <w:pStyle w:val="NoSpacing"/>
      </w:pPr>
    </w:p>
    <w:p w14:paraId="5EA5FF10" w14:textId="1CF9E580" w:rsidR="00025486" w:rsidRDefault="00025486" w:rsidP="00025486">
      <w:pPr>
        <w:pStyle w:val="NoSpacing"/>
      </w:pPr>
      <w:r>
        <w:t xml:space="preserve">Otras de las </w:t>
      </w:r>
      <w:r w:rsidR="001E6899">
        <w:t>falencias</w:t>
      </w:r>
      <w:r>
        <w:t xml:space="preserve"> identificadas</w:t>
      </w:r>
      <w:r w:rsidR="001E6899">
        <w:t>, como consecuencia de las expuestas anteriormente</w:t>
      </w:r>
      <w:r>
        <w:t xml:space="preserve"> son las siguientes:</w:t>
      </w:r>
    </w:p>
    <w:p w14:paraId="2136E37A" w14:textId="77777777" w:rsidR="00025486" w:rsidRDefault="00025486" w:rsidP="00025486">
      <w:pPr>
        <w:pStyle w:val="NoSpacing"/>
      </w:pPr>
    </w:p>
    <w:p w14:paraId="51C190EB" w14:textId="77777777" w:rsidR="00025486" w:rsidRDefault="00025486" w:rsidP="00427E2F">
      <w:pPr>
        <w:pStyle w:val="NoSpacing"/>
        <w:numPr>
          <w:ilvl w:val="0"/>
          <w:numId w:val="12"/>
        </w:numPr>
      </w:pPr>
      <w:r>
        <w:t>No se cuentan con líneas bases estadísticas bien definidas para los procesos de planificación en la región.</w:t>
      </w:r>
    </w:p>
    <w:p w14:paraId="09E159CC" w14:textId="77777777" w:rsidR="00025486" w:rsidRDefault="00025486" w:rsidP="00427E2F">
      <w:pPr>
        <w:pStyle w:val="NoSpacing"/>
        <w:numPr>
          <w:ilvl w:val="1"/>
          <w:numId w:val="12"/>
        </w:numPr>
      </w:pPr>
      <w:r>
        <w:t>La información existente se encuentra desactualizada.</w:t>
      </w:r>
    </w:p>
    <w:p w14:paraId="253E9318" w14:textId="77777777" w:rsidR="00025486" w:rsidRDefault="00025486" w:rsidP="00427E2F">
      <w:pPr>
        <w:pStyle w:val="NoSpacing"/>
        <w:numPr>
          <w:ilvl w:val="1"/>
          <w:numId w:val="12"/>
        </w:numPr>
      </w:pPr>
      <w:r>
        <w:t>Se presenta fragmentación de la información actual.</w:t>
      </w:r>
    </w:p>
    <w:p w14:paraId="6C9DCB18" w14:textId="77777777" w:rsidR="00025486" w:rsidRDefault="00025486" w:rsidP="00427E2F">
      <w:pPr>
        <w:pStyle w:val="NoSpacing"/>
        <w:numPr>
          <w:ilvl w:val="0"/>
          <w:numId w:val="12"/>
        </w:numPr>
      </w:pPr>
      <w:r>
        <w:t>No existe información suficiente y de calidad para trabajar.</w:t>
      </w:r>
    </w:p>
    <w:p w14:paraId="7C854D94" w14:textId="77777777" w:rsidR="00025486" w:rsidRDefault="00025486" w:rsidP="00427E2F">
      <w:pPr>
        <w:pStyle w:val="NoSpacing"/>
        <w:numPr>
          <w:ilvl w:val="0"/>
          <w:numId w:val="12"/>
        </w:numPr>
      </w:pPr>
      <w:r>
        <w:t>Información de mala calidad e inconsistente.</w:t>
      </w:r>
    </w:p>
    <w:p w14:paraId="20FE1C55" w14:textId="77777777" w:rsidR="00025486" w:rsidRDefault="00025486" w:rsidP="00427E2F">
      <w:pPr>
        <w:pStyle w:val="NoSpacing"/>
        <w:numPr>
          <w:ilvl w:val="0"/>
          <w:numId w:val="12"/>
        </w:numPr>
      </w:pPr>
      <w:r>
        <w:t>La información carece de una estructura normalizada para la integración de las plataformas existentes.</w:t>
      </w:r>
    </w:p>
    <w:p w14:paraId="675D2A02" w14:textId="05737CA0" w:rsidR="00B40BFF" w:rsidRDefault="00B40BFF" w:rsidP="00427E2F">
      <w:pPr>
        <w:pStyle w:val="NoSpacing"/>
        <w:numPr>
          <w:ilvl w:val="0"/>
          <w:numId w:val="12"/>
        </w:numPr>
      </w:pPr>
      <w:r>
        <w:t>Sistemas de información con hardware y software ineficiente.</w:t>
      </w:r>
    </w:p>
    <w:p w14:paraId="4F919C34" w14:textId="77777777" w:rsidR="00025486" w:rsidRDefault="00025486" w:rsidP="00025486">
      <w:pPr>
        <w:pStyle w:val="NoSpacing"/>
      </w:pPr>
    </w:p>
    <w:p w14:paraId="117C3547" w14:textId="557AA891" w:rsidR="00801597" w:rsidRDefault="007F6467" w:rsidP="00025486">
      <w:pPr>
        <w:pStyle w:val="NoSpacing"/>
      </w:pPr>
      <w:r>
        <w:t>En los apartados siguientes se presenta el diagnóstico realizado sobre los sistemas que actualmente son objeto de estudio del presente proyecto, donde se incluyen los problemas e inconvenientes identificados.</w:t>
      </w:r>
    </w:p>
    <w:p w14:paraId="00281EC4" w14:textId="77777777" w:rsidR="00025486" w:rsidRDefault="00025486" w:rsidP="00025486">
      <w:pPr>
        <w:pStyle w:val="NoSpacing"/>
      </w:pPr>
    </w:p>
    <w:p w14:paraId="6D50A363" w14:textId="1C386807" w:rsidR="00025486" w:rsidRDefault="00025486" w:rsidP="004708A8">
      <w:pPr>
        <w:pStyle w:val="Heading2"/>
      </w:pPr>
      <w:bookmarkStart w:id="1106" w:name="_Toc474075185"/>
      <w:bookmarkStart w:id="1107" w:name="_Toc500793546"/>
      <w:r>
        <w:t xml:space="preserve">Sistema de </w:t>
      </w:r>
      <w:r w:rsidR="00B87D1F">
        <w:t>i</w:t>
      </w:r>
      <w:r>
        <w:t xml:space="preserve">nformación </w:t>
      </w:r>
      <w:r w:rsidR="00B87D1F">
        <w:t>r</w:t>
      </w:r>
      <w:r>
        <w:t xml:space="preserve">egional del </w:t>
      </w:r>
      <w:r w:rsidR="00B87D1F">
        <w:t>d</w:t>
      </w:r>
      <w:r w:rsidRPr="004708A8">
        <w:t>epartamento</w:t>
      </w:r>
      <w:r>
        <w:t xml:space="preserve"> del Huila – SIR</w:t>
      </w:r>
      <w:bookmarkEnd w:id="1106"/>
      <w:bookmarkEnd w:id="1107"/>
    </w:p>
    <w:p w14:paraId="4998FE8E" w14:textId="77777777" w:rsidR="00025486" w:rsidRPr="00B87D1F" w:rsidRDefault="00025486" w:rsidP="00025486">
      <w:pPr>
        <w:pStyle w:val="NoSpacing"/>
        <w:rPr>
          <w:lang w:val="es-CO"/>
        </w:rPr>
      </w:pPr>
    </w:p>
    <w:p w14:paraId="0D6A7584" w14:textId="76F6204F" w:rsidR="00025486" w:rsidRDefault="00025486" w:rsidP="00025486">
      <w:pPr>
        <w:pStyle w:val="NoSpacing"/>
      </w:pPr>
      <w:r>
        <w:t xml:space="preserve">La estructuración del </w:t>
      </w:r>
      <w:r w:rsidR="00B87D1F">
        <w:t>s</w:t>
      </w:r>
      <w:r>
        <w:t xml:space="preserve">istema de </w:t>
      </w:r>
      <w:r w:rsidR="00B87D1F">
        <w:t>i</w:t>
      </w:r>
      <w:r>
        <w:t xml:space="preserve">nformación </w:t>
      </w:r>
      <w:r w:rsidR="00B87D1F">
        <w:t>r</w:t>
      </w:r>
      <w:r>
        <w:t xml:space="preserve">egional del </w:t>
      </w:r>
      <w:r w:rsidR="00B87D1F">
        <w:t>d</w:t>
      </w:r>
      <w:r>
        <w:t>epartamento del Huila (SIR) implica una tubería de procesos finamente interconectados en beneficio de un usuario. Los usuarios de la plataforma virtual, bien sean ciudadanos, alcaldes o instituciones, deben dar las pautas sobre lo que el SIR es y entrega. Cada falencia en esta tubería de procesos resulta en un cuello de botella en la entrega de reportes y, por ende, en la toma de decisiones oportunas a escala local y regional de los usuarios.</w:t>
      </w:r>
    </w:p>
    <w:p w14:paraId="482AF9F5" w14:textId="77777777" w:rsidR="00025486" w:rsidRDefault="00025486" w:rsidP="00025486">
      <w:pPr>
        <w:pStyle w:val="NoSpacing"/>
      </w:pPr>
    </w:p>
    <w:p w14:paraId="33C3FDE7" w14:textId="7830BEA3" w:rsidR="00025486" w:rsidRDefault="00025486" w:rsidP="00025486">
      <w:pPr>
        <w:pStyle w:val="NoSpacing"/>
      </w:pPr>
      <w:r>
        <w:t xml:space="preserve">Esto implica retos asociados a la coordinación entre actores, la recolección, digitalización, procesamiento y visualización de la información, y el reclutamiento del personal idóneo para la gestión y administración de los sistemas. Se presenta a continuación </w:t>
      </w:r>
      <w:r w:rsidR="008C0186">
        <w:t xml:space="preserve">una imagen con </w:t>
      </w:r>
      <w:r>
        <w:t>las principales limitantes en los procesos que dan funcionamiento al SIR:</w:t>
      </w:r>
    </w:p>
    <w:p w14:paraId="16983C11" w14:textId="77777777" w:rsidR="004708A8" w:rsidRDefault="004708A8" w:rsidP="00025486">
      <w:pPr>
        <w:pStyle w:val="NoSpacing"/>
      </w:pPr>
    </w:p>
    <w:p w14:paraId="7086329B" w14:textId="213E1E49" w:rsidR="00BF4943" w:rsidRDefault="00BF4943" w:rsidP="00BF4943">
      <w:pPr>
        <w:pStyle w:val="Caption"/>
        <w:jc w:val="center"/>
      </w:pPr>
      <w:bookmarkStart w:id="1108" w:name="_Toc482730664"/>
      <w:r>
        <w:t xml:space="preserve">Figura </w:t>
      </w:r>
      <w:r w:rsidR="004E050C">
        <w:fldChar w:fldCharType="begin"/>
      </w:r>
      <w:r w:rsidR="004E050C">
        <w:instrText xml:space="preserve"> SEQ Figura \* ARABIC </w:instrText>
      </w:r>
      <w:r w:rsidR="004E050C">
        <w:fldChar w:fldCharType="separate"/>
      </w:r>
      <w:r w:rsidR="00BA1763">
        <w:rPr>
          <w:noProof/>
        </w:rPr>
        <w:t>2</w:t>
      </w:r>
      <w:r w:rsidR="004E050C">
        <w:rPr>
          <w:noProof/>
        </w:rPr>
        <w:fldChar w:fldCharType="end"/>
      </w:r>
      <w:r>
        <w:t xml:space="preserve">: </w:t>
      </w:r>
      <w:r w:rsidRPr="004F12E4">
        <w:t>Tubería de procesos del SIR con principales falencias identificadas</w:t>
      </w:r>
      <w:bookmarkEnd w:id="1108"/>
    </w:p>
    <w:p w14:paraId="6A1DDA6D" w14:textId="49FA2081" w:rsidR="00025486" w:rsidRDefault="00493ED4">
      <w:pPr>
        <w:pStyle w:val="NoSpacing"/>
        <w:jc w:val="center"/>
        <w:pPrChange w:id="1109" w:author="Juan Manuel Velásquez Isaza" w:date="2017-05-31T09:22:00Z">
          <w:pPr>
            <w:pStyle w:val="NoSpacing"/>
          </w:pPr>
        </w:pPrChange>
      </w:pPr>
      <w:del w:id="1110" w:author="Juan Manuel Velásquez Isaza" w:date="2017-05-31T09:22:00Z">
        <w:r w:rsidDel="00476EC7">
          <w:rPr>
            <w:noProof/>
            <w:lang w:val="en-US"/>
          </w:rPr>
          <w:lastRenderedPageBreak/>
          <w:drawing>
            <wp:inline distT="0" distB="0" distL="0" distR="0" wp14:anchorId="515A6686" wp14:editId="5F55B487">
              <wp:extent cx="5612130" cy="2644775"/>
              <wp:effectExtent l="0" t="0" r="762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644775"/>
                      </a:xfrm>
                      <a:prstGeom prst="rect">
                        <a:avLst/>
                      </a:prstGeom>
                    </pic:spPr>
                  </pic:pic>
                </a:graphicData>
              </a:graphic>
            </wp:inline>
          </w:drawing>
        </w:r>
      </w:del>
      <w:ins w:id="1111" w:author="Juan Manuel Velásquez Isaza" w:date="2017-05-31T09:22:00Z">
        <w:r w:rsidR="00476EC7">
          <w:rPr>
            <w:noProof/>
            <w:lang w:val="en-US"/>
          </w:rPr>
          <w:drawing>
            <wp:inline distT="0" distB="0" distL="0" distR="0" wp14:anchorId="1BBDC590" wp14:editId="373D5D47">
              <wp:extent cx="4476585" cy="2160574"/>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png"/>
                      <pic:cNvPicPr/>
                    </pic:nvPicPr>
                    <pic:blipFill>
                      <a:blip r:embed="rId14">
                        <a:extLst>
                          <a:ext uri="{28A0092B-C50C-407E-A947-70E740481C1C}">
                            <a14:useLocalDpi xmlns:a14="http://schemas.microsoft.com/office/drawing/2010/main" val="0"/>
                          </a:ext>
                        </a:extLst>
                      </a:blip>
                      <a:stretch>
                        <a:fillRect/>
                      </a:stretch>
                    </pic:blipFill>
                    <pic:spPr>
                      <a:xfrm>
                        <a:off x="0" y="0"/>
                        <a:ext cx="4488668" cy="2166406"/>
                      </a:xfrm>
                      <a:prstGeom prst="rect">
                        <a:avLst/>
                      </a:prstGeom>
                    </pic:spPr>
                  </pic:pic>
                </a:graphicData>
              </a:graphic>
            </wp:inline>
          </w:drawing>
        </w:r>
      </w:ins>
    </w:p>
    <w:p w14:paraId="59D7FA4D" w14:textId="77777777" w:rsidR="00AF6318" w:rsidRDefault="00AF6318" w:rsidP="00AF6318">
      <w:pPr>
        <w:pStyle w:val="NoSpacing"/>
        <w:jc w:val="center"/>
        <w:rPr>
          <w:i/>
          <w:sz w:val="20"/>
        </w:rPr>
      </w:pPr>
      <w:r w:rsidRPr="00B73A35">
        <w:rPr>
          <w:b/>
          <w:i/>
          <w:sz w:val="20"/>
        </w:rPr>
        <w:t>Fuente:</w:t>
      </w:r>
      <w:r w:rsidRPr="00F04663">
        <w:rPr>
          <w:i/>
          <w:sz w:val="20"/>
        </w:rPr>
        <w:t xml:space="preserve"> </w:t>
      </w:r>
      <w:r>
        <w:rPr>
          <w:i/>
          <w:sz w:val="20"/>
        </w:rPr>
        <w:t>Gobernación del Huila</w:t>
      </w:r>
    </w:p>
    <w:p w14:paraId="1651860B" w14:textId="569A2F8C" w:rsidR="00025486" w:rsidRDefault="00AF6318" w:rsidP="00AF6318">
      <w:pPr>
        <w:pStyle w:val="NoSpacing"/>
        <w:jc w:val="center"/>
        <w:rPr>
          <w:i/>
          <w:sz w:val="20"/>
        </w:rPr>
      </w:pPr>
      <w:r w:rsidRPr="00B73A35">
        <w:rPr>
          <w:b/>
          <w:i/>
          <w:sz w:val="20"/>
        </w:rPr>
        <w:t>Elaboración:</w:t>
      </w:r>
      <w:r>
        <w:rPr>
          <w:i/>
          <w:sz w:val="20"/>
        </w:rPr>
        <w:t xml:space="preserve"> Equipo “IDE</w:t>
      </w:r>
      <w:r w:rsidRPr="00B73A35">
        <w:rPr>
          <w:i/>
          <w:sz w:val="20"/>
        </w:rPr>
        <w:t>”.</w:t>
      </w:r>
    </w:p>
    <w:p w14:paraId="50900825" w14:textId="77777777" w:rsidR="00025486" w:rsidRDefault="00025486" w:rsidP="00025486">
      <w:pPr>
        <w:pStyle w:val="NoSpacing"/>
      </w:pPr>
    </w:p>
    <w:p w14:paraId="40955D77" w14:textId="04621821" w:rsidR="00025486" w:rsidRDefault="00025486" w:rsidP="00025486">
      <w:pPr>
        <w:pStyle w:val="NoSpacing"/>
      </w:pPr>
      <w:r w:rsidRPr="00C334DA">
        <w:t xml:space="preserve">Resaltado en negrilla se encuentran los eslabones más relevantes de la cadena de valor del SIR. </w:t>
      </w:r>
      <w:r w:rsidR="00493ED4">
        <w:rPr>
          <w:u w:val="single"/>
        </w:rPr>
        <w:t xml:space="preserve">La no </w:t>
      </w:r>
      <w:r w:rsidRPr="008A38F1">
        <w:rPr>
          <w:u w:val="single"/>
        </w:rPr>
        <w:t>coordinación y comunicación no oportuna entre instituciones</w:t>
      </w:r>
      <w:r w:rsidRPr="00C334DA">
        <w:t xml:space="preserve"> es trascendental en la etapa de </w:t>
      </w:r>
      <w:r w:rsidRPr="00D96988">
        <w:rPr>
          <w:b/>
        </w:rPr>
        <w:t>recolección</w:t>
      </w:r>
      <w:r w:rsidRPr="00C334DA">
        <w:t xml:space="preserve">. En la etapa de </w:t>
      </w:r>
      <w:r w:rsidRPr="00BF62F5">
        <w:rPr>
          <w:b/>
        </w:rPr>
        <w:t>validación</w:t>
      </w:r>
      <w:r w:rsidRPr="00C334DA">
        <w:t xml:space="preserve">, </w:t>
      </w:r>
      <w:r w:rsidRPr="00BF62F5">
        <w:rPr>
          <w:u w:val="single"/>
        </w:rPr>
        <w:t>el formato</w:t>
      </w:r>
      <w:r w:rsidR="006B085B">
        <w:t xml:space="preserve"> en que la data es categorizada</w:t>
      </w:r>
      <w:r w:rsidRPr="00C334DA">
        <w:t xml:space="preserve"> juega un rol estratégico: un formato estandarizado, virtual y centralizado de recolección y validación de información representa mejoras significativas en el uso de recursos económicos, talento humano y, sobre todo, eficiencia en el proceso de almacenamiento de información. Dicho formato trae implícito el reclutamiento de </w:t>
      </w:r>
      <w:r w:rsidRPr="00C334DA">
        <w:lastRenderedPageBreak/>
        <w:t>talento humano</w:t>
      </w:r>
      <w:r w:rsidR="008C0186">
        <w:t xml:space="preserve"> y</w:t>
      </w:r>
      <w:r w:rsidRPr="00C334DA">
        <w:t xml:space="preserve"> profesional especializado en </w:t>
      </w:r>
      <w:r w:rsidRPr="00BF62F5">
        <w:rPr>
          <w:u w:val="single"/>
        </w:rPr>
        <w:t>mantenimiento y análisis de bases de datos</w:t>
      </w:r>
      <w:r w:rsidR="006B085B">
        <w:t>,</w:t>
      </w:r>
      <w:r w:rsidRPr="00C334DA">
        <w:t xml:space="preserve"> eslabón fundamental en las etapas de </w:t>
      </w:r>
      <w:r w:rsidRPr="00BF62F5">
        <w:rPr>
          <w:b/>
        </w:rPr>
        <w:t>almacenamiento</w:t>
      </w:r>
      <w:r w:rsidRPr="00C334DA">
        <w:t xml:space="preserve"> y </w:t>
      </w:r>
      <w:r w:rsidRPr="00BF62F5">
        <w:rPr>
          <w:b/>
        </w:rPr>
        <w:t>procesamiento</w:t>
      </w:r>
      <w:r w:rsidRPr="00C334DA">
        <w:t xml:space="preserve">. Finalmente, en la etapa de </w:t>
      </w:r>
      <w:r w:rsidRPr="00787D9B">
        <w:rPr>
          <w:b/>
        </w:rPr>
        <w:t>visualización</w:t>
      </w:r>
      <w:r w:rsidRPr="00C334DA">
        <w:t xml:space="preserve">, un </w:t>
      </w:r>
      <w:r w:rsidRPr="00787D9B">
        <w:rPr>
          <w:u w:val="single"/>
        </w:rPr>
        <w:t>visor integrado a la base de datos del SIR</w:t>
      </w:r>
      <w:r w:rsidRPr="00C334DA">
        <w:t xml:space="preserve"> jugará el rol más importante al servir de:</w:t>
      </w:r>
    </w:p>
    <w:p w14:paraId="3D2F78E5" w14:textId="77777777" w:rsidR="00025486" w:rsidRDefault="00025486" w:rsidP="00025486">
      <w:pPr>
        <w:pStyle w:val="NoSpacing"/>
      </w:pPr>
    </w:p>
    <w:p w14:paraId="613DBAC9" w14:textId="77777777" w:rsidR="00025486" w:rsidRDefault="00025486" w:rsidP="00427E2F">
      <w:pPr>
        <w:pStyle w:val="NoSpacing"/>
        <w:numPr>
          <w:ilvl w:val="0"/>
          <w:numId w:val="14"/>
        </w:numPr>
      </w:pPr>
      <w:r>
        <w:t>Canal de comunicación directo con el ciudadano y los entes institucionales.</w:t>
      </w:r>
    </w:p>
    <w:p w14:paraId="1833A9CF" w14:textId="77777777" w:rsidR="00025486" w:rsidRDefault="00025486" w:rsidP="00427E2F">
      <w:pPr>
        <w:pStyle w:val="NoSpacing"/>
        <w:numPr>
          <w:ilvl w:val="0"/>
          <w:numId w:val="14"/>
        </w:numPr>
      </w:pPr>
      <w:r>
        <w:t>Validador de la calidad de la información almacenada en los procesos del SIR.</w:t>
      </w:r>
    </w:p>
    <w:p w14:paraId="1106162F" w14:textId="77777777" w:rsidR="00025486" w:rsidRDefault="00025486" w:rsidP="00427E2F">
      <w:pPr>
        <w:pStyle w:val="NoSpacing"/>
        <w:numPr>
          <w:ilvl w:val="0"/>
          <w:numId w:val="14"/>
        </w:numPr>
      </w:pPr>
      <w:r>
        <w:t xml:space="preserve">Integrador de un IDE conformado por un SIR y un SIGDEHU. </w:t>
      </w:r>
    </w:p>
    <w:p w14:paraId="318DD474" w14:textId="77777777" w:rsidR="00025486" w:rsidRDefault="00025486" w:rsidP="00025486">
      <w:pPr>
        <w:pStyle w:val="NoSpacing"/>
      </w:pPr>
    </w:p>
    <w:p w14:paraId="291C35A4" w14:textId="77777777" w:rsidR="00025486" w:rsidRDefault="00025486" w:rsidP="00025486">
      <w:pPr>
        <w:pStyle w:val="NoSpacing"/>
      </w:pPr>
    </w:p>
    <w:p w14:paraId="3A42A3B4" w14:textId="166B4BAE" w:rsidR="00025486" w:rsidRPr="00677C69" w:rsidRDefault="00025486" w:rsidP="00441916">
      <w:pPr>
        <w:pStyle w:val="Heading3"/>
        <w:rPr>
          <w:color w:val="FF0000"/>
        </w:rPr>
      </w:pPr>
      <w:bookmarkStart w:id="1112" w:name="_Toc474075186"/>
      <w:bookmarkStart w:id="1113" w:name="_Toc500793547"/>
      <w:r w:rsidRPr="00677C69">
        <w:rPr>
          <w:color w:val="FF0000"/>
        </w:rPr>
        <w:t>Diagnóstico inicial de</w:t>
      </w:r>
      <w:r w:rsidR="00677C69" w:rsidRPr="00677C69">
        <w:rPr>
          <w:color w:val="FF0000"/>
        </w:rPr>
        <w:t xml:space="preserve"> </w:t>
      </w:r>
      <w:r w:rsidRPr="00677C69">
        <w:rPr>
          <w:color w:val="FF0000"/>
        </w:rPr>
        <w:t>l</w:t>
      </w:r>
      <w:r w:rsidR="00677C69" w:rsidRPr="00677C69">
        <w:rPr>
          <w:color w:val="FF0000"/>
        </w:rPr>
        <w:t>os</w:t>
      </w:r>
      <w:r w:rsidRPr="00677C69">
        <w:rPr>
          <w:color w:val="FF0000"/>
        </w:rPr>
        <w:t xml:space="preserve"> sistema</w:t>
      </w:r>
      <w:bookmarkEnd w:id="1112"/>
      <w:r w:rsidR="00677C69">
        <w:rPr>
          <w:color w:val="FF0000"/>
        </w:rPr>
        <w:t>s</w:t>
      </w:r>
      <w:del w:id="1114" w:author="Camilo Cabrera" w:date="2017-12-11T16:12:00Z">
        <w:r w:rsidR="00677C69" w:rsidDel="002A0693">
          <w:rPr>
            <w:color w:val="FF0000"/>
          </w:rPr>
          <w:delText xml:space="preserve"> </w:delText>
        </w:r>
        <w:r w:rsidR="00CD0F53" w:rsidDel="002A0693">
          <w:rPr>
            <w:color w:val="FF0000"/>
          </w:rPr>
          <w:delText xml:space="preserve"> (Diagnóstico realizado en cada secretaria…. Don Camilo….ser directo y específico… nombre de las personas y qué hace cada cual)</w:delText>
        </w:r>
      </w:del>
      <w:bookmarkEnd w:id="1113"/>
    </w:p>
    <w:p w14:paraId="4FF3A001" w14:textId="40740572" w:rsidR="002A0693" w:rsidRDefault="002A0693" w:rsidP="00025486">
      <w:pPr>
        <w:pStyle w:val="NoSpacing"/>
      </w:pPr>
    </w:p>
    <w:p w14:paraId="6E745785" w14:textId="77777777" w:rsidR="00025486" w:rsidRDefault="00025486" w:rsidP="00025486">
      <w:pPr>
        <w:pStyle w:val="NoSpacing"/>
      </w:pPr>
      <w:r w:rsidRPr="003F52B5">
        <w:t>El SIR en el Huila es una plataforma web que distribuye la información temática y sectorial a nivel municipal y departamental. Esta es consultada y realimentada por las dependencias y organismos municipales, departamentales y nacionales.</w:t>
      </w:r>
      <w:r>
        <w:t xml:space="preserve"> Después de un estudio realizado sobre el sistema, se obtuvieron los siguientes resultados:</w:t>
      </w:r>
    </w:p>
    <w:p w14:paraId="004E6EB3" w14:textId="77777777" w:rsidR="00025486" w:rsidRDefault="00025486" w:rsidP="00025486">
      <w:pPr>
        <w:pStyle w:val="NoSpacing"/>
      </w:pPr>
    </w:p>
    <w:p w14:paraId="5BF9735C" w14:textId="77777777" w:rsidR="00025486" w:rsidRDefault="00025486" w:rsidP="00427E2F">
      <w:pPr>
        <w:pStyle w:val="NoSpacing"/>
        <w:numPr>
          <w:ilvl w:val="0"/>
          <w:numId w:val="15"/>
        </w:numPr>
        <w:rPr>
          <w:b/>
        </w:rPr>
      </w:pPr>
      <w:r w:rsidRPr="003F52B5">
        <w:rPr>
          <w:b/>
        </w:rPr>
        <w:t>Almacenamiento de la información</w:t>
      </w:r>
    </w:p>
    <w:p w14:paraId="0BCB8251" w14:textId="77777777" w:rsidR="00025486" w:rsidRDefault="00025486" w:rsidP="00025486">
      <w:pPr>
        <w:pStyle w:val="NoSpacing"/>
      </w:pPr>
    </w:p>
    <w:p w14:paraId="195322E3" w14:textId="77777777" w:rsidR="00025486" w:rsidRDefault="00025486" w:rsidP="00025486">
      <w:pPr>
        <w:pStyle w:val="NoSpacing"/>
      </w:pPr>
      <w:r>
        <w:t>La base de datos del SIR se encuentra alojada en dos repositorios (carpetas):</w:t>
      </w:r>
    </w:p>
    <w:p w14:paraId="256E208E" w14:textId="77777777" w:rsidR="00025486" w:rsidRPr="006C631A" w:rsidRDefault="00025486" w:rsidP="00025486">
      <w:pPr>
        <w:pStyle w:val="NoSpacing"/>
        <w:rPr>
          <w:color w:val="B2A1C7" w:themeColor="accent4" w:themeTint="99"/>
        </w:rPr>
      </w:pPr>
    </w:p>
    <w:p w14:paraId="04428817" w14:textId="77777777" w:rsidR="00CD7E18" w:rsidRDefault="00025486" w:rsidP="00427E2F">
      <w:pPr>
        <w:pStyle w:val="NoSpacing"/>
        <w:numPr>
          <w:ilvl w:val="0"/>
          <w:numId w:val="16"/>
        </w:numPr>
        <w:rPr>
          <w:ins w:id="1115" w:author="Camilo Cabrera" w:date="2017-12-11T16:44:00Z"/>
          <w:color w:val="B2A1C7" w:themeColor="accent4" w:themeTint="99"/>
        </w:rPr>
      </w:pPr>
      <w:r w:rsidRPr="006C631A">
        <w:rPr>
          <w:i/>
          <w:color w:val="B2A1C7" w:themeColor="accent4" w:themeTint="99"/>
        </w:rPr>
        <w:t>Gobernación del Huila a través de un computador de alto procesamiento.</w:t>
      </w:r>
      <w:r w:rsidRPr="006C631A">
        <w:rPr>
          <w:color w:val="B2A1C7" w:themeColor="accent4" w:themeTint="99"/>
        </w:rPr>
        <w:t xml:space="preserve"> La información se encuentra alojada en </w:t>
      </w:r>
      <w:ins w:id="1116" w:author="Camilo Cabrera" w:date="2017-12-11T16:43:00Z">
        <w:r w:rsidR="00CD7E18">
          <w:rPr>
            <w:color w:val="B2A1C7" w:themeColor="accent4" w:themeTint="99"/>
          </w:rPr>
          <w:t>un repositorio en la nube administrado por la empresa Dropbox</w:t>
        </w:r>
      </w:ins>
      <w:ins w:id="1117" w:author="Camilo Cabrera" w:date="2017-12-11T16:44:00Z">
        <w:r w:rsidR="00CD7E18">
          <w:rPr>
            <w:color w:val="B2A1C7" w:themeColor="accent4" w:themeTint="99"/>
          </w:rPr>
          <w:t xml:space="preserve"> y su </w:t>
        </w:r>
      </w:ins>
      <w:r w:rsidRPr="006C631A">
        <w:rPr>
          <w:color w:val="B2A1C7" w:themeColor="accent4" w:themeTint="99"/>
        </w:rPr>
        <w:t xml:space="preserve">formato </w:t>
      </w:r>
      <w:ins w:id="1118" w:author="Camilo Cabrera" w:date="2017-12-11T16:44:00Z">
        <w:r w:rsidR="00CD7E18">
          <w:rPr>
            <w:color w:val="B2A1C7" w:themeColor="accent4" w:themeTint="99"/>
          </w:rPr>
          <w:t xml:space="preserve">es </w:t>
        </w:r>
      </w:ins>
      <w:del w:id="1119" w:author="Camilo Cabrera" w:date="2017-12-11T16:44:00Z">
        <w:r w:rsidRPr="006C631A" w:rsidDel="00CD7E18">
          <w:rPr>
            <w:color w:val="B2A1C7" w:themeColor="accent4" w:themeTint="99"/>
          </w:rPr>
          <w:delText xml:space="preserve">de </w:delText>
        </w:r>
      </w:del>
      <w:r w:rsidRPr="006C631A">
        <w:rPr>
          <w:color w:val="B2A1C7" w:themeColor="accent4" w:themeTint="99"/>
        </w:rPr>
        <w:t xml:space="preserve">Excel </w:t>
      </w:r>
      <w:ins w:id="1120" w:author="Camilo Cabrera" w:date="2017-12-11T16:44:00Z">
        <w:r w:rsidR="00CD7E18">
          <w:rPr>
            <w:color w:val="B2A1C7" w:themeColor="accent4" w:themeTint="99"/>
          </w:rPr>
          <w:t>(</w:t>
        </w:r>
      </w:ins>
      <w:del w:id="1121" w:author="Camilo Cabrera" w:date="2017-12-11T16:44:00Z">
        <w:r w:rsidRPr="006C631A" w:rsidDel="00CD7E18">
          <w:rPr>
            <w:color w:val="B2A1C7" w:themeColor="accent4" w:themeTint="99"/>
          </w:rPr>
          <w:delText xml:space="preserve">en repositorios locales </w:delText>
        </w:r>
      </w:del>
      <w:r w:rsidRPr="006C631A">
        <w:rPr>
          <w:color w:val="B2A1C7" w:themeColor="accent4" w:themeTint="99"/>
        </w:rPr>
        <w:t>sin un sistema de almacenamiento o gestor de bases de datos</w:t>
      </w:r>
      <w:ins w:id="1122" w:author="Camilo Cabrera" w:date="2017-12-11T16:44:00Z">
        <w:r w:rsidR="00CD7E18">
          <w:rPr>
            <w:color w:val="B2A1C7" w:themeColor="accent4" w:themeTint="99"/>
          </w:rPr>
          <w:t>)</w:t>
        </w:r>
      </w:ins>
      <w:r w:rsidRPr="006C631A">
        <w:rPr>
          <w:color w:val="B2A1C7" w:themeColor="accent4" w:themeTint="99"/>
        </w:rPr>
        <w:t xml:space="preserve">. </w:t>
      </w:r>
      <w:del w:id="1123" w:author="Camilo Cabrera" w:date="2017-12-11T16:20:00Z">
        <w:r w:rsidRPr="006C631A" w:rsidDel="00F33AC0">
          <w:rPr>
            <w:color w:val="B2A1C7" w:themeColor="accent4" w:themeTint="99"/>
          </w:rPr>
          <w:delText xml:space="preserve">En su momento funcionó también el servidor </w:delText>
        </w:r>
        <w:r w:rsidR="00B17AE6" w:rsidRPr="006C631A" w:rsidDel="00F33AC0">
          <w:rPr>
            <w:color w:val="B2A1C7" w:themeColor="accent4" w:themeTint="99"/>
          </w:rPr>
          <w:delText xml:space="preserve">con dirección IP </w:delText>
        </w:r>
        <w:r w:rsidRPr="006C631A" w:rsidDel="00F33AC0">
          <w:rPr>
            <w:color w:val="B2A1C7" w:themeColor="accent4" w:themeTint="99"/>
          </w:rPr>
          <w:delText>190.143.75.91 para la gestión y publicación del SIR.</w:delText>
        </w:r>
      </w:del>
    </w:p>
    <w:p w14:paraId="0CE3A302" w14:textId="64C71B9F" w:rsidR="00025486" w:rsidRPr="006C631A" w:rsidRDefault="00F33AC0" w:rsidP="00CD7E18">
      <w:pPr>
        <w:pStyle w:val="NoSpacing"/>
        <w:numPr>
          <w:ilvl w:val="0"/>
          <w:numId w:val="16"/>
        </w:numPr>
        <w:rPr>
          <w:color w:val="B2A1C7" w:themeColor="accent4" w:themeTint="99"/>
        </w:rPr>
      </w:pPr>
      <w:ins w:id="1124" w:author="Camilo Cabrera" w:date="2017-12-11T16:20:00Z">
        <w:r>
          <w:rPr>
            <w:color w:val="B2A1C7" w:themeColor="accent4" w:themeTint="99"/>
          </w:rPr>
          <w:t xml:space="preserve">En el 2017 se comenzó con el diseño del modelo de datos </w:t>
        </w:r>
      </w:ins>
      <w:ins w:id="1125" w:author="Camilo Cabrera" w:date="2017-12-11T16:42:00Z">
        <w:r w:rsidR="00CD7E18">
          <w:rPr>
            <w:color w:val="B2A1C7" w:themeColor="accent4" w:themeTint="99"/>
          </w:rPr>
          <w:t xml:space="preserve">en una base de datos PostgreSQL </w:t>
        </w:r>
      </w:ins>
      <w:ins w:id="1126" w:author="Camilo Cabrera" w:date="2017-12-11T16:20:00Z">
        <w:r>
          <w:rPr>
            <w:color w:val="B2A1C7" w:themeColor="accent4" w:themeTint="99"/>
          </w:rPr>
          <w:t xml:space="preserve">y la </w:t>
        </w:r>
      </w:ins>
      <w:ins w:id="1127" w:author="Camilo Cabrera" w:date="2017-12-11T16:21:00Z">
        <w:r>
          <w:rPr>
            <w:color w:val="B2A1C7" w:themeColor="accent4" w:themeTint="99"/>
          </w:rPr>
          <w:t>transformación de la información a</w:t>
        </w:r>
      </w:ins>
      <w:ins w:id="1128" w:author="Camilo Cabrera" w:date="2017-12-11T16:42:00Z">
        <w:r w:rsidR="00CD7E18">
          <w:rPr>
            <w:color w:val="B2A1C7" w:themeColor="accent4" w:themeTint="99"/>
          </w:rPr>
          <w:t xml:space="preserve"> su respectivo formato</w:t>
        </w:r>
      </w:ins>
      <w:ins w:id="1129" w:author="Camilo Cabrera" w:date="2017-12-11T16:21:00Z">
        <w:r>
          <w:rPr>
            <w:color w:val="B2A1C7" w:themeColor="accent4" w:themeTint="99"/>
          </w:rPr>
          <w:t xml:space="preserve">. A la redacción de este documento, el modelo tenía </w:t>
        </w:r>
      </w:ins>
      <w:ins w:id="1130" w:author="Camilo Cabrera" w:date="2017-12-11T16:40:00Z">
        <w:r w:rsidR="00CD7E18">
          <w:rPr>
            <w:color w:val="B2A1C7" w:themeColor="accent4" w:themeTint="99"/>
          </w:rPr>
          <w:t xml:space="preserve">421 tablas </w:t>
        </w:r>
      </w:ins>
      <w:ins w:id="1131" w:author="Camilo Cabrera" w:date="2017-12-11T16:42:00Z">
        <w:r w:rsidR="00CD7E18">
          <w:rPr>
            <w:color w:val="B2A1C7" w:themeColor="accent4" w:themeTint="99"/>
          </w:rPr>
          <w:t xml:space="preserve">y 21 esquemas. </w:t>
        </w:r>
      </w:ins>
      <w:ins w:id="1132" w:author="Camilo Cabrera" w:date="2017-12-11T16:44:00Z">
        <w:r w:rsidR="00CD7E18">
          <w:rPr>
            <w:color w:val="B2A1C7" w:themeColor="accent4" w:themeTint="99"/>
          </w:rPr>
          <w:t xml:space="preserve">La información </w:t>
        </w:r>
      </w:ins>
      <w:ins w:id="1133" w:author="Camilo Cabrera" w:date="2017-12-11T16:47:00Z">
        <w:r w:rsidR="00CD7E18">
          <w:rPr>
            <w:color w:val="B2A1C7" w:themeColor="accent4" w:themeTint="99"/>
          </w:rPr>
          <w:t xml:space="preserve">se publica igualmente en un repositorio público en Github para transparencia y </w:t>
        </w:r>
      </w:ins>
      <w:ins w:id="1134" w:author="Camilo Cabrera" w:date="2017-12-11T16:48:00Z">
        <w:r w:rsidR="00CD7E18">
          <w:rPr>
            <w:color w:val="B2A1C7" w:themeColor="accent4" w:themeTint="99"/>
          </w:rPr>
          <w:t>posibilidad de aportes</w:t>
        </w:r>
      </w:ins>
      <w:ins w:id="1135" w:author="Camilo Cabrera" w:date="2017-12-11T16:49:00Z">
        <w:r w:rsidR="00CD7E18">
          <w:rPr>
            <w:color w:val="B2A1C7" w:themeColor="accent4" w:themeTint="99"/>
          </w:rPr>
          <w:t xml:space="preserve"> en cuanto a documentación y código</w:t>
        </w:r>
      </w:ins>
      <w:ins w:id="1136" w:author="Camilo Cabrera" w:date="2017-12-11T16:48:00Z">
        <w:r w:rsidR="00CD7E18">
          <w:rPr>
            <w:color w:val="B2A1C7" w:themeColor="accent4" w:themeTint="99"/>
          </w:rPr>
          <w:t xml:space="preserve">. El acceso es: </w:t>
        </w:r>
        <w:r w:rsidR="00CD7E18">
          <w:rPr>
            <w:color w:val="B2A1C7" w:themeColor="accent4" w:themeTint="99"/>
          </w:rPr>
          <w:fldChar w:fldCharType="begin"/>
        </w:r>
        <w:r w:rsidR="00CD7E18">
          <w:rPr>
            <w:color w:val="B2A1C7" w:themeColor="accent4" w:themeTint="99"/>
          </w:rPr>
          <w:instrText xml:space="preserve"> HYPERLINK "</w:instrText>
        </w:r>
        <w:r w:rsidR="00CD7E18" w:rsidRPr="00CD7E18">
          <w:rPr>
            <w:color w:val="B2A1C7" w:themeColor="accent4" w:themeTint="99"/>
          </w:rPr>
          <w:instrText>https://github.com/datoshuila/</w:instrText>
        </w:r>
        <w:r w:rsidR="00CD7E18">
          <w:rPr>
            <w:color w:val="B2A1C7" w:themeColor="accent4" w:themeTint="99"/>
          </w:rPr>
          <w:instrText xml:space="preserve">" </w:instrText>
        </w:r>
        <w:r w:rsidR="00CD7E18">
          <w:rPr>
            <w:color w:val="B2A1C7" w:themeColor="accent4" w:themeTint="99"/>
          </w:rPr>
          <w:fldChar w:fldCharType="separate"/>
        </w:r>
        <w:r w:rsidR="00CD7E18" w:rsidRPr="007F09F6">
          <w:rPr>
            <w:rStyle w:val="Hyperlink"/>
          </w:rPr>
          <w:t>https://github.com/datoshuila/</w:t>
        </w:r>
        <w:r w:rsidR="00CD7E18">
          <w:rPr>
            <w:color w:val="B2A1C7" w:themeColor="accent4" w:themeTint="99"/>
          </w:rPr>
          <w:fldChar w:fldCharType="end"/>
        </w:r>
        <w:r w:rsidR="00CD7E18">
          <w:rPr>
            <w:color w:val="B2A1C7" w:themeColor="accent4" w:themeTint="99"/>
          </w:rPr>
          <w:t>.</w:t>
        </w:r>
      </w:ins>
    </w:p>
    <w:p w14:paraId="13F138C7" w14:textId="03C09B89" w:rsidR="00025486" w:rsidRPr="006C631A" w:rsidRDefault="00025486" w:rsidP="00427E2F">
      <w:pPr>
        <w:pStyle w:val="NoSpacing"/>
        <w:numPr>
          <w:ilvl w:val="0"/>
          <w:numId w:val="16"/>
        </w:numPr>
        <w:rPr>
          <w:color w:val="B2A1C7" w:themeColor="accent4" w:themeTint="99"/>
        </w:rPr>
      </w:pPr>
      <w:r w:rsidRPr="006C631A">
        <w:rPr>
          <w:i/>
          <w:color w:val="B2A1C7" w:themeColor="accent4" w:themeTint="99"/>
        </w:rPr>
        <w:t xml:space="preserve">Página web del SIR: </w:t>
      </w:r>
      <w:r w:rsidR="004A60A6" w:rsidRPr="006C631A">
        <w:fldChar w:fldCharType="begin"/>
      </w:r>
      <w:r w:rsidR="004A60A6" w:rsidRPr="006C631A">
        <w:rPr>
          <w:color w:val="B2A1C7" w:themeColor="accent4" w:themeTint="99"/>
        </w:rPr>
        <w:instrText xml:space="preserve"> HYPERLINK "http://sirhuila.gov.co" </w:instrText>
      </w:r>
      <w:r w:rsidR="004A60A6" w:rsidRPr="006C631A">
        <w:fldChar w:fldCharType="separate"/>
      </w:r>
      <w:r w:rsidR="00B17AE6" w:rsidRPr="006C631A">
        <w:rPr>
          <w:rStyle w:val="Hyperlink"/>
          <w:i/>
          <w:color w:val="B2A1C7" w:themeColor="accent4" w:themeTint="99"/>
        </w:rPr>
        <w:t>http://sirhuila.gov.co</w:t>
      </w:r>
      <w:r w:rsidR="004A60A6" w:rsidRPr="006C631A">
        <w:rPr>
          <w:rStyle w:val="Hyperlink"/>
          <w:i/>
          <w:color w:val="B2A1C7" w:themeColor="accent4" w:themeTint="99"/>
        </w:rPr>
        <w:fldChar w:fldCharType="end"/>
      </w:r>
      <w:r w:rsidRPr="006C631A">
        <w:rPr>
          <w:i/>
          <w:color w:val="B2A1C7" w:themeColor="accent4" w:themeTint="99"/>
        </w:rPr>
        <w:t>.</w:t>
      </w:r>
      <w:del w:id="1137" w:author="Camilo Cabrera" w:date="2017-12-11T16:43:00Z">
        <w:r w:rsidRPr="006C631A" w:rsidDel="00CD7E18">
          <w:rPr>
            <w:color w:val="B2A1C7" w:themeColor="accent4" w:themeTint="99"/>
          </w:rPr>
          <w:delText xml:space="preserve"> A la fecha de redacción del documento de diagnóstico del sistema, la página redirigía a </w:delText>
        </w:r>
        <w:r w:rsidR="004A60A6" w:rsidRPr="006C631A" w:rsidDel="00CD7E18">
          <w:lastRenderedPageBreak/>
          <w:fldChar w:fldCharType="begin"/>
        </w:r>
        <w:r w:rsidR="004A60A6" w:rsidRPr="006C631A" w:rsidDel="00CD7E18">
          <w:rPr>
            <w:color w:val="B2A1C7" w:themeColor="accent4" w:themeTint="99"/>
          </w:rPr>
          <w:delInstrText xml:space="preserve"> HYPERLINK "http://demosirhuila.tk/" </w:delInstrText>
        </w:r>
        <w:r w:rsidR="004A60A6" w:rsidRPr="006C631A" w:rsidDel="00CD7E18">
          <w:fldChar w:fldCharType="separate"/>
        </w:r>
        <w:r w:rsidRPr="006C631A" w:rsidDel="00CD7E18">
          <w:rPr>
            <w:rStyle w:val="Hyperlink"/>
            <w:color w:val="B2A1C7" w:themeColor="accent4" w:themeTint="99"/>
          </w:rPr>
          <w:delText>http://demosirhuila.tk/</w:delText>
        </w:r>
        <w:r w:rsidR="004A60A6" w:rsidRPr="006C631A" w:rsidDel="00CD7E18">
          <w:rPr>
            <w:rStyle w:val="Hyperlink"/>
            <w:color w:val="B2A1C7" w:themeColor="accent4" w:themeTint="99"/>
          </w:rPr>
          <w:fldChar w:fldCharType="end"/>
        </w:r>
        <w:r w:rsidR="00B17AE6" w:rsidRPr="006C631A" w:rsidDel="00CD7E18">
          <w:rPr>
            <w:color w:val="B2A1C7" w:themeColor="accent4" w:themeTint="99"/>
          </w:rPr>
          <w:delText>,</w:delText>
        </w:r>
        <w:r w:rsidRPr="006C631A" w:rsidDel="00CD7E18">
          <w:rPr>
            <w:color w:val="B2A1C7" w:themeColor="accent4" w:themeTint="99"/>
          </w:rPr>
          <w:delText xml:space="preserve"> un servidor en Estados Unidos adquirido a través de la plataforma CloudFare.</w:delText>
        </w:r>
      </w:del>
      <w:r w:rsidRPr="006C631A">
        <w:rPr>
          <w:color w:val="B2A1C7" w:themeColor="accent4" w:themeTint="99"/>
        </w:rPr>
        <w:t xml:space="preserve"> En ella se visualizan noticias del Huila, información sociodemográfica, documentos que conciernen al departamento, encuestas de satisfacción y boletines económicos. El software de gestión de la página web es Joomla y está desactualizado.</w:t>
      </w:r>
    </w:p>
    <w:p w14:paraId="281BF4D9" w14:textId="77777777" w:rsidR="00025486" w:rsidRPr="006C631A" w:rsidRDefault="00025486" w:rsidP="00025486">
      <w:pPr>
        <w:pStyle w:val="NoSpacing"/>
        <w:rPr>
          <w:color w:val="B2A1C7" w:themeColor="accent4" w:themeTint="99"/>
        </w:rPr>
      </w:pPr>
    </w:p>
    <w:p w14:paraId="61EFAB8A" w14:textId="7ABB1B70" w:rsidR="00025486" w:rsidRPr="006C631A" w:rsidDel="00171E59" w:rsidRDefault="00025486" w:rsidP="00171E59">
      <w:pPr>
        <w:pStyle w:val="NoSpacing"/>
        <w:rPr>
          <w:del w:id="1138" w:author="Camilo Cabrera" w:date="2017-12-11T16:51:00Z"/>
          <w:color w:val="B2A1C7" w:themeColor="accent4" w:themeTint="99"/>
        </w:rPr>
      </w:pPr>
      <w:r w:rsidRPr="006C631A">
        <w:rPr>
          <w:color w:val="B2A1C7" w:themeColor="accent4" w:themeTint="99"/>
        </w:rPr>
        <w:t xml:space="preserve">La información </w:t>
      </w:r>
      <w:ins w:id="1139" w:author="Camilo Cabrera" w:date="2017-12-11T16:50:00Z">
        <w:r w:rsidR="00171E59">
          <w:rPr>
            <w:color w:val="B2A1C7" w:themeColor="accent4" w:themeTint="99"/>
          </w:rPr>
          <w:t xml:space="preserve">original </w:t>
        </w:r>
      </w:ins>
      <w:r w:rsidRPr="006C631A">
        <w:rPr>
          <w:color w:val="B2A1C7" w:themeColor="accent4" w:themeTint="99"/>
        </w:rPr>
        <w:t xml:space="preserve">consta de </w:t>
      </w:r>
      <w:ins w:id="1140" w:author="Camilo Cabrera" w:date="2017-12-11T16:50:00Z">
        <w:r w:rsidR="00171E59">
          <w:rPr>
            <w:color w:val="B2A1C7" w:themeColor="accent4" w:themeTint="99"/>
          </w:rPr>
          <w:t>271</w:t>
        </w:r>
      </w:ins>
      <w:del w:id="1141" w:author="Camilo Cabrera" w:date="2017-12-11T16:50:00Z">
        <w:r w:rsidRPr="006C631A" w:rsidDel="00171E59">
          <w:rPr>
            <w:color w:val="B2A1C7" w:themeColor="accent4" w:themeTint="99"/>
          </w:rPr>
          <w:delText>681</w:delText>
        </w:r>
      </w:del>
      <w:r w:rsidRPr="006C631A">
        <w:rPr>
          <w:color w:val="B2A1C7" w:themeColor="accent4" w:themeTint="99"/>
        </w:rPr>
        <w:t xml:space="preserve"> megabytes de información distribuidos en </w:t>
      </w:r>
      <w:ins w:id="1142" w:author="Camilo Cabrera" w:date="2017-12-11T16:50:00Z">
        <w:r w:rsidR="00171E59">
          <w:rPr>
            <w:color w:val="B2A1C7" w:themeColor="accent4" w:themeTint="99"/>
          </w:rPr>
          <w:t>16 carpetas</w:t>
        </w:r>
      </w:ins>
      <w:del w:id="1143" w:author="Camilo Cabrera" w:date="2017-12-11T16:50:00Z">
        <w:r w:rsidRPr="006C631A" w:rsidDel="00171E59">
          <w:rPr>
            <w:color w:val="B2A1C7" w:themeColor="accent4" w:themeTint="99"/>
          </w:rPr>
          <w:delText xml:space="preserve">4 </w:delText>
        </w:r>
      </w:del>
      <w:r w:rsidRPr="006C631A">
        <w:rPr>
          <w:color w:val="B2A1C7" w:themeColor="accent4" w:themeTint="99"/>
        </w:rPr>
        <w:t xml:space="preserve">carpetas: </w:t>
      </w:r>
      <w:ins w:id="1144" w:author="Camilo Cabrera" w:date="2017-12-11T16:50:00Z">
        <w:r w:rsidR="00171E59">
          <w:rPr>
            <w:color w:val="B2A1C7" w:themeColor="accent4" w:themeTint="99"/>
          </w:rPr>
          <w:t>una por cada año desde el 2000 hasta el 2016.</w:t>
        </w:r>
      </w:ins>
      <w:del w:id="1145" w:author="Camilo Cabrera" w:date="2017-12-11T16:51:00Z">
        <w:r w:rsidRPr="006C631A" w:rsidDel="00171E59">
          <w:rPr>
            <w:color w:val="B2A1C7" w:themeColor="accent4" w:themeTint="99"/>
          </w:rPr>
          <w:delText>“ANUARIOS 2007-2015”, “ESTRUCTURA”, “ESTRUCTURA VIEJA” y “NUEVA ESTRUCTURACIÓN DE LA INFORMACIÓN DE LA WEB DEL SIR”</w:delText>
        </w:r>
      </w:del>
      <w:r w:rsidRPr="006C631A">
        <w:rPr>
          <w:color w:val="B2A1C7" w:themeColor="accent4" w:themeTint="99"/>
        </w:rPr>
        <w:t>.</w:t>
      </w:r>
    </w:p>
    <w:p w14:paraId="4DB40DE2" w14:textId="77189B7C" w:rsidR="00025486" w:rsidRPr="006C631A" w:rsidDel="00171E59" w:rsidRDefault="00025486" w:rsidP="00E15D64">
      <w:pPr>
        <w:pStyle w:val="NoSpacing"/>
        <w:rPr>
          <w:del w:id="1146" w:author="Camilo Cabrera" w:date="2017-12-11T16:51:00Z"/>
          <w:color w:val="B2A1C7" w:themeColor="accent4" w:themeTint="99"/>
        </w:rPr>
      </w:pPr>
    </w:p>
    <w:p w14:paraId="22160F83" w14:textId="7A7F4B76" w:rsidR="00025486" w:rsidRPr="006C631A" w:rsidRDefault="00025486" w:rsidP="002D0037">
      <w:pPr>
        <w:pStyle w:val="NoSpacing"/>
        <w:rPr>
          <w:color w:val="B2A1C7" w:themeColor="accent4" w:themeTint="99"/>
        </w:rPr>
      </w:pPr>
      <w:del w:id="1147" w:author="Camilo Cabrera" w:date="2017-12-11T16:51:00Z">
        <w:r w:rsidRPr="006C631A" w:rsidDel="00171E59">
          <w:rPr>
            <w:color w:val="B2A1C7" w:themeColor="accent4" w:themeTint="99"/>
          </w:rPr>
          <w:delText>En los anuarios hay archivos desde el año 2000 hasta el 2015.</w:delText>
        </w:r>
      </w:del>
      <w:r w:rsidRPr="006C631A">
        <w:rPr>
          <w:color w:val="B2A1C7" w:themeColor="accent4" w:themeTint="99"/>
        </w:rPr>
        <w:t xml:space="preserve"> Cada carpeta contiene </w:t>
      </w:r>
      <w:del w:id="1148" w:author="Camilo Cabrera" w:date="2017-12-11T16:51:00Z">
        <w:r w:rsidRPr="006C631A" w:rsidDel="00171E59">
          <w:rPr>
            <w:color w:val="B2A1C7" w:themeColor="accent4" w:themeTint="99"/>
          </w:rPr>
          <w:delText xml:space="preserve">información </w:delText>
        </w:r>
      </w:del>
      <w:ins w:id="1149" w:author="Camilo Cabrera" w:date="2017-12-11T16:51:00Z">
        <w:r w:rsidR="00171E59">
          <w:rPr>
            <w:color w:val="B2A1C7" w:themeColor="accent4" w:themeTint="99"/>
          </w:rPr>
          <w:t xml:space="preserve">datos mezclados </w:t>
        </w:r>
      </w:ins>
      <w:del w:id="1150" w:author="Camilo Cabrera" w:date="2017-12-11T16:51:00Z">
        <w:r w:rsidRPr="006C631A" w:rsidDel="00171E59">
          <w:rPr>
            <w:color w:val="B2A1C7" w:themeColor="accent4" w:themeTint="99"/>
          </w:rPr>
          <w:delText xml:space="preserve">mezclada </w:delText>
        </w:r>
      </w:del>
      <w:r w:rsidRPr="006C631A">
        <w:rPr>
          <w:color w:val="B2A1C7" w:themeColor="accent4" w:themeTint="99"/>
        </w:rPr>
        <w:t>de Microsoft Word, Excel, Power Point y PDF con información demográfica, económica, social, cultural y territorial de los municipios. No todos los años</w:t>
      </w:r>
      <w:ins w:id="1151" w:author="Camilo Cabrera" w:date="2017-12-11T16:51:00Z">
        <w:r w:rsidR="001128F4">
          <w:rPr>
            <w:color w:val="B2A1C7" w:themeColor="accent4" w:themeTint="99"/>
          </w:rPr>
          <w:t xml:space="preserve"> tiene el mismo contenido ni conservan el mismo formato.</w:t>
        </w:r>
      </w:ins>
      <w:del w:id="1152" w:author="Camilo Cabrera" w:date="2017-12-11T16:51:00Z">
        <w:r w:rsidRPr="006C631A" w:rsidDel="001128F4">
          <w:rPr>
            <w:color w:val="B2A1C7" w:themeColor="accent4" w:themeTint="99"/>
          </w:rPr>
          <w:delText xml:space="preserve"> contienen toda la información.</w:delText>
        </w:r>
      </w:del>
    </w:p>
    <w:p w14:paraId="435DE390" w14:textId="77777777" w:rsidR="00025486" w:rsidRPr="006C631A" w:rsidRDefault="00025486" w:rsidP="00025486">
      <w:pPr>
        <w:pStyle w:val="NoSpacing"/>
        <w:rPr>
          <w:color w:val="B2A1C7" w:themeColor="accent4" w:themeTint="99"/>
        </w:rPr>
      </w:pPr>
    </w:p>
    <w:p w14:paraId="0F857EF5" w14:textId="1BA79A57" w:rsidR="00025486" w:rsidRPr="006C631A" w:rsidRDefault="00025486" w:rsidP="00025486">
      <w:pPr>
        <w:pStyle w:val="NoSpacing"/>
        <w:rPr>
          <w:color w:val="B2A1C7" w:themeColor="accent4" w:themeTint="99"/>
        </w:rPr>
      </w:pPr>
      <w:r w:rsidRPr="006C631A">
        <w:rPr>
          <w:color w:val="B2A1C7" w:themeColor="accent4" w:themeTint="99"/>
        </w:rPr>
        <w:t xml:space="preserve">Solo </w:t>
      </w:r>
      <w:ins w:id="1153" w:author="Camilo Cabrera" w:date="2017-12-11T16:52:00Z">
        <w:r w:rsidR="001128F4">
          <w:rPr>
            <w:color w:val="B2A1C7" w:themeColor="accent4" w:themeTint="99"/>
          </w:rPr>
          <w:t xml:space="preserve">los años </w:t>
        </w:r>
      </w:ins>
      <w:del w:id="1154" w:author="Camilo Cabrera" w:date="2017-12-11T16:52:00Z">
        <w:r w:rsidRPr="006C631A" w:rsidDel="001128F4">
          <w:rPr>
            <w:color w:val="B2A1C7" w:themeColor="accent4" w:themeTint="99"/>
          </w:rPr>
          <w:delText xml:space="preserve">la información del </w:delText>
        </w:r>
      </w:del>
      <w:r w:rsidRPr="006C631A">
        <w:rPr>
          <w:color w:val="B2A1C7" w:themeColor="accent4" w:themeTint="99"/>
        </w:rPr>
        <w:t xml:space="preserve">2015 </w:t>
      </w:r>
      <w:ins w:id="1155" w:author="Camilo Cabrera" w:date="2017-12-11T16:52:00Z">
        <w:r w:rsidR="001128F4">
          <w:rPr>
            <w:color w:val="B2A1C7" w:themeColor="accent4" w:themeTint="99"/>
          </w:rPr>
          <w:t xml:space="preserve">y 2016 </w:t>
        </w:r>
      </w:ins>
      <w:r w:rsidRPr="006C631A">
        <w:rPr>
          <w:color w:val="B2A1C7" w:themeColor="accent4" w:themeTint="99"/>
        </w:rPr>
        <w:t>se encuentra</w:t>
      </w:r>
      <w:ins w:id="1156" w:author="Camilo Cabrera" w:date="2017-12-11T16:52:00Z">
        <w:r w:rsidR="001128F4">
          <w:rPr>
            <w:color w:val="B2A1C7" w:themeColor="accent4" w:themeTint="99"/>
          </w:rPr>
          <w:t>n</w:t>
        </w:r>
      </w:ins>
      <w:r w:rsidRPr="006C631A">
        <w:rPr>
          <w:color w:val="B2A1C7" w:themeColor="accent4" w:themeTint="99"/>
        </w:rPr>
        <w:t xml:space="preserve"> categorizad</w:t>
      </w:r>
      <w:ins w:id="1157" w:author="Camilo Cabrera" w:date="2017-12-11T16:52:00Z">
        <w:r w:rsidR="001128F4">
          <w:rPr>
            <w:color w:val="B2A1C7" w:themeColor="accent4" w:themeTint="99"/>
          </w:rPr>
          <w:t>os</w:t>
        </w:r>
      </w:ins>
      <w:del w:id="1158" w:author="Camilo Cabrera" w:date="2017-12-11T16:52:00Z">
        <w:r w:rsidRPr="006C631A" w:rsidDel="001128F4">
          <w:rPr>
            <w:color w:val="B2A1C7" w:themeColor="accent4" w:themeTint="99"/>
          </w:rPr>
          <w:delText>a</w:delText>
        </w:r>
      </w:del>
      <w:r w:rsidRPr="006C631A">
        <w:rPr>
          <w:color w:val="B2A1C7" w:themeColor="accent4" w:themeTint="99"/>
        </w:rPr>
        <w:t xml:space="preserve"> en 4 macro categorías</w:t>
      </w:r>
      <w:ins w:id="1159" w:author="Camilo Cabrera" w:date="2017-12-11T16:52:00Z">
        <w:r w:rsidR="001128F4">
          <w:rPr>
            <w:color w:val="B2A1C7" w:themeColor="accent4" w:themeTint="99"/>
          </w:rPr>
          <w:t>: Económico, Gobernanza, Social, Territorial</w:t>
        </w:r>
      </w:ins>
      <w:r w:rsidRPr="006C631A">
        <w:rPr>
          <w:color w:val="B2A1C7" w:themeColor="accent4" w:themeTint="99"/>
        </w:rPr>
        <w:t>. Aun así, la aparición de información en las categorías es intermitente cada año desde el 2000. Ellas son:</w:t>
      </w:r>
    </w:p>
    <w:p w14:paraId="27CBFD19" w14:textId="77777777" w:rsidR="00025486" w:rsidRPr="006C631A" w:rsidRDefault="00025486" w:rsidP="00025486">
      <w:pPr>
        <w:pStyle w:val="NoSpacing"/>
        <w:rPr>
          <w:color w:val="B2A1C7" w:themeColor="accent4" w:themeTint="99"/>
        </w:rPr>
      </w:pPr>
    </w:p>
    <w:p w14:paraId="15931984" w14:textId="77777777" w:rsidR="008F2D57" w:rsidRPr="006C631A" w:rsidRDefault="008F2D57" w:rsidP="00025486">
      <w:pPr>
        <w:pStyle w:val="NoSpacing"/>
        <w:rPr>
          <w:b/>
          <w:i/>
          <w:color w:val="B2A1C7" w:themeColor="accent4" w:themeTint="99"/>
        </w:rPr>
        <w:sectPr w:rsidR="008F2D57" w:rsidRPr="006C631A" w:rsidSect="004A60A6">
          <w:headerReference w:type="default" r:id="rId15"/>
          <w:footerReference w:type="default" r:id="rId16"/>
          <w:headerReference w:type="first" r:id="rId17"/>
          <w:footerReference w:type="first" r:id="rId18"/>
          <w:pgSz w:w="12240" w:h="15840"/>
          <w:pgMar w:top="426" w:right="1041" w:bottom="1417" w:left="1701" w:header="708" w:footer="0" w:gutter="0"/>
          <w:cols w:space="708"/>
          <w:titlePg/>
          <w:docGrid w:linePitch="360"/>
          <w:sectPrChange w:id="1161" w:author="Pedro Eduardo Velasquez Trujillo [2]" w:date="2017-12-05T09:59:00Z">
            <w:sectPr w:rsidR="008F2D57" w:rsidRPr="006C631A" w:rsidSect="004A60A6">
              <w:pgMar w:top="426" w:right="1701" w:bottom="1417" w:left="1701" w:header="708" w:footer="0" w:gutter="0"/>
            </w:sectPr>
          </w:sectPrChange>
        </w:sectPr>
      </w:pPr>
    </w:p>
    <w:p w14:paraId="79385B74" w14:textId="076700B7" w:rsidR="00025486" w:rsidRPr="006C631A" w:rsidRDefault="00025486" w:rsidP="00025486">
      <w:pPr>
        <w:pStyle w:val="NoSpacing"/>
        <w:rPr>
          <w:b/>
          <w:i/>
          <w:color w:val="B2A1C7" w:themeColor="accent4" w:themeTint="99"/>
        </w:rPr>
      </w:pPr>
      <w:r w:rsidRPr="006C631A">
        <w:rPr>
          <w:b/>
          <w:i/>
          <w:color w:val="B2A1C7" w:themeColor="accent4" w:themeTint="99"/>
        </w:rPr>
        <w:t>Económico</w:t>
      </w:r>
    </w:p>
    <w:p w14:paraId="02196A3B" w14:textId="77777777" w:rsidR="00025486" w:rsidRPr="006C631A" w:rsidRDefault="00025486" w:rsidP="00025486">
      <w:pPr>
        <w:pStyle w:val="NoSpacing"/>
        <w:rPr>
          <w:color w:val="B2A1C7" w:themeColor="accent4" w:themeTint="99"/>
        </w:rPr>
      </w:pPr>
    </w:p>
    <w:p w14:paraId="240CFAEE"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Cifras macroeconómicas.</w:t>
      </w:r>
    </w:p>
    <w:p w14:paraId="2103375C"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Bancos existentes.</w:t>
      </w:r>
    </w:p>
    <w:p w14:paraId="136F8610"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Captaciones de bancos.</w:t>
      </w:r>
    </w:p>
    <w:p w14:paraId="3876CBC9"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Captaciones entidades de crédito.</w:t>
      </w:r>
    </w:p>
    <w:p w14:paraId="4074ABCC" w14:textId="6BDF050C"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Carte</w:t>
      </w:r>
      <w:r w:rsidR="00DB4EA9" w:rsidRPr="006C631A">
        <w:rPr>
          <w:color w:val="B2A1C7" w:themeColor="accent4" w:themeTint="99"/>
        </w:rPr>
        <w:t>ra</w:t>
      </w:r>
      <w:r w:rsidRPr="006C631A">
        <w:rPr>
          <w:color w:val="B2A1C7" w:themeColor="accent4" w:themeTint="99"/>
        </w:rPr>
        <w:t xml:space="preserve"> de bancos.</w:t>
      </w:r>
    </w:p>
    <w:p w14:paraId="56EF796A"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Cartera entidades de crédito.</w:t>
      </w:r>
    </w:p>
    <w:p w14:paraId="3C11BC36"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Comercio exterior.</w:t>
      </w:r>
    </w:p>
    <w:p w14:paraId="0F6E4241"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Consumo de cerveza.</w:t>
      </w:r>
    </w:p>
    <w:p w14:paraId="13F07AE7"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Consumo de cigarrillos.</w:t>
      </w:r>
    </w:p>
    <w:p w14:paraId="0BA7A7BE"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Consumo de gasolina.</w:t>
      </w:r>
    </w:p>
    <w:p w14:paraId="39DAE3DD"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Consumo de licores.</w:t>
      </w:r>
    </w:p>
    <w:p w14:paraId="1D6465D6"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Cotización del dólar.</w:t>
      </w:r>
    </w:p>
    <w:p w14:paraId="2FA38056"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Desagregado de cartera.</w:t>
      </w:r>
    </w:p>
    <w:p w14:paraId="2E7F228F"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Exportaciones.</w:t>
      </w:r>
    </w:p>
    <w:p w14:paraId="5E5D8E15"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Importaciones.</w:t>
      </w:r>
    </w:p>
    <w:p w14:paraId="46209611"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Producción de petróleo.</w:t>
      </w:r>
    </w:p>
    <w:p w14:paraId="6B29ED3B"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UVR.</w:t>
      </w:r>
    </w:p>
    <w:p w14:paraId="427ECF38"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UVR variaciones.</w:t>
      </w:r>
    </w:p>
    <w:p w14:paraId="15E068A5" w14:textId="77777777" w:rsidR="00025486" w:rsidRPr="006C631A" w:rsidRDefault="00025486" w:rsidP="00025486">
      <w:pPr>
        <w:pStyle w:val="NoSpacing"/>
        <w:rPr>
          <w:color w:val="B2A1C7" w:themeColor="accent4" w:themeTint="99"/>
        </w:rPr>
      </w:pPr>
    </w:p>
    <w:p w14:paraId="5D1B387D"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Finanzas.</w:t>
      </w:r>
    </w:p>
    <w:p w14:paraId="7852F63D"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Deuda pública del departamento.</w:t>
      </w:r>
    </w:p>
    <w:p w14:paraId="21BD7268"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Evaluación del desempeño fiscal.</w:t>
      </w:r>
    </w:p>
    <w:p w14:paraId="7BDAB726"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Impuesto a la gasolina y ACPM.</w:t>
      </w:r>
    </w:p>
    <w:p w14:paraId="10B135ED"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Impuesto a la cerveza.</w:t>
      </w:r>
    </w:p>
    <w:p w14:paraId="796E8828"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Impuesto a los cigarrillos.</w:t>
      </w:r>
    </w:p>
    <w:p w14:paraId="206A562D"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lastRenderedPageBreak/>
        <w:t>Impuesto a los licores nacionales.</w:t>
      </w:r>
    </w:p>
    <w:p w14:paraId="2A78C8B4"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Impuesto a los licores extranjeros.</w:t>
      </w:r>
    </w:p>
    <w:p w14:paraId="76B8586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Recaudo de impuestos.</w:t>
      </w:r>
    </w:p>
    <w:p w14:paraId="1923B43F" w14:textId="77777777" w:rsidR="00025486" w:rsidRPr="006C631A" w:rsidRDefault="00025486" w:rsidP="00025486">
      <w:pPr>
        <w:pStyle w:val="NoSpacing"/>
        <w:rPr>
          <w:color w:val="B2A1C7" w:themeColor="accent4" w:themeTint="99"/>
        </w:rPr>
      </w:pPr>
    </w:p>
    <w:p w14:paraId="09C6861E"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Empleo.</w:t>
      </w:r>
    </w:p>
    <w:p w14:paraId="2013ED57"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Evolución del salario mínimo.</w:t>
      </w:r>
    </w:p>
    <w:p w14:paraId="3784DE2D"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Indicadores de mercado laboral.</w:t>
      </w:r>
    </w:p>
    <w:p w14:paraId="7F4C2754"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Información de pensionados.</w:t>
      </w:r>
    </w:p>
    <w:p w14:paraId="278DD08E" w14:textId="77777777" w:rsidR="00025486" w:rsidRPr="006C631A" w:rsidRDefault="00025486" w:rsidP="00025486">
      <w:pPr>
        <w:pStyle w:val="NoSpacing"/>
        <w:rPr>
          <w:color w:val="B2A1C7" w:themeColor="accent4" w:themeTint="99"/>
        </w:rPr>
      </w:pPr>
    </w:p>
    <w:p w14:paraId="0686A7FD"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Empresas.</w:t>
      </w:r>
    </w:p>
    <w:p w14:paraId="76E74490"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Microempresas.</w:t>
      </w:r>
    </w:p>
    <w:p w14:paraId="213E363C"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Sociedades constituidas.</w:t>
      </w:r>
    </w:p>
    <w:p w14:paraId="6AB36141"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Sociedades depuradas.</w:t>
      </w:r>
    </w:p>
    <w:p w14:paraId="7EA6E30F"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Sociedades disueltas.</w:t>
      </w:r>
    </w:p>
    <w:p w14:paraId="6361BE98"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Sociedades reformadas.</w:t>
      </w:r>
    </w:p>
    <w:p w14:paraId="37D9A8B5" w14:textId="77777777" w:rsidR="00025486" w:rsidRPr="006C631A" w:rsidRDefault="00025486" w:rsidP="00025486">
      <w:pPr>
        <w:pStyle w:val="NoSpacing"/>
        <w:rPr>
          <w:color w:val="B2A1C7" w:themeColor="accent4" w:themeTint="99"/>
        </w:rPr>
      </w:pPr>
    </w:p>
    <w:p w14:paraId="3429F947"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Construcción.</w:t>
      </w:r>
    </w:p>
    <w:p w14:paraId="494CE43F"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Área aprobada destinada a VIS y no VIS (Vivienda de interés social).</w:t>
      </w:r>
    </w:p>
    <w:p w14:paraId="25DD1B5B"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Número de licencias aprobadas y área por construir.</w:t>
      </w:r>
    </w:p>
    <w:p w14:paraId="2E6F3D10"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Valor catastral.</w:t>
      </w:r>
    </w:p>
    <w:p w14:paraId="7C8661D4" w14:textId="77777777" w:rsidR="00025486" w:rsidRPr="006C631A" w:rsidRDefault="00025486" w:rsidP="00025486">
      <w:pPr>
        <w:pStyle w:val="NoSpacing"/>
        <w:rPr>
          <w:color w:val="B2A1C7" w:themeColor="accent4" w:themeTint="99"/>
        </w:rPr>
      </w:pPr>
    </w:p>
    <w:p w14:paraId="4A640C1C"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Agropecuario.</w:t>
      </w:r>
    </w:p>
    <w:p w14:paraId="7B315F04"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Área cafetera.</w:t>
      </w:r>
    </w:p>
    <w:p w14:paraId="57B96659" w14:textId="77777777" w:rsidR="00025486" w:rsidRPr="006C631A" w:rsidRDefault="00025486" w:rsidP="00025486">
      <w:pPr>
        <w:pStyle w:val="NoSpacing"/>
        <w:rPr>
          <w:color w:val="B2A1C7" w:themeColor="accent4" w:themeTint="99"/>
        </w:rPr>
      </w:pPr>
    </w:p>
    <w:p w14:paraId="12C4F295"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Área cosechada.</w:t>
      </w:r>
    </w:p>
    <w:p w14:paraId="289AF6ED"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Área plantada.</w:t>
      </w:r>
    </w:p>
    <w:p w14:paraId="5BFFAFCC"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Área sembrada.</w:t>
      </w:r>
    </w:p>
    <w:p w14:paraId="7B080CCF"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Costo de producción.</w:t>
      </w:r>
    </w:p>
    <w:p w14:paraId="7EE04A05"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Cultivos.</w:t>
      </w:r>
    </w:p>
    <w:p w14:paraId="7D84A68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Infraestructura de producción.</w:t>
      </w:r>
    </w:p>
    <w:p w14:paraId="64F4E3CD"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Inventario de alimentos.</w:t>
      </w:r>
    </w:p>
    <w:p w14:paraId="21D42530"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Producción.</w:t>
      </w:r>
    </w:p>
    <w:p w14:paraId="62A363A0"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Sacrificio de animales.</w:t>
      </w:r>
    </w:p>
    <w:p w14:paraId="3131CC04" w14:textId="77777777" w:rsidR="00025486" w:rsidRPr="006C631A" w:rsidRDefault="00025486" w:rsidP="00025486">
      <w:pPr>
        <w:pStyle w:val="NoSpacing"/>
        <w:rPr>
          <w:color w:val="B2A1C7" w:themeColor="accent4" w:themeTint="99"/>
        </w:rPr>
      </w:pPr>
    </w:p>
    <w:p w14:paraId="5E6C7597"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PIB.</w:t>
      </w:r>
    </w:p>
    <w:p w14:paraId="01E80E48"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A precios constantes.</w:t>
      </w:r>
    </w:p>
    <w:p w14:paraId="3E788D4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A precios corrientes.</w:t>
      </w:r>
    </w:p>
    <w:p w14:paraId="31D02A85"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Total por habitante.</w:t>
      </w:r>
    </w:p>
    <w:p w14:paraId="19FBFF5E" w14:textId="77777777" w:rsidR="00025486" w:rsidRPr="006C631A" w:rsidRDefault="00025486" w:rsidP="00025486">
      <w:pPr>
        <w:pStyle w:val="NoSpacing"/>
        <w:rPr>
          <w:color w:val="B2A1C7" w:themeColor="accent4" w:themeTint="99"/>
        </w:rPr>
      </w:pPr>
    </w:p>
    <w:p w14:paraId="738084D3"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Servicios públicos.</w:t>
      </w:r>
    </w:p>
    <w:p w14:paraId="24747E07"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Acueducto y alcantarillado.</w:t>
      </w:r>
    </w:p>
    <w:p w14:paraId="2413914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Energía.</w:t>
      </w:r>
    </w:p>
    <w:p w14:paraId="1DB86C17"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Gas.</w:t>
      </w:r>
    </w:p>
    <w:p w14:paraId="47178366"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Otros.</w:t>
      </w:r>
    </w:p>
    <w:p w14:paraId="6C18C01C" w14:textId="77777777" w:rsidR="00025486" w:rsidRPr="006C631A" w:rsidRDefault="00025486" w:rsidP="00025486">
      <w:pPr>
        <w:pStyle w:val="NoSpacing"/>
        <w:rPr>
          <w:color w:val="B2A1C7" w:themeColor="accent4" w:themeTint="99"/>
        </w:rPr>
      </w:pPr>
    </w:p>
    <w:p w14:paraId="0C8EED22" w14:textId="77777777" w:rsidR="00025486" w:rsidRPr="006C631A" w:rsidRDefault="00025486" w:rsidP="00025486">
      <w:pPr>
        <w:pStyle w:val="NoSpacing"/>
        <w:rPr>
          <w:b/>
          <w:i/>
          <w:color w:val="B2A1C7" w:themeColor="accent4" w:themeTint="99"/>
        </w:rPr>
      </w:pPr>
      <w:r w:rsidRPr="006C631A">
        <w:rPr>
          <w:b/>
          <w:i/>
          <w:color w:val="B2A1C7" w:themeColor="accent4" w:themeTint="99"/>
        </w:rPr>
        <w:t>Gobernanza</w:t>
      </w:r>
    </w:p>
    <w:p w14:paraId="622BE7AC" w14:textId="77777777" w:rsidR="00025486" w:rsidRPr="006C631A" w:rsidRDefault="00025486" w:rsidP="00025486">
      <w:pPr>
        <w:pStyle w:val="NoSpacing"/>
        <w:rPr>
          <w:color w:val="B2A1C7" w:themeColor="accent4" w:themeTint="99"/>
        </w:rPr>
      </w:pPr>
    </w:p>
    <w:p w14:paraId="4963A5C6"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Registros electorales.</w:t>
      </w:r>
    </w:p>
    <w:p w14:paraId="0EDB732D"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Alcaldes elegidos por voto popular.</w:t>
      </w:r>
    </w:p>
    <w:p w14:paraId="13DE3B7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Cédulas y tarjetas de identidad elaboradas.</w:t>
      </w:r>
    </w:p>
    <w:p w14:paraId="4F9B63CC" w14:textId="430B4236"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 xml:space="preserve">Cuadro </w:t>
      </w:r>
      <w:r w:rsidR="00B17AE6" w:rsidRPr="006C631A">
        <w:rPr>
          <w:color w:val="B2A1C7" w:themeColor="accent4" w:themeTint="99"/>
        </w:rPr>
        <w:t>g</w:t>
      </w:r>
      <w:r w:rsidRPr="006C631A">
        <w:rPr>
          <w:color w:val="B2A1C7" w:themeColor="accent4" w:themeTint="99"/>
        </w:rPr>
        <w:t xml:space="preserve">eneral de </w:t>
      </w:r>
      <w:r w:rsidR="00B17AE6" w:rsidRPr="006C631A">
        <w:rPr>
          <w:color w:val="B2A1C7" w:themeColor="accent4" w:themeTint="99"/>
        </w:rPr>
        <w:t>e</w:t>
      </w:r>
      <w:r w:rsidRPr="006C631A">
        <w:rPr>
          <w:color w:val="B2A1C7" w:themeColor="accent4" w:themeTint="99"/>
        </w:rPr>
        <w:t>scrutinio.</w:t>
      </w:r>
    </w:p>
    <w:p w14:paraId="17506BB8" w14:textId="77777777" w:rsidR="00025486" w:rsidRPr="006C631A" w:rsidRDefault="00025486" w:rsidP="00025486">
      <w:pPr>
        <w:pStyle w:val="NoSpacing"/>
        <w:rPr>
          <w:color w:val="B2A1C7" w:themeColor="accent4" w:themeTint="99"/>
        </w:rPr>
      </w:pPr>
    </w:p>
    <w:p w14:paraId="034126D2"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Justicia.</w:t>
      </w:r>
    </w:p>
    <w:p w14:paraId="757B09DF"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Delitos.</w:t>
      </w:r>
    </w:p>
    <w:p w14:paraId="0C36AA1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Investigaciones.</w:t>
      </w:r>
    </w:p>
    <w:p w14:paraId="2827614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Número de visita.</w:t>
      </w:r>
    </w:p>
    <w:p w14:paraId="09CB105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lastRenderedPageBreak/>
        <w:t>Quejas-Denuncias.</w:t>
      </w:r>
    </w:p>
    <w:p w14:paraId="4E3DF07B" w14:textId="77777777" w:rsidR="00025486" w:rsidRPr="006C631A" w:rsidRDefault="00025486" w:rsidP="00025486">
      <w:pPr>
        <w:pStyle w:val="NoSpacing"/>
        <w:rPr>
          <w:color w:val="B2A1C7" w:themeColor="accent4" w:themeTint="99"/>
        </w:rPr>
      </w:pPr>
    </w:p>
    <w:p w14:paraId="393F7E98" w14:textId="77777777" w:rsidR="00025486" w:rsidRPr="006C631A" w:rsidRDefault="00025486" w:rsidP="00025486">
      <w:pPr>
        <w:pStyle w:val="NoSpacing"/>
        <w:rPr>
          <w:b/>
          <w:i/>
          <w:color w:val="B2A1C7" w:themeColor="accent4" w:themeTint="99"/>
        </w:rPr>
      </w:pPr>
      <w:r w:rsidRPr="006C631A">
        <w:rPr>
          <w:b/>
          <w:i/>
          <w:color w:val="B2A1C7" w:themeColor="accent4" w:themeTint="99"/>
        </w:rPr>
        <w:t>Social</w:t>
      </w:r>
    </w:p>
    <w:p w14:paraId="53E853E0" w14:textId="77777777" w:rsidR="00025486" w:rsidRPr="006C631A" w:rsidRDefault="00025486" w:rsidP="00025486">
      <w:pPr>
        <w:pStyle w:val="NoSpacing"/>
        <w:rPr>
          <w:color w:val="B2A1C7" w:themeColor="accent4" w:themeTint="99"/>
        </w:rPr>
      </w:pPr>
    </w:p>
    <w:p w14:paraId="12E69D3B"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Calidad de vida.</w:t>
      </w:r>
    </w:p>
    <w:p w14:paraId="342AA6A4"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Coeficiente GINI.</w:t>
      </w:r>
    </w:p>
    <w:p w14:paraId="6347C2FC"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Incidencia de la pobreza.</w:t>
      </w:r>
    </w:p>
    <w:p w14:paraId="53101C7B"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Pobreza monetaria.</w:t>
      </w:r>
    </w:p>
    <w:p w14:paraId="2C2179D8" w14:textId="77777777" w:rsidR="00025486" w:rsidRPr="006C631A" w:rsidRDefault="00025486" w:rsidP="00025486">
      <w:pPr>
        <w:pStyle w:val="NoSpacing"/>
        <w:rPr>
          <w:color w:val="B2A1C7" w:themeColor="accent4" w:themeTint="99"/>
        </w:rPr>
      </w:pPr>
    </w:p>
    <w:p w14:paraId="1B4C212C"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Población.</w:t>
      </w:r>
    </w:p>
    <w:p w14:paraId="52A15652"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Defunciones.</w:t>
      </w:r>
    </w:p>
    <w:p w14:paraId="1279709E"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Densidad poblacional.</w:t>
      </w:r>
    </w:p>
    <w:p w14:paraId="57E2154B"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Hogares desplazados.</w:t>
      </w:r>
    </w:p>
    <w:p w14:paraId="1757CB6B"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Nacimientos.</w:t>
      </w:r>
    </w:p>
    <w:p w14:paraId="1E23944D"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Desplazamientos.</w:t>
      </w:r>
    </w:p>
    <w:p w14:paraId="55FD0BF0"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NBI.</w:t>
      </w:r>
    </w:p>
    <w:p w14:paraId="67BFD857"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Proyección poblacional.</w:t>
      </w:r>
    </w:p>
    <w:p w14:paraId="45DB7FDC"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Resguardos y cabildos indígenas.</w:t>
      </w:r>
    </w:p>
    <w:p w14:paraId="10C4F73D" w14:textId="77777777" w:rsidR="00025486" w:rsidRPr="006C631A" w:rsidRDefault="00025486" w:rsidP="00025486">
      <w:pPr>
        <w:pStyle w:val="NoSpacing"/>
        <w:rPr>
          <w:color w:val="B2A1C7" w:themeColor="accent4" w:themeTint="99"/>
        </w:rPr>
      </w:pPr>
    </w:p>
    <w:p w14:paraId="6F4D8A3E"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Salud.</w:t>
      </w:r>
    </w:p>
    <w:p w14:paraId="0CBD5760"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Cobertura y aseguramientos.</w:t>
      </w:r>
    </w:p>
    <w:p w14:paraId="56CDB240"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Vacunaciones.</w:t>
      </w:r>
    </w:p>
    <w:p w14:paraId="2C3C19D1"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Defunciones fetales.</w:t>
      </w:r>
    </w:p>
    <w:p w14:paraId="18B7353B"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Informe de nutrición.</w:t>
      </w:r>
    </w:p>
    <w:p w14:paraId="4781C4CA"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Nacimientos por área y sexo.</w:t>
      </w:r>
    </w:p>
    <w:p w14:paraId="5867679A"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Causas de mortalidad.</w:t>
      </w:r>
    </w:p>
    <w:p w14:paraId="11FE6035"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Causas de morbilidad.</w:t>
      </w:r>
    </w:p>
    <w:p w14:paraId="66BD7BE3" w14:textId="77777777" w:rsidR="00025486" w:rsidRPr="006C631A" w:rsidRDefault="00025486" w:rsidP="00025486">
      <w:pPr>
        <w:pStyle w:val="NoSpacing"/>
        <w:rPr>
          <w:color w:val="B2A1C7" w:themeColor="accent4" w:themeTint="99"/>
        </w:rPr>
      </w:pPr>
    </w:p>
    <w:p w14:paraId="0E469ADF"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Educación.</w:t>
      </w:r>
    </w:p>
    <w:p w14:paraId="45B0039A"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Datos generales.</w:t>
      </w:r>
    </w:p>
    <w:p w14:paraId="0C86F354"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Básica primaria.</w:t>
      </w:r>
    </w:p>
    <w:p w14:paraId="3031A2D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Básica secundaria.</w:t>
      </w:r>
    </w:p>
    <w:p w14:paraId="7B40532A"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Preescolar.</w:t>
      </w:r>
    </w:p>
    <w:p w14:paraId="6DC35C47"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Instituciones y centros educativos.</w:t>
      </w:r>
    </w:p>
    <w:p w14:paraId="7AB810E4"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Matrículas.</w:t>
      </w:r>
    </w:p>
    <w:p w14:paraId="026CF9D6" w14:textId="77777777" w:rsidR="00025486" w:rsidRPr="006C631A" w:rsidRDefault="00025486" w:rsidP="00025486">
      <w:pPr>
        <w:pStyle w:val="NoSpacing"/>
        <w:rPr>
          <w:color w:val="B2A1C7" w:themeColor="accent4" w:themeTint="99"/>
        </w:rPr>
      </w:pPr>
    </w:p>
    <w:p w14:paraId="29B935B9" w14:textId="77777777" w:rsidR="00025486" w:rsidRPr="006C631A" w:rsidRDefault="00025486" w:rsidP="00025486">
      <w:pPr>
        <w:pStyle w:val="NoSpacing"/>
        <w:rPr>
          <w:b/>
          <w:i/>
          <w:color w:val="B2A1C7" w:themeColor="accent4" w:themeTint="99"/>
        </w:rPr>
      </w:pPr>
      <w:r w:rsidRPr="006C631A">
        <w:rPr>
          <w:b/>
          <w:i/>
          <w:color w:val="B2A1C7" w:themeColor="accent4" w:themeTint="99"/>
        </w:rPr>
        <w:t>Territorial</w:t>
      </w:r>
    </w:p>
    <w:p w14:paraId="414ECFC7" w14:textId="77777777" w:rsidR="00025486" w:rsidRPr="006C631A" w:rsidRDefault="00025486" w:rsidP="00025486">
      <w:pPr>
        <w:pStyle w:val="NoSpacing"/>
        <w:rPr>
          <w:color w:val="B2A1C7" w:themeColor="accent4" w:themeTint="99"/>
        </w:rPr>
      </w:pPr>
    </w:p>
    <w:p w14:paraId="0785E069" w14:textId="77777777" w:rsidR="00025486" w:rsidRPr="006C631A" w:rsidRDefault="00025486" w:rsidP="00427E2F">
      <w:pPr>
        <w:pStyle w:val="NoSpacing"/>
        <w:numPr>
          <w:ilvl w:val="0"/>
          <w:numId w:val="17"/>
        </w:numPr>
        <w:rPr>
          <w:color w:val="B2A1C7" w:themeColor="accent4" w:themeTint="99"/>
        </w:rPr>
      </w:pPr>
      <w:r w:rsidRPr="006C631A">
        <w:rPr>
          <w:color w:val="B2A1C7" w:themeColor="accent4" w:themeTint="99"/>
        </w:rPr>
        <w:t>Transporte.</w:t>
      </w:r>
    </w:p>
    <w:p w14:paraId="35FECAD3"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Accidentes de tránsito.</w:t>
      </w:r>
    </w:p>
    <w:p w14:paraId="0AB7E0B7"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Vehículos matriculados.</w:t>
      </w:r>
    </w:p>
    <w:p w14:paraId="4B347AB6"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Licencias para conducir.</w:t>
      </w:r>
    </w:p>
    <w:p w14:paraId="375474BB"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Empresas transportadoras.</w:t>
      </w:r>
    </w:p>
    <w:p w14:paraId="3E0EF0E4"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Movimiento de transporte urbano.</w:t>
      </w:r>
    </w:p>
    <w:p w14:paraId="0ACB6E7C" w14:textId="77777777"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Parque automotor.</w:t>
      </w:r>
    </w:p>
    <w:p w14:paraId="57178119" w14:textId="034F3109" w:rsidR="00025486" w:rsidRPr="006C631A" w:rsidRDefault="00025486" w:rsidP="00427E2F">
      <w:pPr>
        <w:pStyle w:val="NoSpacing"/>
        <w:numPr>
          <w:ilvl w:val="1"/>
          <w:numId w:val="17"/>
        </w:numPr>
        <w:rPr>
          <w:color w:val="B2A1C7" w:themeColor="accent4" w:themeTint="99"/>
        </w:rPr>
      </w:pPr>
      <w:r w:rsidRPr="006C631A">
        <w:rPr>
          <w:color w:val="B2A1C7" w:themeColor="accent4" w:themeTint="99"/>
        </w:rPr>
        <w:t>Transporte aéreo.</w:t>
      </w:r>
    </w:p>
    <w:p w14:paraId="24048A76"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Transporte servicio público.</w:t>
      </w:r>
    </w:p>
    <w:p w14:paraId="5D408D8F" w14:textId="77777777" w:rsidR="008F2D57" w:rsidRPr="006C631A" w:rsidRDefault="008F2D57" w:rsidP="008F2D57">
      <w:pPr>
        <w:pStyle w:val="NoSpacing"/>
        <w:rPr>
          <w:color w:val="B2A1C7" w:themeColor="accent4" w:themeTint="99"/>
        </w:rPr>
      </w:pPr>
    </w:p>
    <w:p w14:paraId="108385BD" w14:textId="77777777" w:rsidR="008F2D57" w:rsidRPr="006C631A" w:rsidRDefault="008F2D57" w:rsidP="00427E2F">
      <w:pPr>
        <w:pStyle w:val="NoSpacing"/>
        <w:numPr>
          <w:ilvl w:val="0"/>
          <w:numId w:val="17"/>
        </w:numPr>
        <w:rPr>
          <w:color w:val="B2A1C7" w:themeColor="accent4" w:themeTint="99"/>
        </w:rPr>
      </w:pPr>
      <w:r w:rsidRPr="006C631A">
        <w:rPr>
          <w:color w:val="B2A1C7" w:themeColor="accent4" w:themeTint="99"/>
        </w:rPr>
        <w:t>Medio ambiente.</w:t>
      </w:r>
    </w:p>
    <w:p w14:paraId="20AE4E85"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Aprovechamientos forestales.</w:t>
      </w:r>
    </w:p>
    <w:p w14:paraId="5A071A42"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Licencias y permisos ambientales.</w:t>
      </w:r>
    </w:p>
    <w:p w14:paraId="5D873CED"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Movilización de productos forestales.</w:t>
      </w:r>
    </w:p>
    <w:p w14:paraId="28393FF8"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Reforestación, aislamiento y restauración.</w:t>
      </w:r>
    </w:p>
    <w:p w14:paraId="3757C7D7" w14:textId="77777777" w:rsidR="008F2D57" w:rsidRPr="006C631A" w:rsidRDefault="008F2D57" w:rsidP="008F2D57">
      <w:pPr>
        <w:pStyle w:val="NoSpacing"/>
        <w:rPr>
          <w:color w:val="B2A1C7" w:themeColor="accent4" w:themeTint="99"/>
        </w:rPr>
      </w:pPr>
    </w:p>
    <w:p w14:paraId="3D9A462B" w14:textId="77777777" w:rsidR="008F2D57" w:rsidRPr="006C631A" w:rsidRDefault="008F2D57" w:rsidP="00427E2F">
      <w:pPr>
        <w:pStyle w:val="NoSpacing"/>
        <w:numPr>
          <w:ilvl w:val="0"/>
          <w:numId w:val="17"/>
        </w:numPr>
        <w:rPr>
          <w:color w:val="B2A1C7" w:themeColor="accent4" w:themeTint="99"/>
        </w:rPr>
      </w:pPr>
      <w:r w:rsidRPr="006C631A">
        <w:rPr>
          <w:color w:val="B2A1C7" w:themeColor="accent4" w:themeTint="99"/>
        </w:rPr>
        <w:t>Geografía.</w:t>
      </w:r>
    </w:p>
    <w:p w14:paraId="6282A8E6"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Afluentes y subafluentes.</w:t>
      </w:r>
    </w:p>
    <w:p w14:paraId="4996721F"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Cordilleras principales.</w:t>
      </w:r>
    </w:p>
    <w:p w14:paraId="2BA4DEB0"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Límites municipales.</w:t>
      </w:r>
    </w:p>
    <w:p w14:paraId="6EFFCE17"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Límites generales.</w:t>
      </w:r>
    </w:p>
    <w:p w14:paraId="6692457C" w14:textId="77777777" w:rsidR="008F2D57" w:rsidRPr="006C631A" w:rsidRDefault="008F2D57" w:rsidP="008F2D57">
      <w:pPr>
        <w:pStyle w:val="NoSpacing"/>
        <w:rPr>
          <w:color w:val="B2A1C7" w:themeColor="accent4" w:themeTint="99"/>
        </w:rPr>
      </w:pPr>
    </w:p>
    <w:p w14:paraId="14808D14" w14:textId="77777777" w:rsidR="008F2D57" w:rsidRPr="006C631A" w:rsidRDefault="008F2D57" w:rsidP="00427E2F">
      <w:pPr>
        <w:pStyle w:val="NoSpacing"/>
        <w:numPr>
          <w:ilvl w:val="0"/>
          <w:numId w:val="17"/>
        </w:numPr>
        <w:rPr>
          <w:color w:val="B2A1C7" w:themeColor="accent4" w:themeTint="99"/>
        </w:rPr>
      </w:pPr>
      <w:r w:rsidRPr="006C631A">
        <w:rPr>
          <w:color w:val="B2A1C7" w:themeColor="accent4" w:themeTint="99"/>
        </w:rPr>
        <w:t>Meteorología.</w:t>
      </w:r>
    </w:p>
    <w:p w14:paraId="22B0E261"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Precipitación en municipios.</w:t>
      </w:r>
    </w:p>
    <w:p w14:paraId="76E959DC"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Caudales de ríos.</w:t>
      </w:r>
    </w:p>
    <w:p w14:paraId="712936B8"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Estaciones.</w:t>
      </w:r>
    </w:p>
    <w:p w14:paraId="55251CF7" w14:textId="77777777" w:rsidR="008F2D57" w:rsidRPr="006C631A" w:rsidRDefault="008F2D57" w:rsidP="00427E2F">
      <w:pPr>
        <w:pStyle w:val="NoSpacing"/>
        <w:numPr>
          <w:ilvl w:val="1"/>
          <w:numId w:val="17"/>
        </w:numPr>
        <w:rPr>
          <w:color w:val="B2A1C7" w:themeColor="accent4" w:themeTint="99"/>
        </w:rPr>
      </w:pPr>
      <w:r w:rsidRPr="006C631A">
        <w:rPr>
          <w:color w:val="B2A1C7" w:themeColor="accent4" w:themeTint="99"/>
        </w:rPr>
        <w:t>Climatología.</w:t>
      </w:r>
    </w:p>
    <w:p w14:paraId="7A13F2A3" w14:textId="77777777" w:rsidR="008F2D57" w:rsidRPr="006C631A" w:rsidRDefault="008F2D57" w:rsidP="008F2D57">
      <w:pPr>
        <w:pStyle w:val="NoSpacing"/>
        <w:rPr>
          <w:color w:val="B2A1C7" w:themeColor="accent4" w:themeTint="99"/>
        </w:rPr>
        <w:sectPr w:rsidR="008F2D57" w:rsidRPr="006C631A" w:rsidSect="00BA1763">
          <w:type w:val="continuous"/>
          <w:pgSz w:w="12240" w:h="15840"/>
          <w:pgMar w:top="1417" w:right="1701" w:bottom="1417" w:left="1701" w:header="708" w:footer="708" w:gutter="0"/>
          <w:cols w:num="2" w:space="708"/>
          <w:titlePg/>
          <w:docGrid w:linePitch="360"/>
        </w:sectPr>
      </w:pPr>
    </w:p>
    <w:p w14:paraId="45F69A54" w14:textId="535A8375" w:rsidR="0007740E" w:rsidRPr="006C631A" w:rsidRDefault="0007740E" w:rsidP="008F2D57">
      <w:pPr>
        <w:pStyle w:val="NoSpacing"/>
        <w:rPr>
          <w:color w:val="B2A1C7" w:themeColor="accent4" w:themeTint="99"/>
        </w:rPr>
      </w:pPr>
    </w:p>
    <w:p w14:paraId="3220D968" w14:textId="7E26F747" w:rsidR="008F2D57" w:rsidRPr="006C631A" w:rsidRDefault="008F2D57" w:rsidP="00427E2F">
      <w:pPr>
        <w:pStyle w:val="NoSpacing"/>
        <w:numPr>
          <w:ilvl w:val="0"/>
          <w:numId w:val="15"/>
        </w:numPr>
        <w:rPr>
          <w:b/>
          <w:color w:val="B2A1C7" w:themeColor="accent4" w:themeTint="99"/>
        </w:rPr>
      </w:pPr>
      <w:r w:rsidRPr="006C631A">
        <w:rPr>
          <w:b/>
          <w:color w:val="B2A1C7" w:themeColor="accent4" w:themeTint="99"/>
        </w:rPr>
        <w:t>Fuentes de información</w:t>
      </w:r>
      <w:ins w:id="1162" w:author="Camilo Cabrera" w:date="2017-12-11T17:52:00Z">
        <w:r w:rsidR="002D0037">
          <w:rPr>
            <w:b/>
            <w:color w:val="B2A1C7" w:themeColor="accent4" w:themeTint="99"/>
          </w:rPr>
          <w:t xml:space="preserve"> e inventario de datos</w:t>
        </w:r>
      </w:ins>
    </w:p>
    <w:p w14:paraId="3141290C" w14:textId="77777777" w:rsidR="008F2D57" w:rsidRPr="006C631A" w:rsidRDefault="008F2D57" w:rsidP="008F2D57">
      <w:pPr>
        <w:pStyle w:val="NoSpacing"/>
        <w:rPr>
          <w:color w:val="B2A1C7" w:themeColor="accent4" w:themeTint="99"/>
        </w:rPr>
      </w:pPr>
    </w:p>
    <w:p w14:paraId="2BD08907" w14:textId="299DD7E8" w:rsidR="008F2D57" w:rsidRPr="006C631A" w:rsidRDefault="008F2D57" w:rsidP="008F2D57">
      <w:pPr>
        <w:pStyle w:val="NoSpacing"/>
        <w:rPr>
          <w:color w:val="B2A1C7" w:themeColor="accent4" w:themeTint="99"/>
        </w:rPr>
      </w:pPr>
      <w:r w:rsidRPr="006C631A">
        <w:rPr>
          <w:color w:val="B2A1C7" w:themeColor="accent4" w:themeTint="99"/>
        </w:rPr>
        <w:t xml:space="preserve">La información de la página web proviene del repositorio de la </w:t>
      </w:r>
      <w:ins w:id="1163" w:author="Camilo Cabrera" w:date="2017-12-11T16:18:00Z">
        <w:r w:rsidR="009B5FF1">
          <w:rPr>
            <w:color w:val="B2A1C7" w:themeColor="accent4" w:themeTint="99"/>
          </w:rPr>
          <w:t>G</w:t>
        </w:r>
      </w:ins>
      <w:del w:id="1164" w:author="Camilo Cabrera" w:date="2017-12-11T16:18:00Z">
        <w:r w:rsidR="00B17AE6" w:rsidRPr="006C631A" w:rsidDel="009B5FF1">
          <w:rPr>
            <w:color w:val="B2A1C7" w:themeColor="accent4" w:themeTint="99"/>
          </w:rPr>
          <w:delText>g</w:delText>
        </w:r>
      </w:del>
      <w:r w:rsidRPr="006C631A">
        <w:rPr>
          <w:color w:val="B2A1C7" w:themeColor="accent4" w:themeTint="99"/>
        </w:rPr>
        <w:t>obernación del Huila. A su vez es alimentado por dos operarios del departamento de planeación que capturan la información de:</w:t>
      </w:r>
    </w:p>
    <w:p w14:paraId="7A2598F2" w14:textId="77777777" w:rsidR="008F2D57" w:rsidRPr="006C631A" w:rsidRDefault="008F2D57" w:rsidP="008F2D57">
      <w:pPr>
        <w:pStyle w:val="NoSpacing"/>
        <w:rPr>
          <w:color w:val="B2A1C7" w:themeColor="accent4" w:themeTint="99"/>
        </w:rPr>
      </w:pPr>
    </w:p>
    <w:p w14:paraId="0F698017" w14:textId="77777777" w:rsidR="008F2D57" w:rsidRPr="006C631A" w:rsidRDefault="008F2D57" w:rsidP="00427E2F">
      <w:pPr>
        <w:pStyle w:val="NoSpacing"/>
        <w:numPr>
          <w:ilvl w:val="0"/>
          <w:numId w:val="18"/>
        </w:numPr>
        <w:rPr>
          <w:color w:val="B2A1C7" w:themeColor="accent4" w:themeTint="99"/>
        </w:rPr>
      </w:pPr>
      <w:r w:rsidRPr="006C631A">
        <w:rPr>
          <w:color w:val="B2A1C7" w:themeColor="accent4" w:themeTint="99"/>
        </w:rPr>
        <w:t>Reportes de las dependencias del departamento.</w:t>
      </w:r>
    </w:p>
    <w:p w14:paraId="5D63B5B7" w14:textId="77777777" w:rsidR="008F2D57" w:rsidRPr="006C631A" w:rsidRDefault="008F2D57" w:rsidP="00427E2F">
      <w:pPr>
        <w:pStyle w:val="NoSpacing"/>
        <w:numPr>
          <w:ilvl w:val="0"/>
          <w:numId w:val="18"/>
        </w:numPr>
        <w:rPr>
          <w:color w:val="B2A1C7" w:themeColor="accent4" w:themeTint="99"/>
        </w:rPr>
      </w:pPr>
      <w:r w:rsidRPr="006C631A">
        <w:rPr>
          <w:color w:val="B2A1C7" w:themeColor="accent4" w:themeTint="99"/>
        </w:rPr>
        <w:t>Informes de la alcaldía de cada municipio.</w:t>
      </w:r>
    </w:p>
    <w:p w14:paraId="553F12A2" w14:textId="77777777" w:rsidR="008F2D57" w:rsidRPr="006C631A" w:rsidRDefault="008F2D57" w:rsidP="00427E2F">
      <w:pPr>
        <w:pStyle w:val="NoSpacing"/>
        <w:numPr>
          <w:ilvl w:val="0"/>
          <w:numId w:val="18"/>
        </w:numPr>
        <w:rPr>
          <w:color w:val="B2A1C7" w:themeColor="accent4" w:themeTint="99"/>
        </w:rPr>
      </w:pPr>
      <w:r w:rsidRPr="006C631A">
        <w:rPr>
          <w:color w:val="B2A1C7" w:themeColor="accent4" w:themeTint="99"/>
        </w:rPr>
        <w:t xml:space="preserve">Información del Departamento Administrativo Nacional de Estadística (DANE). </w:t>
      </w:r>
    </w:p>
    <w:p w14:paraId="6FBAB2EE" w14:textId="77777777" w:rsidR="008F2D57" w:rsidRPr="006C631A" w:rsidRDefault="008F2D57" w:rsidP="00427E2F">
      <w:pPr>
        <w:pStyle w:val="NoSpacing"/>
        <w:numPr>
          <w:ilvl w:val="0"/>
          <w:numId w:val="18"/>
        </w:numPr>
        <w:rPr>
          <w:color w:val="B2A1C7" w:themeColor="accent4" w:themeTint="99"/>
        </w:rPr>
      </w:pPr>
      <w:r w:rsidRPr="006C631A">
        <w:rPr>
          <w:color w:val="B2A1C7" w:themeColor="accent4" w:themeTint="99"/>
        </w:rPr>
        <w:t>Consultorías.</w:t>
      </w:r>
    </w:p>
    <w:p w14:paraId="686F4BBF" w14:textId="77777777" w:rsidR="008F2D57" w:rsidRPr="006C631A" w:rsidRDefault="008F2D57" w:rsidP="00427E2F">
      <w:pPr>
        <w:pStyle w:val="NoSpacing"/>
        <w:numPr>
          <w:ilvl w:val="0"/>
          <w:numId w:val="18"/>
        </w:numPr>
        <w:rPr>
          <w:color w:val="B2A1C7" w:themeColor="accent4" w:themeTint="99"/>
        </w:rPr>
      </w:pPr>
      <w:r w:rsidRPr="006C631A">
        <w:rPr>
          <w:color w:val="B2A1C7" w:themeColor="accent4" w:themeTint="99"/>
        </w:rPr>
        <w:t>Contratistas.</w:t>
      </w:r>
    </w:p>
    <w:p w14:paraId="10B9BED3" w14:textId="69A1A7C8" w:rsidR="008F2D57" w:rsidDel="002D0037" w:rsidRDefault="008F2D57" w:rsidP="008F2D57">
      <w:pPr>
        <w:pStyle w:val="NoSpacing"/>
        <w:rPr>
          <w:del w:id="1165" w:author="Camilo Cabrera" w:date="2017-12-11T17:01:00Z"/>
          <w:color w:val="B2A1C7" w:themeColor="accent4" w:themeTint="99"/>
        </w:rPr>
      </w:pPr>
    </w:p>
    <w:p w14:paraId="4A01E0F4" w14:textId="10F95F04" w:rsidR="00E15D64" w:rsidRDefault="00E15D64" w:rsidP="008F2D57">
      <w:pPr>
        <w:pStyle w:val="NoSpacing"/>
        <w:rPr>
          <w:ins w:id="1166" w:author="Camilo Cabrera" w:date="2017-12-11T17:40:00Z"/>
          <w:color w:val="B2A1C7" w:themeColor="accent4" w:themeTint="99"/>
        </w:rPr>
      </w:pPr>
    </w:p>
    <w:p w14:paraId="11BF8411" w14:textId="1DAB1DB0" w:rsidR="00B17AE6" w:rsidRPr="003843BD" w:rsidDel="002D0037" w:rsidRDefault="002D0037" w:rsidP="003843BD">
      <w:pPr>
        <w:pStyle w:val="Heading3"/>
        <w:rPr>
          <w:del w:id="1167" w:author="Camilo Cabrera" w:date="2017-12-11T17:52:00Z"/>
          <w:rPrChange w:id="1168" w:author="Camilo Cabrera" w:date="2017-12-11T22:12:00Z">
            <w:rPr>
              <w:del w:id="1169" w:author="Camilo Cabrera" w:date="2017-12-11T17:52:00Z"/>
              <w:color w:val="B2A1C7" w:themeColor="accent4" w:themeTint="99"/>
            </w:rPr>
          </w:rPrChange>
        </w:rPr>
        <w:pPrChange w:id="1170" w:author="Camilo Cabrera" w:date="2017-12-11T22:14:00Z">
          <w:pPr>
            <w:pStyle w:val="NoSpacing"/>
          </w:pPr>
        </w:pPrChange>
      </w:pPr>
      <w:ins w:id="1171" w:author="Camilo Cabrera" w:date="2017-12-11T17:53:00Z">
        <w:r w:rsidRPr="003843BD">
          <w:rPr>
            <w:rPrChange w:id="1172" w:author="Camilo Cabrera" w:date="2017-12-11T22:12:00Z">
              <w:rPr>
                <w:color w:val="B2A1C7" w:themeColor="accent4" w:themeTint="99"/>
              </w:rPr>
            </w:rPrChange>
          </w:rPr>
          <w:t>Inventario de datos</w:t>
        </w:r>
      </w:ins>
    </w:p>
    <w:p w14:paraId="489EB224" w14:textId="7935B491" w:rsidR="002D0037" w:rsidRDefault="002D0037" w:rsidP="00E15D64">
      <w:pPr>
        <w:pStyle w:val="NoSpacing"/>
        <w:rPr>
          <w:ins w:id="1173" w:author="Camilo Cabrera" w:date="2017-12-11T17:53:00Z"/>
          <w:color w:val="B2A1C7" w:themeColor="accent4" w:themeTint="99"/>
        </w:rPr>
      </w:pPr>
    </w:p>
    <w:p w14:paraId="253091E5" w14:textId="77777777" w:rsidR="002D0037" w:rsidRDefault="002D0037" w:rsidP="002D0037">
      <w:pPr>
        <w:pStyle w:val="NormalWeb"/>
        <w:spacing w:before="0" w:beforeAutospacing="0" w:after="0" w:afterAutospacing="0"/>
        <w:jc w:val="both"/>
        <w:rPr>
          <w:ins w:id="1174" w:author="Camilo Cabrera" w:date="2017-12-11T17:54:00Z"/>
        </w:rPr>
      </w:pPr>
      <w:ins w:id="1175" w:author="Camilo Cabrera" w:date="2017-12-11T17:54:00Z">
        <w:r>
          <w:rPr>
            <w:rFonts w:ascii="Arial" w:hAnsi="Arial" w:cs="Arial"/>
            <w:color w:val="000000"/>
          </w:rPr>
          <w:t xml:space="preserve">Los esfuerzos depositados en el Sistema de Información Regional por parte del equipo SIR-SIGDEHU confirman la voluntad política en la creación e implementación de acciones concretas que le permitan al Departamento del Huila avanzar hacia un gobierno más abierto que fomente la participación activa de los ciudadanos y mejore la capacidad de respuesta del mismo hacia las personas. </w:t>
        </w:r>
      </w:ins>
    </w:p>
    <w:p w14:paraId="5359BFE7" w14:textId="77777777" w:rsidR="002D0037" w:rsidRDefault="002D0037" w:rsidP="002D0037">
      <w:pPr>
        <w:rPr>
          <w:ins w:id="1176" w:author="Camilo Cabrera" w:date="2017-12-11T17:54:00Z"/>
        </w:rPr>
      </w:pPr>
    </w:p>
    <w:p w14:paraId="3523E639" w14:textId="77777777" w:rsidR="002D0037" w:rsidRDefault="002D0037" w:rsidP="002D0037">
      <w:pPr>
        <w:pStyle w:val="NormalWeb"/>
        <w:spacing w:before="0" w:beforeAutospacing="0" w:after="0" w:afterAutospacing="0"/>
        <w:jc w:val="both"/>
        <w:rPr>
          <w:ins w:id="1177" w:author="Camilo Cabrera" w:date="2017-12-11T17:54:00Z"/>
        </w:rPr>
      </w:pPr>
      <w:ins w:id="1178" w:author="Camilo Cabrera" w:date="2017-12-11T17:54:00Z">
        <w:r>
          <w:rPr>
            <w:rFonts w:ascii="Arial" w:hAnsi="Arial" w:cs="Arial"/>
            <w:color w:val="000000"/>
          </w:rPr>
          <w:t xml:space="preserve">La publicación de datos tiene propósitos comerciales y no comerciales que facilitan la transparencia, participación y colaboración a través del desarrollo de aplicaciones y servicios realizados por las comunidades de desarrollo, la industria de tecnologías de información, la academia o cualquier ciudadano. </w:t>
        </w:r>
      </w:ins>
    </w:p>
    <w:p w14:paraId="3D43E25D" w14:textId="77777777" w:rsidR="002D0037" w:rsidRDefault="002D0037" w:rsidP="002D0037">
      <w:pPr>
        <w:rPr>
          <w:ins w:id="1179" w:author="Camilo Cabrera" w:date="2017-12-11T17:54:00Z"/>
        </w:rPr>
      </w:pPr>
    </w:p>
    <w:p w14:paraId="704FD277" w14:textId="77777777" w:rsidR="002D0037" w:rsidRDefault="002D0037" w:rsidP="002D0037">
      <w:pPr>
        <w:pStyle w:val="NormalWeb"/>
        <w:spacing w:before="0" w:beforeAutospacing="0" w:after="0" w:afterAutospacing="0"/>
        <w:jc w:val="both"/>
        <w:rPr>
          <w:ins w:id="1180" w:author="Camilo Cabrera" w:date="2017-12-11T17:54:00Z"/>
        </w:rPr>
      </w:pPr>
      <w:ins w:id="1181" w:author="Camilo Cabrera" w:date="2017-12-11T17:54:00Z">
        <w:r>
          <w:rPr>
            <w:rFonts w:ascii="Arial" w:hAnsi="Arial" w:cs="Arial"/>
            <w:color w:val="000000"/>
          </w:rPr>
          <w:lastRenderedPageBreak/>
          <w:t>El equipo SIR-SIGDEHU socializó con las Secretarías de “Educación”, “Salud” y “Cultura y Turismo” con ánimo de actualizar el inventario de datos del Departamento del Huila. Como punto de partida, se tomaron los avances realizados por el equipo TIC de la Gobernación en el proyecto de datos abiertos en el 2015 y, además de actualizar las fuentes de información, se incluyó aquellas de relevancia para el Sistema de Información Regional a través de la Secretaría de Planeación.</w:t>
        </w:r>
      </w:ins>
    </w:p>
    <w:p w14:paraId="55A68798" w14:textId="77777777" w:rsidR="00821DA8" w:rsidRDefault="00821DA8" w:rsidP="00821DA8">
      <w:pPr>
        <w:rPr>
          <w:ins w:id="1182" w:author="Camilo Cabrera" w:date="2017-12-11T22:11:00Z"/>
        </w:rPr>
        <w:pPrChange w:id="1183" w:author="Camilo Cabrera" w:date="2017-12-11T22:11:00Z">
          <w:pPr>
            <w:pStyle w:val="Heading1"/>
            <w:spacing w:before="400" w:after="120"/>
          </w:pPr>
        </w:pPrChange>
      </w:pPr>
      <w:bookmarkStart w:id="1184" w:name="_Toc500793548"/>
    </w:p>
    <w:p w14:paraId="414A006A" w14:textId="65179B1D" w:rsidR="002D0037" w:rsidRPr="003843BD" w:rsidRDefault="002D0037" w:rsidP="003843BD">
      <w:pPr>
        <w:pStyle w:val="Heading3"/>
        <w:rPr>
          <w:ins w:id="1185" w:author="Camilo Cabrera" w:date="2017-12-11T17:54:00Z"/>
          <w:sz w:val="20"/>
          <w:rPrChange w:id="1186" w:author="Camilo Cabrera" w:date="2017-12-11T22:12:00Z">
            <w:rPr>
              <w:ins w:id="1187" w:author="Camilo Cabrera" w:date="2017-12-11T17:54:00Z"/>
            </w:rPr>
          </w:rPrChange>
        </w:rPr>
        <w:pPrChange w:id="1188" w:author="Camilo Cabrera" w:date="2017-12-11T22:14:00Z">
          <w:pPr>
            <w:pStyle w:val="Heading1"/>
            <w:spacing w:before="400" w:after="120"/>
          </w:pPr>
        </w:pPrChange>
      </w:pPr>
      <w:ins w:id="1189" w:author="Camilo Cabrera" w:date="2017-12-11T17:54:00Z">
        <w:r w:rsidRPr="003843BD">
          <w:rPr>
            <w:rPrChange w:id="1190" w:author="Camilo Cabrera" w:date="2017-12-11T22:12:00Z">
              <w:rPr>
                <w:rFonts w:ascii="Arial" w:hAnsi="Arial" w:cs="Arial"/>
                <w:b/>
                <w:bCs/>
                <w:color w:val="000000"/>
                <w:sz w:val="40"/>
                <w:szCs w:val="40"/>
              </w:rPr>
            </w:rPrChange>
          </w:rPr>
          <w:t>Consolidado</w:t>
        </w:r>
        <w:bookmarkEnd w:id="1184"/>
      </w:ins>
    </w:p>
    <w:p w14:paraId="4EFEAC9C" w14:textId="77777777" w:rsidR="002D0037" w:rsidRDefault="002D0037" w:rsidP="002D0037">
      <w:pPr>
        <w:pStyle w:val="NormalWeb"/>
        <w:spacing w:before="0" w:beforeAutospacing="0" w:after="0" w:afterAutospacing="0"/>
        <w:rPr>
          <w:ins w:id="1191" w:author="Camilo Cabrera" w:date="2017-12-11T17:54:00Z"/>
        </w:rPr>
      </w:pPr>
      <w:ins w:id="1192" w:author="Camilo Cabrera" w:date="2017-12-11T17:54:00Z">
        <w:r>
          <w:rPr>
            <w:rFonts w:ascii="Arial" w:hAnsi="Arial" w:cs="Arial"/>
            <w:color w:val="000000"/>
            <w:sz w:val="22"/>
            <w:szCs w:val="22"/>
          </w:rPr>
          <w:t>Las fuentes de información se pueden consolidar en la siguiente tabla:</w:t>
        </w:r>
      </w:ins>
    </w:p>
    <w:p w14:paraId="1B30CF2A" w14:textId="77777777" w:rsidR="002D0037" w:rsidRPr="003843BD" w:rsidRDefault="002D0037" w:rsidP="002D0037">
      <w:pPr>
        <w:rPr>
          <w:ins w:id="1193" w:author="Camilo Cabrera" w:date="2017-12-11T17:54:00Z"/>
        </w:rPr>
      </w:pPr>
    </w:p>
    <w:tbl>
      <w:tblPr>
        <w:tblW w:w="0" w:type="auto"/>
        <w:tblCellMar>
          <w:top w:w="15" w:type="dxa"/>
          <w:left w:w="15" w:type="dxa"/>
          <w:bottom w:w="15" w:type="dxa"/>
          <w:right w:w="15" w:type="dxa"/>
        </w:tblCellMar>
        <w:tblLook w:val="04A0" w:firstRow="1" w:lastRow="0" w:firstColumn="1" w:lastColumn="0" w:noHBand="0" w:noVBand="1"/>
      </w:tblPr>
      <w:tblGrid>
        <w:gridCol w:w="1412"/>
        <w:gridCol w:w="181"/>
        <w:gridCol w:w="841"/>
        <w:gridCol w:w="581"/>
        <w:gridCol w:w="901"/>
        <w:gridCol w:w="840"/>
        <w:gridCol w:w="581"/>
        <w:gridCol w:w="801"/>
        <w:gridCol w:w="941"/>
        <w:gridCol w:w="951"/>
        <w:gridCol w:w="792"/>
      </w:tblGrid>
      <w:tr w:rsidR="002D0037" w:rsidRPr="003843BD" w14:paraId="190DA6C3" w14:textId="77777777" w:rsidTr="002D0037">
        <w:trPr>
          <w:trHeight w:val="300"/>
          <w:ins w:id="1194" w:author="Camilo Cabrera" w:date="2017-12-11T17:54:00Z"/>
        </w:trPr>
        <w:tc>
          <w:tcPr>
            <w:tcW w:w="0" w:type="auto"/>
            <w:gridSpan w:val="11"/>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A8846B7" w14:textId="77777777" w:rsidR="002D0037" w:rsidRPr="003843BD" w:rsidRDefault="002D0037">
            <w:pPr>
              <w:pStyle w:val="NormalWeb"/>
              <w:spacing w:before="0" w:beforeAutospacing="0" w:after="0" w:afterAutospacing="0"/>
              <w:jc w:val="center"/>
              <w:rPr>
                <w:ins w:id="1195" w:author="Camilo Cabrera" w:date="2017-12-11T17:54:00Z"/>
                <w:sz w:val="18"/>
                <w:rPrChange w:id="1196" w:author="Camilo Cabrera" w:date="2017-12-11T22:12:00Z">
                  <w:rPr>
                    <w:ins w:id="1197" w:author="Camilo Cabrera" w:date="2017-12-11T17:54:00Z"/>
                  </w:rPr>
                </w:rPrChange>
              </w:rPr>
            </w:pPr>
            <w:ins w:id="1198" w:author="Camilo Cabrera" w:date="2017-12-11T17:54:00Z">
              <w:r w:rsidRPr="003843BD">
                <w:rPr>
                  <w:rFonts w:ascii="Arial" w:hAnsi="Arial" w:cs="Arial"/>
                  <w:color w:val="000000"/>
                  <w:sz w:val="18"/>
                  <w:szCs w:val="20"/>
                  <w:rPrChange w:id="1199" w:author="Camilo Cabrera" w:date="2017-12-11T22:12:00Z">
                    <w:rPr>
                      <w:rFonts w:ascii="Arial" w:hAnsi="Arial" w:cs="Arial"/>
                      <w:color w:val="000000"/>
                      <w:sz w:val="20"/>
                      <w:szCs w:val="20"/>
                    </w:rPr>
                  </w:rPrChange>
                </w:rPr>
                <w:t>FUENTES DE INFORMACIÓN</w:t>
              </w:r>
            </w:ins>
          </w:p>
        </w:tc>
      </w:tr>
      <w:tr w:rsidR="002D0037" w:rsidRPr="003843BD" w14:paraId="0EE31777" w14:textId="77777777" w:rsidTr="002D0037">
        <w:trPr>
          <w:trHeight w:val="480"/>
          <w:ins w:id="1200"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BC336DF" w14:textId="77777777" w:rsidR="002D0037" w:rsidRPr="003843BD" w:rsidRDefault="002D0037">
            <w:pPr>
              <w:rPr>
                <w:ins w:id="1201" w:author="Camilo Cabrera" w:date="2017-12-11T17:54:00Z"/>
                <w:sz w:val="18"/>
                <w:rPrChange w:id="1202" w:author="Camilo Cabrera" w:date="2017-12-11T22:12:00Z">
                  <w:rPr>
                    <w:ins w:id="1203"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B1CCD0C" w14:textId="77777777" w:rsidR="002D0037" w:rsidRPr="003843BD" w:rsidRDefault="002D0037">
            <w:pPr>
              <w:rPr>
                <w:ins w:id="1204" w:author="Camilo Cabrera" w:date="2017-12-11T17:54:00Z"/>
                <w:sz w:val="18"/>
                <w:rPrChange w:id="1205" w:author="Camilo Cabrera" w:date="2017-12-11T22:12:00Z">
                  <w:rPr>
                    <w:ins w:id="1206"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AF31C81" w14:textId="77777777" w:rsidR="002D0037" w:rsidRPr="003843BD" w:rsidRDefault="002D0037">
            <w:pPr>
              <w:pStyle w:val="NormalWeb"/>
              <w:spacing w:before="0" w:beforeAutospacing="0" w:after="0" w:afterAutospacing="0"/>
              <w:jc w:val="center"/>
              <w:rPr>
                <w:ins w:id="1207" w:author="Camilo Cabrera" w:date="2017-12-11T17:54:00Z"/>
                <w:sz w:val="18"/>
                <w:rPrChange w:id="1208" w:author="Camilo Cabrera" w:date="2017-12-11T22:12:00Z">
                  <w:rPr>
                    <w:ins w:id="1209" w:author="Camilo Cabrera" w:date="2017-12-11T17:54:00Z"/>
                  </w:rPr>
                </w:rPrChange>
              </w:rPr>
            </w:pPr>
            <w:ins w:id="1210" w:author="Camilo Cabrera" w:date="2017-12-11T17:54:00Z">
              <w:r w:rsidRPr="003843BD">
                <w:rPr>
                  <w:rFonts w:ascii="Arial" w:hAnsi="Arial" w:cs="Arial"/>
                  <w:b/>
                  <w:bCs/>
                  <w:color w:val="000000"/>
                  <w:sz w:val="18"/>
                  <w:szCs w:val="20"/>
                  <w:rPrChange w:id="1211" w:author="Camilo Cabrera" w:date="2017-12-11T22:12:00Z">
                    <w:rPr>
                      <w:rFonts w:ascii="Arial" w:hAnsi="Arial" w:cs="Arial"/>
                      <w:b/>
                      <w:bCs/>
                      <w:color w:val="000000"/>
                      <w:sz w:val="20"/>
                      <w:szCs w:val="20"/>
                    </w:rPr>
                  </w:rPrChange>
                </w:rPr>
                <w:t>Amedida</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B993DDB" w14:textId="77777777" w:rsidR="002D0037" w:rsidRPr="003843BD" w:rsidRDefault="002D0037">
            <w:pPr>
              <w:pStyle w:val="NormalWeb"/>
              <w:spacing w:before="0" w:beforeAutospacing="0" w:after="0" w:afterAutospacing="0"/>
              <w:jc w:val="center"/>
              <w:rPr>
                <w:ins w:id="1212" w:author="Camilo Cabrera" w:date="2017-12-11T17:54:00Z"/>
                <w:sz w:val="18"/>
                <w:rPrChange w:id="1213" w:author="Camilo Cabrera" w:date="2017-12-11T22:12:00Z">
                  <w:rPr>
                    <w:ins w:id="1214" w:author="Camilo Cabrera" w:date="2017-12-11T17:54:00Z"/>
                  </w:rPr>
                </w:rPrChange>
              </w:rPr>
            </w:pPr>
            <w:ins w:id="1215" w:author="Camilo Cabrera" w:date="2017-12-11T17:54:00Z">
              <w:r w:rsidRPr="003843BD">
                <w:rPr>
                  <w:rFonts w:ascii="Arial" w:hAnsi="Arial" w:cs="Arial"/>
                  <w:b/>
                  <w:bCs/>
                  <w:color w:val="000000"/>
                  <w:sz w:val="18"/>
                  <w:szCs w:val="20"/>
                  <w:rPrChange w:id="1216" w:author="Camilo Cabrera" w:date="2017-12-11T22:12:00Z">
                    <w:rPr>
                      <w:rFonts w:ascii="Arial" w:hAnsi="Arial" w:cs="Arial"/>
                      <w:b/>
                      <w:bCs/>
                      <w:color w:val="000000"/>
                      <w:sz w:val="20"/>
                      <w:szCs w:val="20"/>
                    </w:rPr>
                  </w:rPrChange>
                </w:rPr>
                <w:t>Anual</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0E6CEDA" w14:textId="77777777" w:rsidR="002D0037" w:rsidRPr="003843BD" w:rsidRDefault="002D0037">
            <w:pPr>
              <w:pStyle w:val="NormalWeb"/>
              <w:spacing w:before="0" w:beforeAutospacing="0" w:after="0" w:afterAutospacing="0"/>
              <w:jc w:val="center"/>
              <w:rPr>
                <w:ins w:id="1217" w:author="Camilo Cabrera" w:date="2017-12-11T17:54:00Z"/>
                <w:sz w:val="18"/>
                <w:rPrChange w:id="1218" w:author="Camilo Cabrera" w:date="2017-12-11T22:12:00Z">
                  <w:rPr>
                    <w:ins w:id="1219" w:author="Camilo Cabrera" w:date="2017-12-11T17:54:00Z"/>
                  </w:rPr>
                </w:rPrChange>
              </w:rPr>
            </w:pPr>
            <w:ins w:id="1220" w:author="Camilo Cabrera" w:date="2017-12-11T17:54:00Z">
              <w:r w:rsidRPr="003843BD">
                <w:rPr>
                  <w:rFonts w:ascii="Arial" w:hAnsi="Arial" w:cs="Arial"/>
                  <w:b/>
                  <w:bCs/>
                  <w:color w:val="000000"/>
                  <w:sz w:val="18"/>
                  <w:szCs w:val="20"/>
                  <w:rPrChange w:id="1221" w:author="Camilo Cabrera" w:date="2017-12-11T22:12:00Z">
                    <w:rPr>
                      <w:rFonts w:ascii="Arial" w:hAnsi="Arial" w:cs="Arial"/>
                      <w:b/>
                      <w:bCs/>
                      <w:color w:val="000000"/>
                      <w:sz w:val="20"/>
                      <w:szCs w:val="20"/>
                    </w:rPr>
                  </w:rPrChange>
                </w:rPr>
                <w:t>Bimestral</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19A684C" w14:textId="77777777" w:rsidR="002D0037" w:rsidRPr="003843BD" w:rsidRDefault="002D0037">
            <w:pPr>
              <w:pStyle w:val="NormalWeb"/>
              <w:spacing w:before="0" w:beforeAutospacing="0" w:after="0" w:afterAutospacing="0"/>
              <w:jc w:val="center"/>
              <w:rPr>
                <w:ins w:id="1222" w:author="Camilo Cabrera" w:date="2017-12-11T17:54:00Z"/>
                <w:sz w:val="18"/>
                <w:rPrChange w:id="1223" w:author="Camilo Cabrera" w:date="2017-12-11T22:12:00Z">
                  <w:rPr>
                    <w:ins w:id="1224" w:author="Camilo Cabrera" w:date="2017-12-11T17:54:00Z"/>
                  </w:rPr>
                </w:rPrChange>
              </w:rPr>
            </w:pPr>
            <w:ins w:id="1225" w:author="Camilo Cabrera" w:date="2017-12-11T17:54:00Z">
              <w:r w:rsidRPr="003843BD">
                <w:rPr>
                  <w:rFonts w:ascii="Arial" w:hAnsi="Arial" w:cs="Arial"/>
                  <w:b/>
                  <w:bCs/>
                  <w:color w:val="000000"/>
                  <w:sz w:val="18"/>
                  <w:szCs w:val="20"/>
                  <w:rPrChange w:id="1226" w:author="Camilo Cabrera" w:date="2017-12-11T22:12:00Z">
                    <w:rPr>
                      <w:rFonts w:ascii="Arial" w:hAnsi="Arial" w:cs="Arial"/>
                      <w:b/>
                      <w:bCs/>
                      <w:color w:val="000000"/>
                      <w:sz w:val="20"/>
                      <w:szCs w:val="20"/>
                    </w:rPr>
                  </w:rPrChange>
                </w:rPr>
                <w:t>Cada 4 años</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BA0030D" w14:textId="77777777" w:rsidR="002D0037" w:rsidRPr="003843BD" w:rsidRDefault="002D0037">
            <w:pPr>
              <w:pStyle w:val="NormalWeb"/>
              <w:spacing w:before="0" w:beforeAutospacing="0" w:after="0" w:afterAutospacing="0"/>
              <w:jc w:val="center"/>
              <w:rPr>
                <w:ins w:id="1227" w:author="Camilo Cabrera" w:date="2017-12-11T17:54:00Z"/>
                <w:sz w:val="18"/>
                <w:rPrChange w:id="1228" w:author="Camilo Cabrera" w:date="2017-12-11T22:12:00Z">
                  <w:rPr>
                    <w:ins w:id="1229" w:author="Camilo Cabrera" w:date="2017-12-11T17:54:00Z"/>
                  </w:rPr>
                </w:rPrChange>
              </w:rPr>
            </w:pPr>
            <w:ins w:id="1230" w:author="Camilo Cabrera" w:date="2017-12-11T17:54:00Z">
              <w:r w:rsidRPr="003843BD">
                <w:rPr>
                  <w:rFonts w:ascii="Arial" w:hAnsi="Arial" w:cs="Arial"/>
                  <w:b/>
                  <w:bCs/>
                  <w:color w:val="000000"/>
                  <w:sz w:val="18"/>
                  <w:szCs w:val="20"/>
                  <w:rPrChange w:id="1231" w:author="Camilo Cabrera" w:date="2017-12-11T22:12:00Z">
                    <w:rPr>
                      <w:rFonts w:ascii="Arial" w:hAnsi="Arial" w:cs="Arial"/>
                      <w:b/>
                      <w:bCs/>
                      <w:color w:val="000000"/>
                      <w:sz w:val="20"/>
                      <w:szCs w:val="20"/>
                    </w:rPr>
                  </w:rPrChange>
                </w:rPr>
                <w:t>Diaria</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4A1E297" w14:textId="77777777" w:rsidR="002D0037" w:rsidRPr="003843BD" w:rsidRDefault="002D0037">
            <w:pPr>
              <w:pStyle w:val="NormalWeb"/>
              <w:spacing w:before="0" w:beforeAutospacing="0" w:after="0" w:afterAutospacing="0"/>
              <w:jc w:val="center"/>
              <w:rPr>
                <w:ins w:id="1232" w:author="Camilo Cabrera" w:date="2017-12-11T17:54:00Z"/>
                <w:sz w:val="18"/>
                <w:rPrChange w:id="1233" w:author="Camilo Cabrera" w:date="2017-12-11T22:12:00Z">
                  <w:rPr>
                    <w:ins w:id="1234" w:author="Camilo Cabrera" w:date="2017-12-11T17:54:00Z"/>
                  </w:rPr>
                </w:rPrChange>
              </w:rPr>
            </w:pPr>
            <w:ins w:id="1235" w:author="Camilo Cabrera" w:date="2017-12-11T17:54:00Z">
              <w:r w:rsidRPr="003843BD">
                <w:rPr>
                  <w:rFonts w:ascii="Arial" w:hAnsi="Arial" w:cs="Arial"/>
                  <w:b/>
                  <w:bCs/>
                  <w:color w:val="000000"/>
                  <w:sz w:val="18"/>
                  <w:szCs w:val="20"/>
                  <w:rPrChange w:id="1236" w:author="Camilo Cabrera" w:date="2017-12-11T22:12:00Z">
                    <w:rPr>
                      <w:rFonts w:ascii="Arial" w:hAnsi="Arial" w:cs="Arial"/>
                      <w:b/>
                      <w:bCs/>
                      <w:color w:val="000000"/>
                      <w:sz w:val="20"/>
                      <w:szCs w:val="20"/>
                    </w:rPr>
                  </w:rPrChange>
                </w:rPr>
                <w:t>Mensual</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17E7EAA" w14:textId="77777777" w:rsidR="002D0037" w:rsidRPr="003843BD" w:rsidRDefault="002D0037">
            <w:pPr>
              <w:pStyle w:val="NormalWeb"/>
              <w:spacing w:before="0" w:beforeAutospacing="0" w:after="0" w:afterAutospacing="0"/>
              <w:jc w:val="center"/>
              <w:rPr>
                <w:ins w:id="1237" w:author="Camilo Cabrera" w:date="2017-12-11T17:54:00Z"/>
                <w:sz w:val="18"/>
                <w:rPrChange w:id="1238" w:author="Camilo Cabrera" w:date="2017-12-11T22:12:00Z">
                  <w:rPr>
                    <w:ins w:id="1239" w:author="Camilo Cabrera" w:date="2017-12-11T17:54:00Z"/>
                  </w:rPr>
                </w:rPrChange>
              </w:rPr>
            </w:pPr>
            <w:ins w:id="1240" w:author="Camilo Cabrera" w:date="2017-12-11T17:54:00Z">
              <w:r w:rsidRPr="003843BD">
                <w:rPr>
                  <w:rFonts w:ascii="Arial" w:hAnsi="Arial" w:cs="Arial"/>
                  <w:b/>
                  <w:bCs/>
                  <w:color w:val="000000"/>
                  <w:sz w:val="18"/>
                  <w:szCs w:val="20"/>
                  <w:rPrChange w:id="1241" w:author="Camilo Cabrera" w:date="2017-12-11T22:12:00Z">
                    <w:rPr>
                      <w:rFonts w:ascii="Arial" w:hAnsi="Arial" w:cs="Arial"/>
                      <w:b/>
                      <w:bCs/>
                      <w:color w:val="000000"/>
                      <w:sz w:val="20"/>
                      <w:szCs w:val="20"/>
                    </w:rPr>
                  </w:rPrChange>
                </w:rPr>
                <w:t>Semestral</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CCE285C" w14:textId="77777777" w:rsidR="002D0037" w:rsidRPr="003843BD" w:rsidRDefault="002D0037">
            <w:pPr>
              <w:pStyle w:val="NormalWeb"/>
              <w:spacing w:before="0" w:beforeAutospacing="0" w:after="0" w:afterAutospacing="0"/>
              <w:jc w:val="center"/>
              <w:rPr>
                <w:ins w:id="1242" w:author="Camilo Cabrera" w:date="2017-12-11T17:54:00Z"/>
                <w:sz w:val="18"/>
                <w:rPrChange w:id="1243" w:author="Camilo Cabrera" w:date="2017-12-11T22:12:00Z">
                  <w:rPr>
                    <w:ins w:id="1244" w:author="Camilo Cabrera" w:date="2017-12-11T17:54:00Z"/>
                  </w:rPr>
                </w:rPrChange>
              </w:rPr>
            </w:pPr>
            <w:ins w:id="1245" w:author="Camilo Cabrera" w:date="2017-12-11T17:54:00Z">
              <w:r w:rsidRPr="003843BD">
                <w:rPr>
                  <w:rFonts w:ascii="Arial" w:hAnsi="Arial" w:cs="Arial"/>
                  <w:b/>
                  <w:bCs/>
                  <w:color w:val="000000"/>
                  <w:sz w:val="18"/>
                  <w:szCs w:val="20"/>
                  <w:rPrChange w:id="1246" w:author="Camilo Cabrera" w:date="2017-12-11T22:12:00Z">
                    <w:rPr>
                      <w:rFonts w:ascii="Arial" w:hAnsi="Arial" w:cs="Arial"/>
                      <w:b/>
                      <w:bCs/>
                      <w:color w:val="000000"/>
                      <w:sz w:val="20"/>
                      <w:szCs w:val="20"/>
                    </w:rPr>
                  </w:rPrChange>
                </w:rPr>
                <w:t>Trimestral</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BEF1AC7" w14:textId="77777777" w:rsidR="002D0037" w:rsidRPr="003843BD" w:rsidRDefault="002D0037">
            <w:pPr>
              <w:pStyle w:val="NormalWeb"/>
              <w:spacing w:before="0" w:beforeAutospacing="0" w:after="0" w:afterAutospacing="0"/>
              <w:jc w:val="center"/>
              <w:rPr>
                <w:ins w:id="1247" w:author="Camilo Cabrera" w:date="2017-12-11T17:54:00Z"/>
                <w:sz w:val="18"/>
                <w:rPrChange w:id="1248" w:author="Camilo Cabrera" w:date="2017-12-11T22:12:00Z">
                  <w:rPr>
                    <w:ins w:id="1249" w:author="Camilo Cabrera" w:date="2017-12-11T17:54:00Z"/>
                  </w:rPr>
                </w:rPrChange>
              </w:rPr>
            </w:pPr>
            <w:ins w:id="1250" w:author="Camilo Cabrera" w:date="2017-12-11T17:54:00Z">
              <w:r w:rsidRPr="003843BD">
                <w:rPr>
                  <w:rFonts w:ascii="Arial" w:hAnsi="Arial" w:cs="Arial"/>
                  <w:b/>
                  <w:bCs/>
                  <w:color w:val="000000"/>
                  <w:sz w:val="18"/>
                  <w:szCs w:val="20"/>
                  <w:rPrChange w:id="1251" w:author="Camilo Cabrera" w:date="2017-12-11T22:12:00Z">
                    <w:rPr>
                      <w:rFonts w:ascii="Arial" w:hAnsi="Arial" w:cs="Arial"/>
                      <w:b/>
                      <w:bCs/>
                      <w:color w:val="000000"/>
                      <w:sz w:val="20"/>
                      <w:szCs w:val="20"/>
                    </w:rPr>
                  </w:rPrChange>
                </w:rPr>
                <w:t>Suma total</w:t>
              </w:r>
            </w:ins>
          </w:p>
        </w:tc>
      </w:tr>
      <w:tr w:rsidR="002D0037" w:rsidRPr="003843BD" w14:paraId="2852A51E" w14:textId="77777777" w:rsidTr="002D0037">
        <w:trPr>
          <w:trHeight w:val="120"/>
          <w:ins w:id="1252"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907FB89" w14:textId="77777777" w:rsidR="002D0037" w:rsidRPr="003843BD" w:rsidRDefault="002D0037">
            <w:pPr>
              <w:rPr>
                <w:ins w:id="1253" w:author="Camilo Cabrera" w:date="2017-12-11T17:54:00Z"/>
                <w:sz w:val="18"/>
                <w:rPrChange w:id="1254" w:author="Camilo Cabrera" w:date="2017-12-11T22:12:00Z">
                  <w:rPr>
                    <w:ins w:id="125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2497F4E" w14:textId="77777777" w:rsidR="002D0037" w:rsidRPr="003843BD" w:rsidRDefault="002D0037">
            <w:pPr>
              <w:pStyle w:val="NormalWeb"/>
              <w:spacing w:before="0" w:beforeAutospacing="0" w:after="0" w:afterAutospacing="0"/>
              <w:jc w:val="center"/>
              <w:rPr>
                <w:ins w:id="1256" w:author="Camilo Cabrera" w:date="2017-12-11T17:54:00Z"/>
                <w:sz w:val="18"/>
                <w:rPrChange w:id="1257" w:author="Camilo Cabrera" w:date="2017-12-11T22:12:00Z">
                  <w:rPr>
                    <w:ins w:id="1258" w:author="Camilo Cabrera" w:date="2017-12-11T17:54:00Z"/>
                  </w:rPr>
                </w:rPrChange>
              </w:rPr>
            </w:pPr>
            <w:ins w:id="1259" w:author="Camilo Cabrera" w:date="2017-12-11T17:54:00Z">
              <w:r w:rsidRPr="003843BD">
                <w:rPr>
                  <w:rFonts w:ascii="Arial" w:hAnsi="Arial" w:cs="Arial"/>
                  <w:color w:val="000000"/>
                  <w:sz w:val="18"/>
                  <w:szCs w:val="20"/>
                  <w:rPrChange w:id="1260" w:author="Camilo Cabrera" w:date="2017-12-11T22:12:00Z">
                    <w:rPr>
                      <w:rFonts w:ascii="Arial" w:hAnsi="Arial" w:cs="Arial"/>
                      <w:color w:val="000000"/>
                      <w:sz w:val="20"/>
                      <w:szCs w:val="20"/>
                    </w:rPr>
                  </w:rPrChange>
                </w:rPr>
                <w:t>0</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8A58038" w14:textId="77777777" w:rsidR="002D0037" w:rsidRPr="003843BD" w:rsidRDefault="002D0037">
            <w:pPr>
              <w:rPr>
                <w:ins w:id="1261" w:author="Camilo Cabrera" w:date="2017-12-11T17:54:00Z"/>
                <w:sz w:val="18"/>
                <w:rPrChange w:id="1262" w:author="Camilo Cabrera" w:date="2017-12-11T22:12:00Z">
                  <w:rPr>
                    <w:ins w:id="1263"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034B69E" w14:textId="77777777" w:rsidR="002D0037" w:rsidRPr="003843BD" w:rsidRDefault="002D0037">
            <w:pPr>
              <w:rPr>
                <w:ins w:id="1264" w:author="Camilo Cabrera" w:date="2017-12-11T17:54:00Z"/>
                <w:sz w:val="18"/>
                <w:rPrChange w:id="1265" w:author="Camilo Cabrera" w:date="2017-12-11T22:12:00Z">
                  <w:rPr>
                    <w:ins w:id="1266"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14EA6CF" w14:textId="77777777" w:rsidR="002D0037" w:rsidRPr="003843BD" w:rsidRDefault="002D0037">
            <w:pPr>
              <w:rPr>
                <w:ins w:id="1267" w:author="Camilo Cabrera" w:date="2017-12-11T17:54:00Z"/>
                <w:sz w:val="18"/>
                <w:rPrChange w:id="1268" w:author="Camilo Cabrera" w:date="2017-12-11T22:12:00Z">
                  <w:rPr>
                    <w:ins w:id="1269"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162441E" w14:textId="77777777" w:rsidR="002D0037" w:rsidRPr="003843BD" w:rsidRDefault="002D0037">
            <w:pPr>
              <w:rPr>
                <w:ins w:id="1270" w:author="Camilo Cabrera" w:date="2017-12-11T17:54:00Z"/>
                <w:sz w:val="18"/>
                <w:rPrChange w:id="1271" w:author="Camilo Cabrera" w:date="2017-12-11T22:12:00Z">
                  <w:rPr>
                    <w:ins w:id="127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1DC0279" w14:textId="77777777" w:rsidR="002D0037" w:rsidRPr="003843BD" w:rsidRDefault="002D0037">
            <w:pPr>
              <w:rPr>
                <w:ins w:id="1273" w:author="Camilo Cabrera" w:date="2017-12-11T17:54:00Z"/>
                <w:sz w:val="18"/>
                <w:rPrChange w:id="1274" w:author="Camilo Cabrera" w:date="2017-12-11T22:12:00Z">
                  <w:rPr>
                    <w:ins w:id="127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057B20E" w14:textId="77777777" w:rsidR="002D0037" w:rsidRPr="003843BD" w:rsidRDefault="002D0037">
            <w:pPr>
              <w:rPr>
                <w:ins w:id="1276" w:author="Camilo Cabrera" w:date="2017-12-11T17:54:00Z"/>
                <w:sz w:val="18"/>
                <w:rPrChange w:id="1277" w:author="Camilo Cabrera" w:date="2017-12-11T22:12:00Z">
                  <w:rPr>
                    <w:ins w:id="127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F566B3F" w14:textId="77777777" w:rsidR="002D0037" w:rsidRPr="003843BD" w:rsidRDefault="002D0037">
            <w:pPr>
              <w:rPr>
                <w:ins w:id="1279" w:author="Camilo Cabrera" w:date="2017-12-11T17:54:00Z"/>
                <w:sz w:val="18"/>
                <w:rPrChange w:id="1280" w:author="Camilo Cabrera" w:date="2017-12-11T22:12:00Z">
                  <w:rPr>
                    <w:ins w:id="1281"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15D3783" w14:textId="77777777" w:rsidR="002D0037" w:rsidRPr="003843BD" w:rsidRDefault="002D0037">
            <w:pPr>
              <w:rPr>
                <w:ins w:id="1282" w:author="Camilo Cabrera" w:date="2017-12-11T17:54:00Z"/>
                <w:sz w:val="18"/>
                <w:rPrChange w:id="1283" w:author="Camilo Cabrera" w:date="2017-12-11T22:12:00Z">
                  <w:rPr>
                    <w:ins w:id="128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0278CD6" w14:textId="77777777" w:rsidR="002D0037" w:rsidRPr="003843BD" w:rsidRDefault="002D0037">
            <w:pPr>
              <w:pStyle w:val="NormalWeb"/>
              <w:spacing w:before="0" w:beforeAutospacing="0" w:after="0" w:afterAutospacing="0"/>
              <w:jc w:val="center"/>
              <w:rPr>
                <w:ins w:id="1285" w:author="Camilo Cabrera" w:date="2017-12-11T17:54:00Z"/>
                <w:sz w:val="18"/>
                <w:rPrChange w:id="1286" w:author="Camilo Cabrera" w:date="2017-12-11T22:12:00Z">
                  <w:rPr>
                    <w:ins w:id="1287" w:author="Camilo Cabrera" w:date="2017-12-11T17:54:00Z"/>
                  </w:rPr>
                </w:rPrChange>
              </w:rPr>
            </w:pPr>
            <w:ins w:id="1288" w:author="Camilo Cabrera" w:date="2017-12-11T17:54:00Z">
              <w:r w:rsidRPr="003843BD">
                <w:rPr>
                  <w:rFonts w:ascii="Arial" w:hAnsi="Arial" w:cs="Arial"/>
                  <w:b/>
                  <w:bCs/>
                  <w:color w:val="000000"/>
                  <w:sz w:val="18"/>
                  <w:szCs w:val="20"/>
                  <w:rPrChange w:id="1289" w:author="Camilo Cabrera" w:date="2017-12-11T22:12:00Z">
                    <w:rPr>
                      <w:rFonts w:ascii="Arial" w:hAnsi="Arial" w:cs="Arial"/>
                      <w:b/>
                      <w:bCs/>
                      <w:color w:val="000000"/>
                      <w:sz w:val="20"/>
                      <w:szCs w:val="20"/>
                    </w:rPr>
                  </w:rPrChange>
                </w:rPr>
                <w:t>0</w:t>
              </w:r>
            </w:ins>
          </w:p>
        </w:tc>
      </w:tr>
      <w:tr w:rsidR="002D0037" w:rsidRPr="003843BD" w14:paraId="147DED30" w14:textId="77777777" w:rsidTr="002D0037">
        <w:trPr>
          <w:trHeight w:val="300"/>
          <w:ins w:id="1290"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5952C4B" w14:textId="77777777" w:rsidR="002D0037" w:rsidRPr="003843BD" w:rsidRDefault="002D0037">
            <w:pPr>
              <w:pStyle w:val="NormalWeb"/>
              <w:spacing w:before="0" w:beforeAutospacing="0" w:after="0" w:afterAutospacing="0"/>
              <w:rPr>
                <w:ins w:id="1291" w:author="Camilo Cabrera" w:date="2017-12-11T17:54:00Z"/>
                <w:sz w:val="18"/>
                <w:rPrChange w:id="1292" w:author="Camilo Cabrera" w:date="2017-12-11T22:12:00Z">
                  <w:rPr>
                    <w:ins w:id="1293" w:author="Camilo Cabrera" w:date="2017-12-11T17:54:00Z"/>
                  </w:rPr>
                </w:rPrChange>
              </w:rPr>
            </w:pPr>
            <w:ins w:id="1294" w:author="Camilo Cabrera" w:date="2017-12-11T17:54:00Z">
              <w:r w:rsidRPr="003843BD">
                <w:rPr>
                  <w:rFonts w:ascii="Arial" w:hAnsi="Arial" w:cs="Arial"/>
                  <w:b/>
                  <w:bCs/>
                  <w:color w:val="000000"/>
                  <w:sz w:val="18"/>
                  <w:szCs w:val="20"/>
                  <w:rPrChange w:id="1295" w:author="Camilo Cabrera" w:date="2017-12-11T22:12:00Z">
                    <w:rPr>
                      <w:rFonts w:ascii="Arial" w:hAnsi="Arial" w:cs="Arial"/>
                      <w:b/>
                      <w:bCs/>
                      <w:color w:val="000000"/>
                      <w:sz w:val="20"/>
                      <w:szCs w:val="20"/>
                    </w:rPr>
                  </w:rPrChange>
                </w:rPr>
                <w:t>Agricultura</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6D0FC28" w14:textId="77777777" w:rsidR="002D0037" w:rsidRPr="003843BD" w:rsidRDefault="002D0037">
            <w:pPr>
              <w:rPr>
                <w:ins w:id="1296" w:author="Camilo Cabrera" w:date="2017-12-11T17:54:00Z"/>
                <w:sz w:val="18"/>
                <w:rPrChange w:id="1297" w:author="Camilo Cabrera" w:date="2017-12-11T22:12:00Z">
                  <w:rPr>
                    <w:ins w:id="129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A666C3D" w14:textId="77777777" w:rsidR="002D0037" w:rsidRPr="003843BD" w:rsidRDefault="002D0037">
            <w:pPr>
              <w:pStyle w:val="NormalWeb"/>
              <w:spacing w:before="0" w:beforeAutospacing="0" w:after="0" w:afterAutospacing="0"/>
              <w:jc w:val="center"/>
              <w:rPr>
                <w:ins w:id="1299" w:author="Camilo Cabrera" w:date="2017-12-11T17:54:00Z"/>
                <w:sz w:val="18"/>
                <w:rPrChange w:id="1300" w:author="Camilo Cabrera" w:date="2017-12-11T22:12:00Z">
                  <w:rPr>
                    <w:ins w:id="1301" w:author="Camilo Cabrera" w:date="2017-12-11T17:54:00Z"/>
                  </w:rPr>
                </w:rPrChange>
              </w:rPr>
            </w:pPr>
            <w:ins w:id="1302" w:author="Camilo Cabrera" w:date="2017-12-11T17:54:00Z">
              <w:r w:rsidRPr="003843BD">
                <w:rPr>
                  <w:rFonts w:ascii="Arial" w:hAnsi="Arial" w:cs="Arial"/>
                  <w:color w:val="000000"/>
                  <w:sz w:val="18"/>
                  <w:szCs w:val="20"/>
                  <w:rPrChange w:id="1303" w:author="Camilo Cabrera" w:date="2017-12-11T22:12:00Z">
                    <w:rPr>
                      <w:rFonts w:ascii="Arial" w:hAnsi="Arial" w:cs="Arial"/>
                      <w:color w:val="000000"/>
                      <w:sz w:val="20"/>
                      <w:szCs w:val="20"/>
                    </w:rPr>
                  </w:rPrChange>
                </w:rPr>
                <w:t>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653349B" w14:textId="77777777" w:rsidR="002D0037" w:rsidRPr="003843BD" w:rsidRDefault="002D0037">
            <w:pPr>
              <w:pStyle w:val="NormalWeb"/>
              <w:spacing w:before="0" w:beforeAutospacing="0" w:after="0" w:afterAutospacing="0"/>
              <w:jc w:val="center"/>
              <w:rPr>
                <w:ins w:id="1304" w:author="Camilo Cabrera" w:date="2017-12-11T17:54:00Z"/>
                <w:sz w:val="18"/>
                <w:rPrChange w:id="1305" w:author="Camilo Cabrera" w:date="2017-12-11T22:12:00Z">
                  <w:rPr>
                    <w:ins w:id="1306" w:author="Camilo Cabrera" w:date="2017-12-11T17:54:00Z"/>
                  </w:rPr>
                </w:rPrChange>
              </w:rPr>
            </w:pPr>
            <w:ins w:id="1307" w:author="Camilo Cabrera" w:date="2017-12-11T17:54:00Z">
              <w:r w:rsidRPr="003843BD">
                <w:rPr>
                  <w:rFonts w:ascii="Arial" w:hAnsi="Arial" w:cs="Arial"/>
                  <w:color w:val="000000"/>
                  <w:sz w:val="18"/>
                  <w:szCs w:val="20"/>
                  <w:rPrChange w:id="1308" w:author="Camilo Cabrera" w:date="2017-12-11T22:12:00Z">
                    <w:rPr>
                      <w:rFonts w:ascii="Arial" w:hAnsi="Arial" w:cs="Arial"/>
                      <w:color w:val="000000"/>
                      <w:sz w:val="20"/>
                      <w:szCs w:val="20"/>
                    </w:rPr>
                  </w:rPrChange>
                </w:rPr>
                <w:t>24</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115ECFB" w14:textId="77777777" w:rsidR="002D0037" w:rsidRPr="003843BD" w:rsidRDefault="002D0037">
            <w:pPr>
              <w:rPr>
                <w:ins w:id="1309" w:author="Camilo Cabrera" w:date="2017-12-11T17:54:00Z"/>
                <w:sz w:val="18"/>
                <w:rPrChange w:id="1310" w:author="Camilo Cabrera" w:date="2017-12-11T22:12:00Z">
                  <w:rPr>
                    <w:ins w:id="1311"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1314EC0" w14:textId="77777777" w:rsidR="002D0037" w:rsidRPr="003843BD" w:rsidRDefault="002D0037">
            <w:pPr>
              <w:rPr>
                <w:ins w:id="1312" w:author="Camilo Cabrera" w:date="2017-12-11T17:54:00Z"/>
                <w:sz w:val="18"/>
                <w:rPrChange w:id="1313" w:author="Camilo Cabrera" w:date="2017-12-11T22:12:00Z">
                  <w:rPr>
                    <w:ins w:id="131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BA6CEFF" w14:textId="77777777" w:rsidR="002D0037" w:rsidRPr="003843BD" w:rsidRDefault="002D0037">
            <w:pPr>
              <w:rPr>
                <w:ins w:id="1315" w:author="Camilo Cabrera" w:date="2017-12-11T17:54:00Z"/>
                <w:sz w:val="18"/>
                <w:rPrChange w:id="1316" w:author="Camilo Cabrera" w:date="2017-12-11T22:12:00Z">
                  <w:rPr>
                    <w:ins w:id="1317"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9601621" w14:textId="77777777" w:rsidR="002D0037" w:rsidRPr="003843BD" w:rsidRDefault="002D0037">
            <w:pPr>
              <w:rPr>
                <w:ins w:id="1318" w:author="Camilo Cabrera" w:date="2017-12-11T17:54:00Z"/>
                <w:sz w:val="18"/>
                <w:rPrChange w:id="1319" w:author="Camilo Cabrera" w:date="2017-12-11T22:12:00Z">
                  <w:rPr>
                    <w:ins w:id="1320"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63DD5D2" w14:textId="77777777" w:rsidR="002D0037" w:rsidRPr="003843BD" w:rsidRDefault="002D0037">
            <w:pPr>
              <w:pStyle w:val="NormalWeb"/>
              <w:spacing w:before="0" w:beforeAutospacing="0" w:after="0" w:afterAutospacing="0"/>
              <w:jc w:val="center"/>
              <w:rPr>
                <w:ins w:id="1321" w:author="Camilo Cabrera" w:date="2017-12-11T17:54:00Z"/>
                <w:sz w:val="18"/>
                <w:rPrChange w:id="1322" w:author="Camilo Cabrera" w:date="2017-12-11T22:12:00Z">
                  <w:rPr>
                    <w:ins w:id="1323" w:author="Camilo Cabrera" w:date="2017-12-11T17:54:00Z"/>
                  </w:rPr>
                </w:rPrChange>
              </w:rPr>
            </w:pPr>
            <w:ins w:id="1324" w:author="Camilo Cabrera" w:date="2017-12-11T17:54:00Z">
              <w:r w:rsidRPr="003843BD">
                <w:rPr>
                  <w:rFonts w:ascii="Arial" w:hAnsi="Arial" w:cs="Arial"/>
                  <w:color w:val="000000"/>
                  <w:sz w:val="18"/>
                  <w:szCs w:val="20"/>
                  <w:rPrChange w:id="1325" w:author="Camilo Cabrera" w:date="2017-12-11T22:12:00Z">
                    <w:rPr>
                      <w:rFonts w:ascii="Arial" w:hAnsi="Arial" w:cs="Arial"/>
                      <w:color w:val="000000"/>
                      <w:sz w:val="20"/>
                      <w:szCs w:val="20"/>
                    </w:rPr>
                  </w:rPrChange>
                </w:rPr>
                <w:t>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D408700" w14:textId="77777777" w:rsidR="002D0037" w:rsidRPr="003843BD" w:rsidRDefault="002D0037">
            <w:pPr>
              <w:pStyle w:val="NormalWeb"/>
              <w:spacing w:before="0" w:beforeAutospacing="0" w:after="0" w:afterAutospacing="0"/>
              <w:jc w:val="center"/>
              <w:rPr>
                <w:ins w:id="1326" w:author="Camilo Cabrera" w:date="2017-12-11T17:54:00Z"/>
                <w:sz w:val="18"/>
                <w:rPrChange w:id="1327" w:author="Camilo Cabrera" w:date="2017-12-11T22:12:00Z">
                  <w:rPr>
                    <w:ins w:id="1328" w:author="Camilo Cabrera" w:date="2017-12-11T17:54:00Z"/>
                  </w:rPr>
                </w:rPrChange>
              </w:rPr>
            </w:pPr>
            <w:ins w:id="1329" w:author="Camilo Cabrera" w:date="2017-12-11T17:54:00Z">
              <w:r w:rsidRPr="003843BD">
                <w:rPr>
                  <w:rFonts w:ascii="Arial" w:hAnsi="Arial" w:cs="Arial"/>
                  <w:color w:val="000000"/>
                  <w:sz w:val="18"/>
                  <w:szCs w:val="20"/>
                  <w:rPrChange w:id="1330" w:author="Camilo Cabrera" w:date="2017-12-11T22:12:00Z">
                    <w:rPr>
                      <w:rFonts w:ascii="Arial" w:hAnsi="Arial" w:cs="Arial"/>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F87B6D4" w14:textId="77777777" w:rsidR="002D0037" w:rsidRPr="003843BD" w:rsidRDefault="002D0037">
            <w:pPr>
              <w:pStyle w:val="NormalWeb"/>
              <w:spacing w:before="0" w:beforeAutospacing="0" w:after="0" w:afterAutospacing="0"/>
              <w:jc w:val="center"/>
              <w:rPr>
                <w:ins w:id="1331" w:author="Camilo Cabrera" w:date="2017-12-11T17:54:00Z"/>
                <w:sz w:val="18"/>
                <w:rPrChange w:id="1332" w:author="Camilo Cabrera" w:date="2017-12-11T22:12:00Z">
                  <w:rPr>
                    <w:ins w:id="1333" w:author="Camilo Cabrera" w:date="2017-12-11T17:54:00Z"/>
                  </w:rPr>
                </w:rPrChange>
              </w:rPr>
            </w:pPr>
            <w:ins w:id="1334" w:author="Camilo Cabrera" w:date="2017-12-11T17:54:00Z">
              <w:r w:rsidRPr="003843BD">
                <w:rPr>
                  <w:rFonts w:ascii="Arial" w:hAnsi="Arial" w:cs="Arial"/>
                  <w:b/>
                  <w:bCs/>
                  <w:color w:val="000000"/>
                  <w:sz w:val="18"/>
                  <w:szCs w:val="20"/>
                  <w:rPrChange w:id="1335" w:author="Camilo Cabrera" w:date="2017-12-11T22:12:00Z">
                    <w:rPr>
                      <w:rFonts w:ascii="Arial" w:hAnsi="Arial" w:cs="Arial"/>
                      <w:b/>
                      <w:bCs/>
                      <w:color w:val="000000"/>
                      <w:sz w:val="20"/>
                      <w:szCs w:val="20"/>
                    </w:rPr>
                  </w:rPrChange>
                </w:rPr>
                <w:t>29</w:t>
              </w:r>
            </w:ins>
          </w:p>
        </w:tc>
      </w:tr>
      <w:tr w:rsidR="002D0037" w:rsidRPr="003843BD" w14:paraId="0757C92F" w14:textId="77777777" w:rsidTr="002D0037">
        <w:trPr>
          <w:trHeight w:val="300"/>
          <w:ins w:id="1336"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E00FBD1" w14:textId="77777777" w:rsidR="002D0037" w:rsidRPr="003843BD" w:rsidRDefault="002D0037">
            <w:pPr>
              <w:pStyle w:val="NormalWeb"/>
              <w:spacing w:before="0" w:beforeAutospacing="0" w:after="0" w:afterAutospacing="0"/>
              <w:rPr>
                <w:ins w:id="1337" w:author="Camilo Cabrera" w:date="2017-12-11T17:54:00Z"/>
                <w:sz w:val="18"/>
                <w:rPrChange w:id="1338" w:author="Camilo Cabrera" w:date="2017-12-11T22:12:00Z">
                  <w:rPr>
                    <w:ins w:id="1339" w:author="Camilo Cabrera" w:date="2017-12-11T17:54:00Z"/>
                  </w:rPr>
                </w:rPrChange>
              </w:rPr>
            </w:pPr>
            <w:ins w:id="1340" w:author="Camilo Cabrera" w:date="2017-12-11T17:54:00Z">
              <w:r w:rsidRPr="003843BD">
                <w:rPr>
                  <w:rFonts w:ascii="Arial" w:hAnsi="Arial" w:cs="Arial"/>
                  <w:b/>
                  <w:bCs/>
                  <w:color w:val="000000"/>
                  <w:sz w:val="18"/>
                  <w:szCs w:val="20"/>
                  <w:rPrChange w:id="1341" w:author="Camilo Cabrera" w:date="2017-12-11T22:12:00Z">
                    <w:rPr>
                      <w:rFonts w:ascii="Arial" w:hAnsi="Arial" w:cs="Arial"/>
                      <w:b/>
                      <w:bCs/>
                      <w:color w:val="000000"/>
                      <w:sz w:val="20"/>
                      <w:szCs w:val="20"/>
                    </w:rPr>
                  </w:rPrChange>
                </w:rPr>
                <w:t>Contratación</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6C94F4D" w14:textId="77777777" w:rsidR="002D0037" w:rsidRPr="003843BD" w:rsidRDefault="002D0037">
            <w:pPr>
              <w:rPr>
                <w:ins w:id="1342" w:author="Camilo Cabrera" w:date="2017-12-11T17:54:00Z"/>
                <w:sz w:val="18"/>
                <w:rPrChange w:id="1343" w:author="Camilo Cabrera" w:date="2017-12-11T22:12:00Z">
                  <w:rPr>
                    <w:ins w:id="134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3F416AA" w14:textId="77777777" w:rsidR="002D0037" w:rsidRPr="003843BD" w:rsidRDefault="002D0037">
            <w:pPr>
              <w:pStyle w:val="NormalWeb"/>
              <w:spacing w:before="0" w:beforeAutospacing="0" w:after="0" w:afterAutospacing="0"/>
              <w:jc w:val="center"/>
              <w:rPr>
                <w:ins w:id="1345" w:author="Camilo Cabrera" w:date="2017-12-11T17:54:00Z"/>
                <w:sz w:val="18"/>
                <w:rPrChange w:id="1346" w:author="Camilo Cabrera" w:date="2017-12-11T22:12:00Z">
                  <w:rPr>
                    <w:ins w:id="1347" w:author="Camilo Cabrera" w:date="2017-12-11T17:54:00Z"/>
                  </w:rPr>
                </w:rPrChange>
              </w:rPr>
            </w:pPr>
            <w:ins w:id="1348" w:author="Camilo Cabrera" w:date="2017-12-11T17:54:00Z">
              <w:r w:rsidRPr="003843BD">
                <w:rPr>
                  <w:rFonts w:ascii="Arial" w:hAnsi="Arial" w:cs="Arial"/>
                  <w:color w:val="000000"/>
                  <w:sz w:val="18"/>
                  <w:szCs w:val="20"/>
                  <w:rPrChange w:id="1349" w:author="Camilo Cabrera" w:date="2017-12-11T22:12:00Z">
                    <w:rPr>
                      <w:rFonts w:ascii="Arial" w:hAnsi="Arial" w:cs="Arial"/>
                      <w:color w:val="000000"/>
                      <w:sz w:val="20"/>
                      <w:szCs w:val="20"/>
                    </w:rPr>
                  </w:rPrChange>
                </w:rPr>
                <w:t>3</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6163B7E" w14:textId="77777777" w:rsidR="002D0037" w:rsidRPr="003843BD" w:rsidRDefault="002D0037">
            <w:pPr>
              <w:rPr>
                <w:ins w:id="1350" w:author="Camilo Cabrera" w:date="2017-12-11T17:54:00Z"/>
                <w:sz w:val="18"/>
                <w:rPrChange w:id="1351" w:author="Camilo Cabrera" w:date="2017-12-11T22:12:00Z">
                  <w:rPr>
                    <w:ins w:id="135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DF53269" w14:textId="77777777" w:rsidR="002D0037" w:rsidRPr="003843BD" w:rsidRDefault="002D0037">
            <w:pPr>
              <w:rPr>
                <w:ins w:id="1353" w:author="Camilo Cabrera" w:date="2017-12-11T17:54:00Z"/>
                <w:sz w:val="18"/>
                <w:rPrChange w:id="1354" w:author="Camilo Cabrera" w:date="2017-12-11T22:12:00Z">
                  <w:rPr>
                    <w:ins w:id="135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29B8D43" w14:textId="77777777" w:rsidR="002D0037" w:rsidRPr="003843BD" w:rsidRDefault="002D0037">
            <w:pPr>
              <w:rPr>
                <w:ins w:id="1356" w:author="Camilo Cabrera" w:date="2017-12-11T17:54:00Z"/>
                <w:sz w:val="18"/>
                <w:rPrChange w:id="1357" w:author="Camilo Cabrera" w:date="2017-12-11T22:12:00Z">
                  <w:rPr>
                    <w:ins w:id="135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486EFC5" w14:textId="77777777" w:rsidR="002D0037" w:rsidRPr="003843BD" w:rsidRDefault="002D0037">
            <w:pPr>
              <w:rPr>
                <w:ins w:id="1359" w:author="Camilo Cabrera" w:date="2017-12-11T17:54:00Z"/>
                <w:sz w:val="18"/>
                <w:rPrChange w:id="1360" w:author="Camilo Cabrera" w:date="2017-12-11T22:12:00Z">
                  <w:rPr>
                    <w:ins w:id="1361"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7A94DC0" w14:textId="77777777" w:rsidR="002D0037" w:rsidRPr="003843BD" w:rsidRDefault="002D0037">
            <w:pPr>
              <w:rPr>
                <w:ins w:id="1362" w:author="Camilo Cabrera" w:date="2017-12-11T17:54:00Z"/>
                <w:sz w:val="18"/>
                <w:rPrChange w:id="1363" w:author="Camilo Cabrera" w:date="2017-12-11T22:12:00Z">
                  <w:rPr>
                    <w:ins w:id="136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518C240" w14:textId="77777777" w:rsidR="002D0037" w:rsidRPr="003843BD" w:rsidRDefault="002D0037">
            <w:pPr>
              <w:rPr>
                <w:ins w:id="1365" w:author="Camilo Cabrera" w:date="2017-12-11T17:54:00Z"/>
                <w:sz w:val="18"/>
                <w:rPrChange w:id="1366" w:author="Camilo Cabrera" w:date="2017-12-11T22:12:00Z">
                  <w:rPr>
                    <w:ins w:id="1367"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1E0E2B3" w14:textId="77777777" w:rsidR="002D0037" w:rsidRPr="003843BD" w:rsidRDefault="002D0037">
            <w:pPr>
              <w:rPr>
                <w:ins w:id="1368" w:author="Camilo Cabrera" w:date="2017-12-11T17:54:00Z"/>
                <w:sz w:val="18"/>
                <w:rPrChange w:id="1369" w:author="Camilo Cabrera" w:date="2017-12-11T22:12:00Z">
                  <w:rPr>
                    <w:ins w:id="1370"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B65B182" w14:textId="77777777" w:rsidR="002D0037" w:rsidRPr="003843BD" w:rsidRDefault="002D0037">
            <w:pPr>
              <w:pStyle w:val="NormalWeb"/>
              <w:spacing w:before="0" w:beforeAutospacing="0" w:after="0" w:afterAutospacing="0"/>
              <w:jc w:val="center"/>
              <w:rPr>
                <w:ins w:id="1371" w:author="Camilo Cabrera" w:date="2017-12-11T17:54:00Z"/>
                <w:sz w:val="18"/>
                <w:rPrChange w:id="1372" w:author="Camilo Cabrera" w:date="2017-12-11T22:12:00Z">
                  <w:rPr>
                    <w:ins w:id="1373" w:author="Camilo Cabrera" w:date="2017-12-11T17:54:00Z"/>
                  </w:rPr>
                </w:rPrChange>
              </w:rPr>
            </w:pPr>
            <w:ins w:id="1374" w:author="Camilo Cabrera" w:date="2017-12-11T17:54:00Z">
              <w:r w:rsidRPr="003843BD">
                <w:rPr>
                  <w:rFonts w:ascii="Arial" w:hAnsi="Arial" w:cs="Arial"/>
                  <w:b/>
                  <w:bCs/>
                  <w:color w:val="000000"/>
                  <w:sz w:val="18"/>
                  <w:szCs w:val="20"/>
                  <w:rPrChange w:id="1375" w:author="Camilo Cabrera" w:date="2017-12-11T22:12:00Z">
                    <w:rPr>
                      <w:rFonts w:ascii="Arial" w:hAnsi="Arial" w:cs="Arial"/>
                      <w:b/>
                      <w:bCs/>
                      <w:color w:val="000000"/>
                      <w:sz w:val="20"/>
                      <w:szCs w:val="20"/>
                    </w:rPr>
                  </w:rPrChange>
                </w:rPr>
                <w:t>3</w:t>
              </w:r>
            </w:ins>
          </w:p>
        </w:tc>
      </w:tr>
      <w:tr w:rsidR="002D0037" w:rsidRPr="003843BD" w14:paraId="1CD76D7D" w14:textId="77777777" w:rsidTr="002D0037">
        <w:trPr>
          <w:trHeight w:val="300"/>
          <w:ins w:id="1376"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DCDB46A" w14:textId="77777777" w:rsidR="002D0037" w:rsidRPr="003843BD" w:rsidRDefault="002D0037">
            <w:pPr>
              <w:pStyle w:val="NormalWeb"/>
              <w:spacing w:before="0" w:beforeAutospacing="0" w:after="0" w:afterAutospacing="0"/>
              <w:rPr>
                <w:ins w:id="1377" w:author="Camilo Cabrera" w:date="2017-12-11T17:54:00Z"/>
                <w:sz w:val="18"/>
                <w:rPrChange w:id="1378" w:author="Camilo Cabrera" w:date="2017-12-11T22:12:00Z">
                  <w:rPr>
                    <w:ins w:id="1379" w:author="Camilo Cabrera" w:date="2017-12-11T17:54:00Z"/>
                  </w:rPr>
                </w:rPrChange>
              </w:rPr>
            </w:pPr>
            <w:ins w:id="1380" w:author="Camilo Cabrera" w:date="2017-12-11T17:54:00Z">
              <w:r w:rsidRPr="003843BD">
                <w:rPr>
                  <w:rFonts w:ascii="Arial" w:hAnsi="Arial" w:cs="Arial"/>
                  <w:b/>
                  <w:bCs/>
                  <w:color w:val="000000"/>
                  <w:sz w:val="18"/>
                  <w:szCs w:val="20"/>
                  <w:rPrChange w:id="1381" w:author="Camilo Cabrera" w:date="2017-12-11T22:12:00Z">
                    <w:rPr>
                      <w:rFonts w:ascii="Arial" w:hAnsi="Arial" w:cs="Arial"/>
                      <w:b/>
                      <w:bCs/>
                      <w:color w:val="000000"/>
                      <w:sz w:val="20"/>
                      <w:szCs w:val="20"/>
                    </w:rPr>
                  </w:rPrChange>
                </w:rPr>
                <w:t>Control Interno</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78F2404" w14:textId="77777777" w:rsidR="002D0037" w:rsidRPr="003843BD" w:rsidRDefault="002D0037">
            <w:pPr>
              <w:rPr>
                <w:ins w:id="1382" w:author="Camilo Cabrera" w:date="2017-12-11T17:54:00Z"/>
                <w:sz w:val="18"/>
                <w:rPrChange w:id="1383" w:author="Camilo Cabrera" w:date="2017-12-11T22:12:00Z">
                  <w:rPr>
                    <w:ins w:id="138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965A1AA" w14:textId="77777777" w:rsidR="002D0037" w:rsidRPr="003843BD" w:rsidRDefault="002D0037">
            <w:pPr>
              <w:rPr>
                <w:ins w:id="1385" w:author="Camilo Cabrera" w:date="2017-12-11T17:54:00Z"/>
                <w:sz w:val="18"/>
                <w:rPrChange w:id="1386" w:author="Camilo Cabrera" w:date="2017-12-11T22:12:00Z">
                  <w:rPr>
                    <w:ins w:id="1387"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AF7EC65" w14:textId="77777777" w:rsidR="002D0037" w:rsidRPr="003843BD" w:rsidRDefault="002D0037">
            <w:pPr>
              <w:pStyle w:val="NormalWeb"/>
              <w:spacing w:before="0" w:beforeAutospacing="0" w:after="0" w:afterAutospacing="0"/>
              <w:jc w:val="center"/>
              <w:rPr>
                <w:ins w:id="1388" w:author="Camilo Cabrera" w:date="2017-12-11T17:54:00Z"/>
                <w:sz w:val="18"/>
                <w:rPrChange w:id="1389" w:author="Camilo Cabrera" w:date="2017-12-11T22:12:00Z">
                  <w:rPr>
                    <w:ins w:id="1390" w:author="Camilo Cabrera" w:date="2017-12-11T17:54:00Z"/>
                  </w:rPr>
                </w:rPrChange>
              </w:rPr>
            </w:pPr>
            <w:ins w:id="1391" w:author="Camilo Cabrera" w:date="2017-12-11T17:54:00Z">
              <w:r w:rsidRPr="003843BD">
                <w:rPr>
                  <w:rFonts w:ascii="Arial" w:hAnsi="Arial" w:cs="Arial"/>
                  <w:color w:val="000000"/>
                  <w:sz w:val="18"/>
                  <w:szCs w:val="20"/>
                  <w:rPrChange w:id="1392" w:author="Camilo Cabrera" w:date="2017-12-11T22:12:00Z">
                    <w:rPr>
                      <w:rFonts w:ascii="Arial" w:hAnsi="Arial" w:cs="Arial"/>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434BF6D" w14:textId="77777777" w:rsidR="002D0037" w:rsidRPr="003843BD" w:rsidRDefault="002D0037">
            <w:pPr>
              <w:rPr>
                <w:ins w:id="1393" w:author="Camilo Cabrera" w:date="2017-12-11T17:54:00Z"/>
                <w:sz w:val="18"/>
                <w:rPrChange w:id="1394" w:author="Camilo Cabrera" w:date="2017-12-11T22:12:00Z">
                  <w:rPr>
                    <w:ins w:id="139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6A07F2F" w14:textId="77777777" w:rsidR="002D0037" w:rsidRPr="003843BD" w:rsidRDefault="002D0037">
            <w:pPr>
              <w:rPr>
                <w:ins w:id="1396" w:author="Camilo Cabrera" w:date="2017-12-11T17:54:00Z"/>
                <w:sz w:val="18"/>
                <w:rPrChange w:id="1397" w:author="Camilo Cabrera" w:date="2017-12-11T22:12:00Z">
                  <w:rPr>
                    <w:ins w:id="139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63BE599" w14:textId="77777777" w:rsidR="002D0037" w:rsidRPr="003843BD" w:rsidRDefault="002D0037">
            <w:pPr>
              <w:rPr>
                <w:ins w:id="1399" w:author="Camilo Cabrera" w:date="2017-12-11T17:54:00Z"/>
                <w:sz w:val="18"/>
                <w:rPrChange w:id="1400" w:author="Camilo Cabrera" w:date="2017-12-11T22:12:00Z">
                  <w:rPr>
                    <w:ins w:id="1401"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2E3E8E9" w14:textId="77777777" w:rsidR="002D0037" w:rsidRPr="003843BD" w:rsidRDefault="002D0037">
            <w:pPr>
              <w:rPr>
                <w:ins w:id="1402" w:author="Camilo Cabrera" w:date="2017-12-11T17:54:00Z"/>
                <w:sz w:val="18"/>
                <w:rPrChange w:id="1403" w:author="Camilo Cabrera" w:date="2017-12-11T22:12:00Z">
                  <w:rPr>
                    <w:ins w:id="140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C6B13AD" w14:textId="77777777" w:rsidR="002D0037" w:rsidRPr="003843BD" w:rsidRDefault="002D0037">
            <w:pPr>
              <w:rPr>
                <w:ins w:id="1405" w:author="Camilo Cabrera" w:date="2017-12-11T17:54:00Z"/>
                <w:sz w:val="18"/>
                <w:rPrChange w:id="1406" w:author="Camilo Cabrera" w:date="2017-12-11T22:12:00Z">
                  <w:rPr>
                    <w:ins w:id="1407"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2DEB64E" w14:textId="77777777" w:rsidR="002D0037" w:rsidRPr="003843BD" w:rsidRDefault="002D0037">
            <w:pPr>
              <w:pStyle w:val="NormalWeb"/>
              <w:spacing w:before="0" w:beforeAutospacing="0" w:after="0" w:afterAutospacing="0"/>
              <w:jc w:val="center"/>
              <w:rPr>
                <w:ins w:id="1408" w:author="Camilo Cabrera" w:date="2017-12-11T17:54:00Z"/>
                <w:sz w:val="18"/>
                <w:rPrChange w:id="1409" w:author="Camilo Cabrera" w:date="2017-12-11T22:12:00Z">
                  <w:rPr>
                    <w:ins w:id="1410" w:author="Camilo Cabrera" w:date="2017-12-11T17:54:00Z"/>
                  </w:rPr>
                </w:rPrChange>
              </w:rPr>
            </w:pPr>
            <w:ins w:id="1411" w:author="Camilo Cabrera" w:date="2017-12-11T17:54:00Z">
              <w:r w:rsidRPr="003843BD">
                <w:rPr>
                  <w:rFonts w:ascii="Arial" w:hAnsi="Arial" w:cs="Arial"/>
                  <w:color w:val="000000"/>
                  <w:sz w:val="18"/>
                  <w:szCs w:val="20"/>
                  <w:rPrChange w:id="1412" w:author="Camilo Cabrera" w:date="2017-12-11T22:12:00Z">
                    <w:rPr>
                      <w:rFonts w:ascii="Arial" w:hAnsi="Arial" w:cs="Arial"/>
                      <w:color w:val="000000"/>
                      <w:sz w:val="20"/>
                      <w:szCs w:val="20"/>
                    </w:rPr>
                  </w:rPrChange>
                </w:rPr>
                <w:t>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5049BBE" w14:textId="77777777" w:rsidR="002D0037" w:rsidRPr="003843BD" w:rsidRDefault="002D0037">
            <w:pPr>
              <w:pStyle w:val="NormalWeb"/>
              <w:spacing w:before="0" w:beforeAutospacing="0" w:after="0" w:afterAutospacing="0"/>
              <w:jc w:val="center"/>
              <w:rPr>
                <w:ins w:id="1413" w:author="Camilo Cabrera" w:date="2017-12-11T17:54:00Z"/>
                <w:sz w:val="18"/>
                <w:rPrChange w:id="1414" w:author="Camilo Cabrera" w:date="2017-12-11T22:12:00Z">
                  <w:rPr>
                    <w:ins w:id="1415" w:author="Camilo Cabrera" w:date="2017-12-11T17:54:00Z"/>
                  </w:rPr>
                </w:rPrChange>
              </w:rPr>
            </w:pPr>
            <w:ins w:id="1416" w:author="Camilo Cabrera" w:date="2017-12-11T17:54:00Z">
              <w:r w:rsidRPr="003843BD">
                <w:rPr>
                  <w:rFonts w:ascii="Arial" w:hAnsi="Arial" w:cs="Arial"/>
                  <w:b/>
                  <w:bCs/>
                  <w:color w:val="000000"/>
                  <w:sz w:val="18"/>
                  <w:szCs w:val="20"/>
                  <w:rPrChange w:id="1417" w:author="Camilo Cabrera" w:date="2017-12-11T22:12:00Z">
                    <w:rPr>
                      <w:rFonts w:ascii="Arial" w:hAnsi="Arial" w:cs="Arial"/>
                      <w:b/>
                      <w:bCs/>
                      <w:color w:val="000000"/>
                      <w:sz w:val="20"/>
                      <w:szCs w:val="20"/>
                    </w:rPr>
                  </w:rPrChange>
                </w:rPr>
                <w:t>3</w:t>
              </w:r>
            </w:ins>
          </w:p>
        </w:tc>
      </w:tr>
      <w:tr w:rsidR="002D0037" w:rsidRPr="003843BD" w14:paraId="38C1C93B" w14:textId="77777777" w:rsidTr="002D0037">
        <w:trPr>
          <w:trHeight w:val="300"/>
          <w:ins w:id="1418"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F90275C" w14:textId="77777777" w:rsidR="002D0037" w:rsidRPr="003843BD" w:rsidRDefault="002D0037">
            <w:pPr>
              <w:pStyle w:val="NormalWeb"/>
              <w:spacing w:before="0" w:beforeAutospacing="0" w:after="0" w:afterAutospacing="0"/>
              <w:rPr>
                <w:ins w:id="1419" w:author="Camilo Cabrera" w:date="2017-12-11T17:54:00Z"/>
                <w:sz w:val="18"/>
                <w:rPrChange w:id="1420" w:author="Camilo Cabrera" w:date="2017-12-11T22:12:00Z">
                  <w:rPr>
                    <w:ins w:id="1421" w:author="Camilo Cabrera" w:date="2017-12-11T17:54:00Z"/>
                  </w:rPr>
                </w:rPrChange>
              </w:rPr>
            </w:pPr>
            <w:ins w:id="1422" w:author="Camilo Cabrera" w:date="2017-12-11T17:54:00Z">
              <w:r w:rsidRPr="003843BD">
                <w:rPr>
                  <w:rFonts w:ascii="Arial" w:hAnsi="Arial" w:cs="Arial"/>
                  <w:b/>
                  <w:bCs/>
                  <w:color w:val="000000"/>
                  <w:sz w:val="18"/>
                  <w:szCs w:val="20"/>
                  <w:rPrChange w:id="1423" w:author="Camilo Cabrera" w:date="2017-12-11T22:12:00Z">
                    <w:rPr>
                      <w:rFonts w:ascii="Arial" w:hAnsi="Arial" w:cs="Arial"/>
                      <w:b/>
                      <w:bCs/>
                      <w:color w:val="000000"/>
                      <w:sz w:val="20"/>
                      <w:szCs w:val="20"/>
                    </w:rPr>
                  </w:rPrChange>
                </w:rPr>
                <w:t>Cultura y Turismo</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842AAD2" w14:textId="77777777" w:rsidR="002D0037" w:rsidRPr="003843BD" w:rsidRDefault="002D0037">
            <w:pPr>
              <w:rPr>
                <w:ins w:id="1424" w:author="Camilo Cabrera" w:date="2017-12-11T17:54:00Z"/>
                <w:sz w:val="18"/>
                <w:rPrChange w:id="1425" w:author="Camilo Cabrera" w:date="2017-12-11T22:12:00Z">
                  <w:rPr>
                    <w:ins w:id="1426"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0A00F2F" w14:textId="77777777" w:rsidR="002D0037" w:rsidRPr="003843BD" w:rsidRDefault="002D0037">
            <w:pPr>
              <w:pStyle w:val="NormalWeb"/>
              <w:spacing w:before="0" w:beforeAutospacing="0" w:after="0" w:afterAutospacing="0"/>
              <w:jc w:val="center"/>
              <w:rPr>
                <w:ins w:id="1427" w:author="Camilo Cabrera" w:date="2017-12-11T17:54:00Z"/>
                <w:sz w:val="18"/>
                <w:rPrChange w:id="1428" w:author="Camilo Cabrera" w:date="2017-12-11T22:12:00Z">
                  <w:rPr>
                    <w:ins w:id="1429" w:author="Camilo Cabrera" w:date="2017-12-11T17:54:00Z"/>
                  </w:rPr>
                </w:rPrChange>
              </w:rPr>
            </w:pPr>
            <w:ins w:id="1430" w:author="Camilo Cabrera" w:date="2017-12-11T17:54:00Z">
              <w:r w:rsidRPr="003843BD">
                <w:rPr>
                  <w:rFonts w:ascii="Arial" w:hAnsi="Arial" w:cs="Arial"/>
                  <w:color w:val="000000"/>
                  <w:sz w:val="18"/>
                  <w:szCs w:val="20"/>
                  <w:rPrChange w:id="1431" w:author="Camilo Cabrera" w:date="2017-12-11T22:12:00Z">
                    <w:rPr>
                      <w:rFonts w:ascii="Arial" w:hAnsi="Arial" w:cs="Arial"/>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7735032" w14:textId="77777777" w:rsidR="002D0037" w:rsidRPr="003843BD" w:rsidRDefault="002D0037">
            <w:pPr>
              <w:pStyle w:val="NormalWeb"/>
              <w:spacing w:before="0" w:beforeAutospacing="0" w:after="0" w:afterAutospacing="0"/>
              <w:jc w:val="center"/>
              <w:rPr>
                <w:ins w:id="1432" w:author="Camilo Cabrera" w:date="2017-12-11T17:54:00Z"/>
                <w:sz w:val="18"/>
                <w:rPrChange w:id="1433" w:author="Camilo Cabrera" w:date="2017-12-11T22:12:00Z">
                  <w:rPr>
                    <w:ins w:id="1434" w:author="Camilo Cabrera" w:date="2017-12-11T17:54:00Z"/>
                  </w:rPr>
                </w:rPrChange>
              </w:rPr>
            </w:pPr>
            <w:ins w:id="1435" w:author="Camilo Cabrera" w:date="2017-12-11T17:54:00Z">
              <w:r w:rsidRPr="003843BD">
                <w:rPr>
                  <w:rFonts w:ascii="Arial" w:hAnsi="Arial" w:cs="Arial"/>
                  <w:color w:val="000000"/>
                  <w:sz w:val="18"/>
                  <w:szCs w:val="20"/>
                  <w:rPrChange w:id="1436" w:author="Camilo Cabrera" w:date="2017-12-11T22:12:00Z">
                    <w:rPr>
                      <w:rFonts w:ascii="Arial" w:hAnsi="Arial" w:cs="Arial"/>
                      <w:color w:val="000000"/>
                      <w:sz w:val="20"/>
                      <w:szCs w:val="20"/>
                    </w:rPr>
                  </w:rPrChange>
                </w:rPr>
                <w:t>19</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DD86B00" w14:textId="77777777" w:rsidR="002D0037" w:rsidRPr="003843BD" w:rsidRDefault="002D0037">
            <w:pPr>
              <w:rPr>
                <w:ins w:id="1437" w:author="Camilo Cabrera" w:date="2017-12-11T17:54:00Z"/>
                <w:sz w:val="18"/>
                <w:rPrChange w:id="1438" w:author="Camilo Cabrera" w:date="2017-12-11T22:12:00Z">
                  <w:rPr>
                    <w:ins w:id="1439"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28DBADC" w14:textId="77777777" w:rsidR="002D0037" w:rsidRPr="003843BD" w:rsidRDefault="002D0037">
            <w:pPr>
              <w:rPr>
                <w:ins w:id="1440" w:author="Camilo Cabrera" w:date="2017-12-11T17:54:00Z"/>
                <w:sz w:val="18"/>
                <w:rPrChange w:id="1441" w:author="Camilo Cabrera" w:date="2017-12-11T22:12:00Z">
                  <w:rPr>
                    <w:ins w:id="144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2467E4A" w14:textId="77777777" w:rsidR="002D0037" w:rsidRPr="003843BD" w:rsidRDefault="002D0037">
            <w:pPr>
              <w:rPr>
                <w:ins w:id="1443" w:author="Camilo Cabrera" w:date="2017-12-11T17:54:00Z"/>
                <w:sz w:val="18"/>
                <w:rPrChange w:id="1444" w:author="Camilo Cabrera" w:date="2017-12-11T22:12:00Z">
                  <w:rPr>
                    <w:ins w:id="144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56793BC" w14:textId="77777777" w:rsidR="002D0037" w:rsidRPr="003843BD" w:rsidRDefault="002D0037">
            <w:pPr>
              <w:pStyle w:val="NormalWeb"/>
              <w:spacing w:before="0" w:beforeAutospacing="0" w:after="0" w:afterAutospacing="0"/>
              <w:jc w:val="center"/>
              <w:rPr>
                <w:ins w:id="1446" w:author="Camilo Cabrera" w:date="2017-12-11T17:54:00Z"/>
                <w:sz w:val="18"/>
                <w:rPrChange w:id="1447" w:author="Camilo Cabrera" w:date="2017-12-11T22:12:00Z">
                  <w:rPr>
                    <w:ins w:id="1448" w:author="Camilo Cabrera" w:date="2017-12-11T17:54:00Z"/>
                  </w:rPr>
                </w:rPrChange>
              </w:rPr>
            </w:pPr>
            <w:ins w:id="1449" w:author="Camilo Cabrera" w:date="2017-12-11T17:54:00Z">
              <w:r w:rsidRPr="003843BD">
                <w:rPr>
                  <w:rFonts w:ascii="Arial" w:hAnsi="Arial" w:cs="Arial"/>
                  <w:color w:val="000000"/>
                  <w:sz w:val="18"/>
                  <w:szCs w:val="20"/>
                  <w:rPrChange w:id="1450" w:author="Camilo Cabrera" w:date="2017-12-11T22:12:00Z">
                    <w:rPr>
                      <w:rFonts w:ascii="Arial" w:hAnsi="Arial" w:cs="Arial"/>
                      <w:color w:val="000000"/>
                      <w:sz w:val="20"/>
                      <w:szCs w:val="20"/>
                    </w:rPr>
                  </w:rPrChange>
                </w:rPr>
                <w:t>4</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19B4545" w14:textId="77777777" w:rsidR="002D0037" w:rsidRPr="003843BD" w:rsidRDefault="002D0037">
            <w:pPr>
              <w:rPr>
                <w:ins w:id="1451" w:author="Camilo Cabrera" w:date="2017-12-11T17:54:00Z"/>
                <w:sz w:val="18"/>
                <w:rPrChange w:id="1452" w:author="Camilo Cabrera" w:date="2017-12-11T22:12:00Z">
                  <w:rPr>
                    <w:ins w:id="1453"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CBD6E30" w14:textId="77777777" w:rsidR="002D0037" w:rsidRPr="003843BD" w:rsidRDefault="002D0037">
            <w:pPr>
              <w:rPr>
                <w:ins w:id="1454" w:author="Camilo Cabrera" w:date="2017-12-11T17:54:00Z"/>
                <w:sz w:val="18"/>
                <w:rPrChange w:id="1455" w:author="Camilo Cabrera" w:date="2017-12-11T22:12:00Z">
                  <w:rPr>
                    <w:ins w:id="1456"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A3906AC" w14:textId="77777777" w:rsidR="002D0037" w:rsidRPr="003843BD" w:rsidRDefault="002D0037">
            <w:pPr>
              <w:pStyle w:val="NormalWeb"/>
              <w:spacing w:before="0" w:beforeAutospacing="0" w:after="0" w:afterAutospacing="0"/>
              <w:jc w:val="center"/>
              <w:rPr>
                <w:ins w:id="1457" w:author="Camilo Cabrera" w:date="2017-12-11T17:54:00Z"/>
                <w:sz w:val="18"/>
                <w:rPrChange w:id="1458" w:author="Camilo Cabrera" w:date="2017-12-11T22:12:00Z">
                  <w:rPr>
                    <w:ins w:id="1459" w:author="Camilo Cabrera" w:date="2017-12-11T17:54:00Z"/>
                  </w:rPr>
                </w:rPrChange>
              </w:rPr>
            </w:pPr>
            <w:ins w:id="1460" w:author="Camilo Cabrera" w:date="2017-12-11T17:54:00Z">
              <w:r w:rsidRPr="003843BD">
                <w:rPr>
                  <w:rFonts w:ascii="Arial" w:hAnsi="Arial" w:cs="Arial"/>
                  <w:b/>
                  <w:bCs/>
                  <w:color w:val="000000"/>
                  <w:sz w:val="18"/>
                  <w:szCs w:val="20"/>
                  <w:rPrChange w:id="1461" w:author="Camilo Cabrera" w:date="2017-12-11T22:12:00Z">
                    <w:rPr>
                      <w:rFonts w:ascii="Arial" w:hAnsi="Arial" w:cs="Arial"/>
                      <w:b/>
                      <w:bCs/>
                      <w:color w:val="000000"/>
                      <w:sz w:val="20"/>
                      <w:szCs w:val="20"/>
                    </w:rPr>
                  </w:rPrChange>
                </w:rPr>
                <w:t>24</w:t>
              </w:r>
            </w:ins>
          </w:p>
        </w:tc>
      </w:tr>
      <w:tr w:rsidR="002D0037" w:rsidRPr="003843BD" w14:paraId="7FD3D441" w14:textId="77777777" w:rsidTr="002D0037">
        <w:trPr>
          <w:trHeight w:val="300"/>
          <w:ins w:id="1462"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D51A09D" w14:textId="77777777" w:rsidR="002D0037" w:rsidRPr="003843BD" w:rsidRDefault="002D0037">
            <w:pPr>
              <w:pStyle w:val="NormalWeb"/>
              <w:spacing w:before="0" w:beforeAutospacing="0" w:after="0" w:afterAutospacing="0"/>
              <w:rPr>
                <w:ins w:id="1463" w:author="Camilo Cabrera" w:date="2017-12-11T17:54:00Z"/>
                <w:sz w:val="18"/>
                <w:rPrChange w:id="1464" w:author="Camilo Cabrera" w:date="2017-12-11T22:12:00Z">
                  <w:rPr>
                    <w:ins w:id="1465" w:author="Camilo Cabrera" w:date="2017-12-11T17:54:00Z"/>
                  </w:rPr>
                </w:rPrChange>
              </w:rPr>
            </w:pPr>
            <w:ins w:id="1466" w:author="Camilo Cabrera" w:date="2017-12-11T17:54:00Z">
              <w:r w:rsidRPr="003843BD">
                <w:rPr>
                  <w:rFonts w:ascii="Arial" w:hAnsi="Arial" w:cs="Arial"/>
                  <w:b/>
                  <w:bCs/>
                  <w:color w:val="000000"/>
                  <w:sz w:val="18"/>
                  <w:szCs w:val="20"/>
                  <w:rPrChange w:id="1467" w:author="Camilo Cabrera" w:date="2017-12-11T22:12:00Z">
                    <w:rPr>
                      <w:rFonts w:ascii="Arial" w:hAnsi="Arial" w:cs="Arial"/>
                      <w:b/>
                      <w:bCs/>
                      <w:color w:val="000000"/>
                      <w:sz w:val="20"/>
                      <w:szCs w:val="20"/>
                    </w:rPr>
                  </w:rPrChange>
                </w:rPr>
                <w:t>Despacho</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F8BB27A" w14:textId="77777777" w:rsidR="002D0037" w:rsidRPr="003843BD" w:rsidRDefault="002D0037">
            <w:pPr>
              <w:rPr>
                <w:ins w:id="1468" w:author="Camilo Cabrera" w:date="2017-12-11T17:54:00Z"/>
                <w:sz w:val="18"/>
                <w:rPrChange w:id="1469" w:author="Camilo Cabrera" w:date="2017-12-11T22:12:00Z">
                  <w:rPr>
                    <w:ins w:id="1470"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D4ACD81" w14:textId="77777777" w:rsidR="002D0037" w:rsidRPr="003843BD" w:rsidRDefault="002D0037">
            <w:pPr>
              <w:pStyle w:val="NormalWeb"/>
              <w:spacing w:before="0" w:beforeAutospacing="0" w:after="0" w:afterAutospacing="0"/>
              <w:jc w:val="center"/>
              <w:rPr>
                <w:ins w:id="1471" w:author="Camilo Cabrera" w:date="2017-12-11T17:54:00Z"/>
                <w:sz w:val="18"/>
                <w:rPrChange w:id="1472" w:author="Camilo Cabrera" w:date="2017-12-11T22:12:00Z">
                  <w:rPr>
                    <w:ins w:id="1473" w:author="Camilo Cabrera" w:date="2017-12-11T17:54:00Z"/>
                  </w:rPr>
                </w:rPrChange>
              </w:rPr>
            </w:pPr>
            <w:ins w:id="1474" w:author="Camilo Cabrera" w:date="2017-12-11T17:54:00Z">
              <w:r w:rsidRPr="003843BD">
                <w:rPr>
                  <w:rFonts w:ascii="Arial" w:hAnsi="Arial" w:cs="Arial"/>
                  <w:color w:val="000000"/>
                  <w:sz w:val="18"/>
                  <w:szCs w:val="20"/>
                  <w:rPrChange w:id="1475" w:author="Camilo Cabrera" w:date="2017-12-11T22:12:00Z">
                    <w:rPr>
                      <w:rFonts w:ascii="Arial" w:hAnsi="Arial" w:cs="Arial"/>
                      <w:color w:val="000000"/>
                      <w:sz w:val="20"/>
                      <w:szCs w:val="20"/>
                    </w:rPr>
                  </w:rPrChange>
                </w:rPr>
                <w:t>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9BAD03C" w14:textId="77777777" w:rsidR="002D0037" w:rsidRPr="003843BD" w:rsidRDefault="002D0037">
            <w:pPr>
              <w:rPr>
                <w:ins w:id="1476" w:author="Camilo Cabrera" w:date="2017-12-11T17:54:00Z"/>
                <w:sz w:val="18"/>
                <w:rPrChange w:id="1477" w:author="Camilo Cabrera" w:date="2017-12-11T22:12:00Z">
                  <w:rPr>
                    <w:ins w:id="147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ED39019" w14:textId="77777777" w:rsidR="002D0037" w:rsidRPr="003843BD" w:rsidRDefault="002D0037">
            <w:pPr>
              <w:rPr>
                <w:ins w:id="1479" w:author="Camilo Cabrera" w:date="2017-12-11T17:54:00Z"/>
                <w:sz w:val="18"/>
                <w:rPrChange w:id="1480" w:author="Camilo Cabrera" w:date="2017-12-11T22:12:00Z">
                  <w:rPr>
                    <w:ins w:id="1481"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54BE40D" w14:textId="77777777" w:rsidR="002D0037" w:rsidRPr="003843BD" w:rsidRDefault="002D0037">
            <w:pPr>
              <w:rPr>
                <w:ins w:id="1482" w:author="Camilo Cabrera" w:date="2017-12-11T17:54:00Z"/>
                <w:sz w:val="18"/>
                <w:rPrChange w:id="1483" w:author="Camilo Cabrera" w:date="2017-12-11T22:12:00Z">
                  <w:rPr>
                    <w:ins w:id="148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B789FD0" w14:textId="77777777" w:rsidR="002D0037" w:rsidRPr="003843BD" w:rsidRDefault="002D0037">
            <w:pPr>
              <w:pStyle w:val="NormalWeb"/>
              <w:spacing w:before="0" w:beforeAutospacing="0" w:after="0" w:afterAutospacing="0"/>
              <w:jc w:val="center"/>
              <w:rPr>
                <w:ins w:id="1485" w:author="Camilo Cabrera" w:date="2017-12-11T17:54:00Z"/>
                <w:sz w:val="18"/>
                <w:rPrChange w:id="1486" w:author="Camilo Cabrera" w:date="2017-12-11T22:12:00Z">
                  <w:rPr>
                    <w:ins w:id="1487" w:author="Camilo Cabrera" w:date="2017-12-11T17:54:00Z"/>
                  </w:rPr>
                </w:rPrChange>
              </w:rPr>
            </w:pPr>
            <w:ins w:id="1488" w:author="Camilo Cabrera" w:date="2017-12-11T17:54:00Z">
              <w:r w:rsidRPr="003843BD">
                <w:rPr>
                  <w:rFonts w:ascii="Arial" w:hAnsi="Arial" w:cs="Arial"/>
                  <w:color w:val="000000"/>
                  <w:sz w:val="18"/>
                  <w:szCs w:val="20"/>
                  <w:rPrChange w:id="1489" w:author="Camilo Cabrera" w:date="2017-12-11T22:12:00Z">
                    <w:rPr>
                      <w:rFonts w:ascii="Arial" w:hAnsi="Arial" w:cs="Arial"/>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D97C747" w14:textId="77777777" w:rsidR="002D0037" w:rsidRPr="003843BD" w:rsidRDefault="002D0037">
            <w:pPr>
              <w:rPr>
                <w:ins w:id="1490" w:author="Camilo Cabrera" w:date="2017-12-11T17:54:00Z"/>
                <w:sz w:val="18"/>
                <w:rPrChange w:id="1491" w:author="Camilo Cabrera" w:date="2017-12-11T22:12:00Z">
                  <w:rPr>
                    <w:ins w:id="149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2C4CB09" w14:textId="77777777" w:rsidR="002D0037" w:rsidRPr="003843BD" w:rsidRDefault="002D0037">
            <w:pPr>
              <w:rPr>
                <w:ins w:id="1493" w:author="Camilo Cabrera" w:date="2017-12-11T17:54:00Z"/>
                <w:sz w:val="18"/>
                <w:rPrChange w:id="1494" w:author="Camilo Cabrera" w:date="2017-12-11T22:12:00Z">
                  <w:rPr>
                    <w:ins w:id="149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2ADBC62" w14:textId="77777777" w:rsidR="002D0037" w:rsidRPr="003843BD" w:rsidRDefault="002D0037">
            <w:pPr>
              <w:rPr>
                <w:ins w:id="1496" w:author="Camilo Cabrera" w:date="2017-12-11T17:54:00Z"/>
                <w:sz w:val="18"/>
                <w:rPrChange w:id="1497" w:author="Camilo Cabrera" w:date="2017-12-11T22:12:00Z">
                  <w:rPr>
                    <w:ins w:id="149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E20EA92" w14:textId="77777777" w:rsidR="002D0037" w:rsidRPr="003843BD" w:rsidRDefault="002D0037">
            <w:pPr>
              <w:pStyle w:val="NormalWeb"/>
              <w:spacing w:before="0" w:beforeAutospacing="0" w:after="0" w:afterAutospacing="0"/>
              <w:jc w:val="center"/>
              <w:rPr>
                <w:ins w:id="1499" w:author="Camilo Cabrera" w:date="2017-12-11T17:54:00Z"/>
                <w:sz w:val="18"/>
                <w:rPrChange w:id="1500" w:author="Camilo Cabrera" w:date="2017-12-11T22:12:00Z">
                  <w:rPr>
                    <w:ins w:id="1501" w:author="Camilo Cabrera" w:date="2017-12-11T17:54:00Z"/>
                  </w:rPr>
                </w:rPrChange>
              </w:rPr>
            </w:pPr>
            <w:ins w:id="1502" w:author="Camilo Cabrera" w:date="2017-12-11T17:54:00Z">
              <w:r w:rsidRPr="003843BD">
                <w:rPr>
                  <w:rFonts w:ascii="Arial" w:hAnsi="Arial" w:cs="Arial"/>
                  <w:b/>
                  <w:bCs/>
                  <w:color w:val="000000"/>
                  <w:sz w:val="18"/>
                  <w:szCs w:val="20"/>
                  <w:rPrChange w:id="1503" w:author="Camilo Cabrera" w:date="2017-12-11T22:12:00Z">
                    <w:rPr>
                      <w:rFonts w:ascii="Arial" w:hAnsi="Arial" w:cs="Arial"/>
                      <w:b/>
                      <w:bCs/>
                      <w:color w:val="000000"/>
                      <w:sz w:val="20"/>
                      <w:szCs w:val="20"/>
                    </w:rPr>
                  </w:rPrChange>
                </w:rPr>
                <w:t>3</w:t>
              </w:r>
            </w:ins>
          </w:p>
        </w:tc>
      </w:tr>
      <w:tr w:rsidR="002D0037" w:rsidRPr="003843BD" w14:paraId="58E6F4B0" w14:textId="77777777" w:rsidTr="002D0037">
        <w:trPr>
          <w:trHeight w:val="300"/>
          <w:ins w:id="1504"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C82AD22" w14:textId="77777777" w:rsidR="002D0037" w:rsidRPr="003843BD" w:rsidRDefault="002D0037">
            <w:pPr>
              <w:pStyle w:val="NormalWeb"/>
              <w:spacing w:before="0" w:beforeAutospacing="0" w:after="0" w:afterAutospacing="0"/>
              <w:rPr>
                <w:ins w:id="1505" w:author="Camilo Cabrera" w:date="2017-12-11T17:54:00Z"/>
                <w:sz w:val="18"/>
                <w:rPrChange w:id="1506" w:author="Camilo Cabrera" w:date="2017-12-11T22:12:00Z">
                  <w:rPr>
                    <w:ins w:id="1507" w:author="Camilo Cabrera" w:date="2017-12-11T17:54:00Z"/>
                  </w:rPr>
                </w:rPrChange>
              </w:rPr>
            </w:pPr>
            <w:ins w:id="1508" w:author="Camilo Cabrera" w:date="2017-12-11T17:54:00Z">
              <w:r w:rsidRPr="003843BD">
                <w:rPr>
                  <w:rFonts w:ascii="Arial" w:hAnsi="Arial" w:cs="Arial"/>
                  <w:b/>
                  <w:bCs/>
                  <w:color w:val="000000"/>
                  <w:sz w:val="18"/>
                  <w:szCs w:val="20"/>
                  <w:rPrChange w:id="1509" w:author="Camilo Cabrera" w:date="2017-12-11T22:12:00Z">
                    <w:rPr>
                      <w:rFonts w:ascii="Arial" w:hAnsi="Arial" w:cs="Arial"/>
                      <w:b/>
                      <w:bCs/>
                      <w:color w:val="000000"/>
                      <w:sz w:val="20"/>
                      <w:szCs w:val="20"/>
                    </w:rPr>
                  </w:rPrChange>
                </w:rPr>
                <w:t>Educación</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C38E45E" w14:textId="77777777" w:rsidR="002D0037" w:rsidRPr="003843BD" w:rsidRDefault="002D0037">
            <w:pPr>
              <w:rPr>
                <w:ins w:id="1510" w:author="Camilo Cabrera" w:date="2017-12-11T17:54:00Z"/>
                <w:sz w:val="18"/>
                <w:rPrChange w:id="1511" w:author="Camilo Cabrera" w:date="2017-12-11T22:12:00Z">
                  <w:rPr>
                    <w:ins w:id="151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D9DBD17" w14:textId="77777777" w:rsidR="002D0037" w:rsidRPr="003843BD" w:rsidRDefault="002D0037">
            <w:pPr>
              <w:pStyle w:val="NormalWeb"/>
              <w:spacing w:before="0" w:beforeAutospacing="0" w:after="0" w:afterAutospacing="0"/>
              <w:jc w:val="center"/>
              <w:rPr>
                <w:ins w:id="1513" w:author="Camilo Cabrera" w:date="2017-12-11T17:54:00Z"/>
                <w:sz w:val="18"/>
                <w:rPrChange w:id="1514" w:author="Camilo Cabrera" w:date="2017-12-11T22:12:00Z">
                  <w:rPr>
                    <w:ins w:id="1515" w:author="Camilo Cabrera" w:date="2017-12-11T17:54:00Z"/>
                  </w:rPr>
                </w:rPrChange>
              </w:rPr>
            </w:pPr>
            <w:ins w:id="1516" w:author="Camilo Cabrera" w:date="2017-12-11T17:54:00Z">
              <w:r w:rsidRPr="003843BD">
                <w:rPr>
                  <w:rFonts w:ascii="Arial" w:hAnsi="Arial" w:cs="Arial"/>
                  <w:color w:val="000000"/>
                  <w:sz w:val="18"/>
                  <w:szCs w:val="20"/>
                  <w:rPrChange w:id="1517" w:author="Camilo Cabrera" w:date="2017-12-11T22:12:00Z">
                    <w:rPr>
                      <w:rFonts w:ascii="Arial" w:hAnsi="Arial" w:cs="Arial"/>
                      <w:color w:val="000000"/>
                      <w:sz w:val="20"/>
                      <w:szCs w:val="20"/>
                    </w:rPr>
                  </w:rPrChange>
                </w:rPr>
                <w:t>14</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76C1E7B" w14:textId="77777777" w:rsidR="002D0037" w:rsidRPr="003843BD" w:rsidRDefault="002D0037">
            <w:pPr>
              <w:pStyle w:val="NormalWeb"/>
              <w:spacing w:before="0" w:beforeAutospacing="0" w:after="0" w:afterAutospacing="0"/>
              <w:jc w:val="center"/>
              <w:rPr>
                <w:ins w:id="1518" w:author="Camilo Cabrera" w:date="2017-12-11T17:54:00Z"/>
                <w:sz w:val="18"/>
                <w:rPrChange w:id="1519" w:author="Camilo Cabrera" w:date="2017-12-11T22:12:00Z">
                  <w:rPr>
                    <w:ins w:id="1520" w:author="Camilo Cabrera" w:date="2017-12-11T17:54:00Z"/>
                  </w:rPr>
                </w:rPrChange>
              </w:rPr>
            </w:pPr>
            <w:ins w:id="1521" w:author="Camilo Cabrera" w:date="2017-12-11T17:54:00Z">
              <w:r w:rsidRPr="003843BD">
                <w:rPr>
                  <w:rFonts w:ascii="Arial" w:hAnsi="Arial" w:cs="Arial"/>
                  <w:color w:val="000000"/>
                  <w:sz w:val="18"/>
                  <w:szCs w:val="20"/>
                  <w:rPrChange w:id="1522" w:author="Camilo Cabrera" w:date="2017-12-11T22:12:00Z">
                    <w:rPr>
                      <w:rFonts w:ascii="Arial" w:hAnsi="Arial" w:cs="Arial"/>
                      <w:color w:val="000000"/>
                      <w:sz w:val="20"/>
                      <w:szCs w:val="20"/>
                    </w:rPr>
                  </w:rPrChange>
                </w:rPr>
                <w:t>23</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9DA29BA" w14:textId="77777777" w:rsidR="002D0037" w:rsidRPr="003843BD" w:rsidRDefault="002D0037">
            <w:pPr>
              <w:rPr>
                <w:ins w:id="1523" w:author="Camilo Cabrera" w:date="2017-12-11T17:54:00Z"/>
                <w:sz w:val="18"/>
                <w:rPrChange w:id="1524" w:author="Camilo Cabrera" w:date="2017-12-11T22:12:00Z">
                  <w:rPr>
                    <w:ins w:id="152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17FA4A0" w14:textId="77777777" w:rsidR="002D0037" w:rsidRPr="003843BD" w:rsidRDefault="002D0037">
            <w:pPr>
              <w:rPr>
                <w:ins w:id="1526" w:author="Camilo Cabrera" w:date="2017-12-11T17:54:00Z"/>
                <w:sz w:val="18"/>
                <w:rPrChange w:id="1527" w:author="Camilo Cabrera" w:date="2017-12-11T22:12:00Z">
                  <w:rPr>
                    <w:ins w:id="152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8DB8915" w14:textId="77777777" w:rsidR="002D0037" w:rsidRPr="003843BD" w:rsidRDefault="002D0037">
            <w:pPr>
              <w:pStyle w:val="NormalWeb"/>
              <w:spacing w:before="0" w:beforeAutospacing="0" w:after="0" w:afterAutospacing="0"/>
              <w:jc w:val="center"/>
              <w:rPr>
                <w:ins w:id="1529" w:author="Camilo Cabrera" w:date="2017-12-11T17:54:00Z"/>
                <w:sz w:val="18"/>
                <w:rPrChange w:id="1530" w:author="Camilo Cabrera" w:date="2017-12-11T22:12:00Z">
                  <w:rPr>
                    <w:ins w:id="1531" w:author="Camilo Cabrera" w:date="2017-12-11T17:54:00Z"/>
                  </w:rPr>
                </w:rPrChange>
              </w:rPr>
            </w:pPr>
            <w:ins w:id="1532" w:author="Camilo Cabrera" w:date="2017-12-11T17:54:00Z">
              <w:r w:rsidRPr="003843BD">
                <w:rPr>
                  <w:rFonts w:ascii="Arial" w:hAnsi="Arial" w:cs="Arial"/>
                  <w:color w:val="000000"/>
                  <w:sz w:val="18"/>
                  <w:szCs w:val="20"/>
                  <w:rPrChange w:id="1533" w:author="Camilo Cabrera" w:date="2017-12-11T22:12:00Z">
                    <w:rPr>
                      <w:rFonts w:ascii="Arial" w:hAnsi="Arial" w:cs="Arial"/>
                      <w:color w:val="000000"/>
                      <w:sz w:val="20"/>
                      <w:szCs w:val="20"/>
                    </w:rPr>
                  </w:rPrChange>
                </w:rPr>
                <w:t>6</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926C751" w14:textId="77777777" w:rsidR="002D0037" w:rsidRPr="003843BD" w:rsidRDefault="002D0037">
            <w:pPr>
              <w:pStyle w:val="NormalWeb"/>
              <w:spacing w:before="0" w:beforeAutospacing="0" w:after="0" w:afterAutospacing="0"/>
              <w:jc w:val="center"/>
              <w:rPr>
                <w:ins w:id="1534" w:author="Camilo Cabrera" w:date="2017-12-11T17:54:00Z"/>
                <w:sz w:val="18"/>
                <w:rPrChange w:id="1535" w:author="Camilo Cabrera" w:date="2017-12-11T22:12:00Z">
                  <w:rPr>
                    <w:ins w:id="1536" w:author="Camilo Cabrera" w:date="2017-12-11T17:54:00Z"/>
                  </w:rPr>
                </w:rPrChange>
              </w:rPr>
            </w:pPr>
            <w:ins w:id="1537" w:author="Camilo Cabrera" w:date="2017-12-11T17:54:00Z">
              <w:r w:rsidRPr="003843BD">
                <w:rPr>
                  <w:rFonts w:ascii="Arial" w:hAnsi="Arial" w:cs="Arial"/>
                  <w:color w:val="000000"/>
                  <w:sz w:val="18"/>
                  <w:szCs w:val="20"/>
                  <w:rPrChange w:id="1538" w:author="Camilo Cabrera" w:date="2017-12-11T22:12:00Z">
                    <w:rPr>
                      <w:rFonts w:ascii="Arial" w:hAnsi="Arial" w:cs="Arial"/>
                      <w:color w:val="000000"/>
                      <w:sz w:val="20"/>
                      <w:szCs w:val="20"/>
                    </w:rPr>
                  </w:rPrChange>
                </w:rPr>
                <w:t>9</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FB93C5A" w14:textId="77777777" w:rsidR="002D0037" w:rsidRPr="003843BD" w:rsidRDefault="002D0037">
            <w:pPr>
              <w:pStyle w:val="NormalWeb"/>
              <w:spacing w:before="0" w:beforeAutospacing="0" w:after="0" w:afterAutospacing="0"/>
              <w:jc w:val="center"/>
              <w:rPr>
                <w:ins w:id="1539" w:author="Camilo Cabrera" w:date="2017-12-11T17:54:00Z"/>
                <w:sz w:val="18"/>
                <w:rPrChange w:id="1540" w:author="Camilo Cabrera" w:date="2017-12-11T22:12:00Z">
                  <w:rPr>
                    <w:ins w:id="1541" w:author="Camilo Cabrera" w:date="2017-12-11T17:54:00Z"/>
                  </w:rPr>
                </w:rPrChange>
              </w:rPr>
            </w:pPr>
            <w:ins w:id="1542" w:author="Camilo Cabrera" w:date="2017-12-11T17:54:00Z">
              <w:r w:rsidRPr="003843BD">
                <w:rPr>
                  <w:rFonts w:ascii="Arial" w:hAnsi="Arial" w:cs="Arial"/>
                  <w:color w:val="000000"/>
                  <w:sz w:val="18"/>
                  <w:szCs w:val="20"/>
                  <w:rPrChange w:id="1543" w:author="Camilo Cabrera" w:date="2017-12-11T22:12:00Z">
                    <w:rPr>
                      <w:rFonts w:ascii="Arial" w:hAnsi="Arial" w:cs="Arial"/>
                      <w:color w:val="000000"/>
                      <w:sz w:val="20"/>
                      <w:szCs w:val="20"/>
                    </w:rPr>
                  </w:rPrChange>
                </w:rPr>
                <w:t>3</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04D1EF1" w14:textId="77777777" w:rsidR="002D0037" w:rsidRPr="003843BD" w:rsidRDefault="002D0037">
            <w:pPr>
              <w:pStyle w:val="NormalWeb"/>
              <w:spacing w:before="0" w:beforeAutospacing="0" w:after="0" w:afterAutospacing="0"/>
              <w:jc w:val="center"/>
              <w:rPr>
                <w:ins w:id="1544" w:author="Camilo Cabrera" w:date="2017-12-11T17:54:00Z"/>
                <w:sz w:val="18"/>
                <w:rPrChange w:id="1545" w:author="Camilo Cabrera" w:date="2017-12-11T22:12:00Z">
                  <w:rPr>
                    <w:ins w:id="1546" w:author="Camilo Cabrera" w:date="2017-12-11T17:54:00Z"/>
                  </w:rPr>
                </w:rPrChange>
              </w:rPr>
            </w:pPr>
            <w:ins w:id="1547" w:author="Camilo Cabrera" w:date="2017-12-11T17:54:00Z">
              <w:r w:rsidRPr="003843BD">
                <w:rPr>
                  <w:rFonts w:ascii="Arial" w:hAnsi="Arial" w:cs="Arial"/>
                  <w:color w:val="000000"/>
                  <w:sz w:val="18"/>
                  <w:szCs w:val="20"/>
                  <w:rPrChange w:id="1548" w:author="Camilo Cabrera" w:date="2017-12-11T22:12:00Z">
                    <w:rPr>
                      <w:rFonts w:ascii="Arial" w:hAnsi="Arial" w:cs="Arial"/>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9A8B9A5" w14:textId="77777777" w:rsidR="002D0037" w:rsidRPr="003843BD" w:rsidRDefault="002D0037">
            <w:pPr>
              <w:pStyle w:val="NormalWeb"/>
              <w:spacing w:before="0" w:beforeAutospacing="0" w:after="0" w:afterAutospacing="0"/>
              <w:jc w:val="center"/>
              <w:rPr>
                <w:ins w:id="1549" w:author="Camilo Cabrera" w:date="2017-12-11T17:54:00Z"/>
                <w:sz w:val="18"/>
                <w:rPrChange w:id="1550" w:author="Camilo Cabrera" w:date="2017-12-11T22:12:00Z">
                  <w:rPr>
                    <w:ins w:id="1551" w:author="Camilo Cabrera" w:date="2017-12-11T17:54:00Z"/>
                  </w:rPr>
                </w:rPrChange>
              </w:rPr>
            </w:pPr>
            <w:ins w:id="1552" w:author="Camilo Cabrera" w:date="2017-12-11T17:54:00Z">
              <w:r w:rsidRPr="003843BD">
                <w:rPr>
                  <w:rFonts w:ascii="Arial" w:hAnsi="Arial" w:cs="Arial"/>
                  <w:b/>
                  <w:bCs/>
                  <w:color w:val="000000"/>
                  <w:sz w:val="18"/>
                  <w:szCs w:val="20"/>
                  <w:rPrChange w:id="1553" w:author="Camilo Cabrera" w:date="2017-12-11T22:12:00Z">
                    <w:rPr>
                      <w:rFonts w:ascii="Arial" w:hAnsi="Arial" w:cs="Arial"/>
                      <w:b/>
                      <w:bCs/>
                      <w:color w:val="000000"/>
                      <w:sz w:val="20"/>
                      <w:szCs w:val="20"/>
                    </w:rPr>
                  </w:rPrChange>
                </w:rPr>
                <w:t>56</w:t>
              </w:r>
            </w:ins>
          </w:p>
        </w:tc>
      </w:tr>
      <w:tr w:rsidR="002D0037" w:rsidRPr="003843BD" w14:paraId="6DC0F1B4" w14:textId="77777777" w:rsidTr="002D0037">
        <w:trPr>
          <w:trHeight w:val="300"/>
          <w:ins w:id="1554"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F45E69F" w14:textId="77777777" w:rsidR="002D0037" w:rsidRPr="003843BD" w:rsidRDefault="002D0037">
            <w:pPr>
              <w:pStyle w:val="NormalWeb"/>
              <w:spacing w:before="0" w:beforeAutospacing="0" w:after="0" w:afterAutospacing="0"/>
              <w:rPr>
                <w:ins w:id="1555" w:author="Camilo Cabrera" w:date="2017-12-11T17:54:00Z"/>
                <w:sz w:val="18"/>
                <w:rPrChange w:id="1556" w:author="Camilo Cabrera" w:date="2017-12-11T22:12:00Z">
                  <w:rPr>
                    <w:ins w:id="1557" w:author="Camilo Cabrera" w:date="2017-12-11T17:54:00Z"/>
                  </w:rPr>
                </w:rPrChange>
              </w:rPr>
            </w:pPr>
            <w:ins w:id="1558" w:author="Camilo Cabrera" w:date="2017-12-11T17:54:00Z">
              <w:r w:rsidRPr="003843BD">
                <w:rPr>
                  <w:rFonts w:ascii="Arial" w:hAnsi="Arial" w:cs="Arial"/>
                  <w:b/>
                  <w:bCs/>
                  <w:color w:val="000000"/>
                  <w:sz w:val="18"/>
                  <w:szCs w:val="20"/>
                  <w:rPrChange w:id="1559" w:author="Camilo Cabrera" w:date="2017-12-11T22:12:00Z">
                    <w:rPr>
                      <w:rFonts w:ascii="Arial" w:hAnsi="Arial" w:cs="Arial"/>
                      <w:b/>
                      <w:bCs/>
                      <w:color w:val="000000"/>
                      <w:sz w:val="20"/>
                      <w:szCs w:val="20"/>
                    </w:rPr>
                  </w:rPrChange>
                </w:rPr>
                <w:t>General</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7AD1DB5" w14:textId="77777777" w:rsidR="002D0037" w:rsidRPr="003843BD" w:rsidRDefault="002D0037">
            <w:pPr>
              <w:rPr>
                <w:ins w:id="1560" w:author="Camilo Cabrera" w:date="2017-12-11T17:54:00Z"/>
                <w:sz w:val="18"/>
                <w:rPrChange w:id="1561" w:author="Camilo Cabrera" w:date="2017-12-11T22:12:00Z">
                  <w:rPr>
                    <w:ins w:id="156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7596838" w14:textId="77777777" w:rsidR="002D0037" w:rsidRPr="003843BD" w:rsidRDefault="002D0037">
            <w:pPr>
              <w:pStyle w:val="NormalWeb"/>
              <w:spacing w:before="0" w:beforeAutospacing="0" w:after="0" w:afterAutospacing="0"/>
              <w:jc w:val="center"/>
              <w:rPr>
                <w:ins w:id="1563" w:author="Camilo Cabrera" w:date="2017-12-11T17:54:00Z"/>
                <w:sz w:val="18"/>
                <w:rPrChange w:id="1564" w:author="Camilo Cabrera" w:date="2017-12-11T22:12:00Z">
                  <w:rPr>
                    <w:ins w:id="1565" w:author="Camilo Cabrera" w:date="2017-12-11T17:54:00Z"/>
                  </w:rPr>
                </w:rPrChange>
              </w:rPr>
            </w:pPr>
            <w:ins w:id="1566" w:author="Camilo Cabrera" w:date="2017-12-11T17:54:00Z">
              <w:r w:rsidRPr="003843BD">
                <w:rPr>
                  <w:rFonts w:ascii="Arial" w:hAnsi="Arial" w:cs="Arial"/>
                  <w:color w:val="000000"/>
                  <w:sz w:val="18"/>
                  <w:szCs w:val="20"/>
                  <w:rPrChange w:id="1567" w:author="Camilo Cabrera" w:date="2017-12-11T22:12:00Z">
                    <w:rPr>
                      <w:rFonts w:ascii="Arial" w:hAnsi="Arial" w:cs="Arial"/>
                      <w:color w:val="000000"/>
                      <w:sz w:val="20"/>
                      <w:szCs w:val="20"/>
                    </w:rPr>
                  </w:rPrChange>
                </w:rPr>
                <w:t>17</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C000069" w14:textId="77777777" w:rsidR="002D0037" w:rsidRPr="003843BD" w:rsidRDefault="002D0037">
            <w:pPr>
              <w:pStyle w:val="NormalWeb"/>
              <w:spacing w:before="0" w:beforeAutospacing="0" w:after="0" w:afterAutospacing="0"/>
              <w:jc w:val="center"/>
              <w:rPr>
                <w:ins w:id="1568" w:author="Camilo Cabrera" w:date="2017-12-11T17:54:00Z"/>
                <w:sz w:val="18"/>
                <w:rPrChange w:id="1569" w:author="Camilo Cabrera" w:date="2017-12-11T22:12:00Z">
                  <w:rPr>
                    <w:ins w:id="1570" w:author="Camilo Cabrera" w:date="2017-12-11T17:54:00Z"/>
                  </w:rPr>
                </w:rPrChange>
              </w:rPr>
            </w:pPr>
            <w:ins w:id="1571" w:author="Camilo Cabrera" w:date="2017-12-11T17:54:00Z">
              <w:r w:rsidRPr="003843BD">
                <w:rPr>
                  <w:rFonts w:ascii="Arial" w:hAnsi="Arial" w:cs="Arial"/>
                  <w:color w:val="000000"/>
                  <w:sz w:val="18"/>
                  <w:szCs w:val="20"/>
                  <w:rPrChange w:id="1572" w:author="Camilo Cabrera" w:date="2017-12-11T22:12:00Z">
                    <w:rPr>
                      <w:rFonts w:ascii="Arial" w:hAnsi="Arial" w:cs="Arial"/>
                      <w:color w:val="000000"/>
                      <w:sz w:val="20"/>
                      <w:szCs w:val="20"/>
                    </w:rPr>
                  </w:rPrChange>
                </w:rPr>
                <w:t>9</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71CB4B5" w14:textId="77777777" w:rsidR="002D0037" w:rsidRPr="003843BD" w:rsidRDefault="002D0037">
            <w:pPr>
              <w:rPr>
                <w:ins w:id="1573" w:author="Camilo Cabrera" w:date="2017-12-11T17:54:00Z"/>
                <w:sz w:val="18"/>
                <w:rPrChange w:id="1574" w:author="Camilo Cabrera" w:date="2017-12-11T22:12:00Z">
                  <w:rPr>
                    <w:ins w:id="157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34D4146" w14:textId="77777777" w:rsidR="002D0037" w:rsidRPr="003843BD" w:rsidRDefault="002D0037">
            <w:pPr>
              <w:rPr>
                <w:ins w:id="1576" w:author="Camilo Cabrera" w:date="2017-12-11T17:54:00Z"/>
                <w:sz w:val="18"/>
                <w:rPrChange w:id="1577" w:author="Camilo Cabrera" w:date="2017-12-11T22:12:00Z">
                  <w:rPr>
                    <w:ins w:id="157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5CDD2C7" w14:textId="77777777" w:rsidR="002D0037" w:rsidRPr="003843BD" w:rsidRDefault="002D0037">
            <w:pPr>
              <w:pStyle w:val="NormalWeb"/>
              <w:spacing w:before="0" w:beforeAutospacing="0" w:after="0" w:afterAutospacing="0"/>
              <w:jc w:val="center"/>
              <w:rPr>
                <w:ins w:id="1579" w:author="Camilo Cabrera" w:date="2017-12-11T17:54:00Z"/>
                <w:sz w:val="18"/>
                <w:rPrChange w:id="1580" w:author="Camilo Cabrera" w:date="2017-12-11T22:12:00Z">
                  <w:rPr>
                    <w:ins w:id="1581" w:author="Camilo Cabrera" w:date="2017-12-11T17:54:00Z"/>
                  </w:rPr>
                </w:rPrChange>
              </w:rPr>
            </w:pPr>
            <w:ins w:id="1582" w:author="Camilo Cabrera" w:date="2017-12-11T17:54:00Z">
              <w:r w:rsidRPr="003843BD">
                <w:rPr>
                  <w:rFonts w:ascii="Arial" w:hAnsi="Arial" w:cs="Arial"/>
                  <w:color w:val="000000"/>
                  <w:sz w:val="18"/>
                  <w:szCs w:val="20"/>
                  <w:rPrChange w:id="1583" w:author="Camilo Cabrera" w:date="2017-12-11T22:12:00Z">
                    <w:rPr>
                      <w:rFonts w:ascii="Arial" w:hAnsi="Arial" w:cs="Arial"/>
                      <w:color w:val="000000"/>
                      <w:sz w:val="20"/>
                      <w:szCs w:val="20"/>
                    </w:rPr>
                  </w:rPrChange>
                </w:rPr>
                <w:t>12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41BE68D" w14:textId="77777777" w:rsidR="002D0037" w:rsidRPr="003843BD" w:rsidRDefault="002D0037">
            <w:pPr>
              <w:pStyle w:val="NormalWeb"/>
              <w:spacing w:before="0" w:beforeAutospacing="0" w:after="0" w:afterAutospacing="0"/>
              <w:jc w:val="center"/>
              <w:rPr>
                <w:ins w:id="1584" w:author="Camilo Cabrera" w:date="2017-12-11T17:54:00Z"/>
                <w:sz w:val="18"/>
                <w:rPrChange w:id="1585" w:author="Camilo Cabrera" w:date="2017-12-11T22:12:00Z">
                  <w:rPr>
                    <w:ins w:id="1586" w:author="Camilo Cabrera" w:date="2017-12-11T17:54:00Z"/>
                  </w:rPr>
                </w:rPrChange>
              </w:rPr>
            </w:pPr>
            <w:ins w:id="1587" w:author="Camilo Cabrera" w:date="2017-12-11T17:54:00Z">
              <w:r w:rsidRPr="003843BD">
                <w:rPr>
                  <w:rFonts w:ascii="Arial" w:hAnsi="Arial" w:cs="Arial"/>
                  <w:color w:val="000000"/>
                  <w:sz w:val="18"/>
                  <w:szCs w:val="20"/>
                  <w:rPrChange w:id="1588" w:author="Camilo Cabrera" w:date="2017-12-11T22:12:00Z">
                    <w:rPr>
                      <w:rFonts w:ascii="Arial" w:hAnsi="Arial" w:cs="Arial"/>
                      <w:color w:val="000000"/>
                      <w:sz w:val="20"/>
                      <w:szCs w:val="20"/>
                    </w:rPr>
                  </w:rPrChange>
                </w:rPr>
                <w:t>9</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D6862ED" w14:textId="77777777" w:rsidR="002D0037" w:rsidRPr="003843BD" w:rsidRDefault="002D0037">
            <w:pPr>
              <w:pStyle w:val="NormalWeb"/>
              <w:spacing w:before="0" w:beforeAutospacing="0" w:after="0" w:afterAutospacing="0"/>
              <w:jc w:val="center"/>
              <w:rPr>
                <w:ins w:id="1589" w:author="Camilo Cabrera" w:date="2017-12-11T17:54:00Z"/>
                <w:sz w:val="18"/>
                <w:rPrChange w:id="1590" w:author="Camilo Cabrera" w:date="2017-12-11T22:12:00Z">
                  <w:rPr>
                    <w:ins w:id="1591" w:author="Camilo Cabrera" w:date="2017-12-11T17:54:00Z"/>
                  </w:rPr>
                </w:rPrChange>
              </w:rPr>
            </w:pPr>
            <w:ins w:id="1592" w:author="Camilo Cabrera" w:date="2017-12-11T17:54:00Z">
              <w:r w:rsidRPr="003843BD">
                <w:rPr>
                  <w:rFonts w:ascii="Arial" w:hAnsi="Arial" w:cs="Arial"/>
                  <w:color w:val="000000"/>
                  <w:sz w:val="18"/>
                  <w:szCs w:val="20"/>
                  <w:rPrChange w:id="1593" w:author="Camilo Cabrera" w:date="2017-12-11T22:12:00Z">
                    <w:rPr>
                      <w:rFonts w:ascii="Arial" w:hAnsi="Arial" w:cs="Arial"/>
                      <w:color w:val="000000"/>
                      <w:sz w:val="20"/>
                      <w:szCs w:val="20"/>
                    </w:rPr>
                  </w:rPrChange>
                </w:rPr>
                <w:t>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8A7DE4F" w14:textId="77777777" w:rsidR="002D0037" w:rsidRPr="003843BD" w:rsidRDefault="002D0037">
            <w:pPr>
              <w:pStyle w:val="NormalWeb"/>
              <w:spacing w:before="0" w:beforeAutospacing="0" w:after="0" w:afterAutospacing="0"/>
              <w:jc w:val="center"/>
              <w:rPr>
                <w:ins w:id="1594" w:author="Camilo Cabrera" w:date="2017-12-11T17:54:00Z"/>
                <w:sz w:val="18"/>
                <w:rPrChange w:id="1595" w:author="Camilo Cabrera" w:date="2017-12-11T22:12:00Z">
                  <w:rPr>
                    <w:ins w:id="1596" w:author="Camilo Cabrera" w:date="2017-12-11T17:54:00Z"/>
                  </w:rPr>
                </w:rPrChange>
              </w:rPr>
            </w:pPr>
            <w:ins w:id="1597" w:author="Camilo Cabrera" w:date="2017-12-11T17:54:00Z">
              <w:r w:rsidRPr="003843BD">
                <w:rPr>
                  <w:rFonts w:ascii="Arial" w:hAnsi="Arial" w:cs="Arial"/>
                  <w:color w:val="000000"/>
                  <w:sz w:val="18"/>
                  <w:szCs w:val="20"/>
                  <w:rPrChange w:id="1598" w:author="Camilo Cabrera" w:date="2017-12-11T22:12:00Z">
                    <w:rPr>
                      <w:rFonts w:ascii="Arial" w:hAnsi="Arial" w:cs="Arial"/>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B087016" w14:textId="77777777" w:rsidR="002D0037" w:rsidRPr="003843BD" w:rsidRDefault="002D0037">
            <w:pPr>
              <w:pStyle w:val="NormalWeb"/>
              <w:spacing w:before="0" w:beforeAutospacing="0" w:after="0" w:afterAutospacing="0"/>
              <w:jc w:val="center"/>
              <w:rPr>
                <w:ins w:id="1599" w:author="Camilo Cabrera" w:date="2017-12-11T17:54:00Z"/>
                <w:sz w:val="18"/>
                <w:rPrChange w:id="1600" w:author="Camilo Cabrera" w:date="2017-12-11T22:12:00Z">
                  <w:rPr>
                    <w:ins w:id="1601" w:author="Camilo Cabrera" w:date="2017-12-11T17:54:00Z"/>
                  </w:rPr>
                </w:rPrChange>
              </w:rPr>
            </w:pPr>
            <w:ins w:id="1602" w:author="Camilo Cabrera" w:date="2017-12-11T17:54:00Z">
              <w:r w:rsidRPr="003843BD">
                <w:rPr>
                  <w:rFonts w:ascii="Arial" w:hAnsi="Arial" w:cs="Arial"/>
                  <w:b/>
                  <w:bCs/>
                  <w:color w:val="000000"/>
                  <w:sz w:val="18"/>
                  <w:szCs w:val="20"/>
                  <w:rPrChange w:id="1603" w:author="Camilo Cabrera" w:date="2017-12-11T22:12:00Z">
                    <w:rPr>
                      <w:rFonts w:ascii="Arial" w:hAnsi="Arial" w:cs="Arial"/>
                      <w:b/>
                      <w:bCs/>
                      <w:color w:val="000000"/>
                      <w:sz w:val="20"/>
                      <w:szCs w:val="20"/>
                    </w:rPr>
                  </w:rPrChange>
                </w:rPr>
                <w:t>50</w:t>
              </w:r>
            </w:ins>
          </w:p>
        </w:tc>
      </w:tr>
      <w:tr w:rsidR="002D0037" w:rsidRPr="003843BD" w14:paraId="0234DFD3" w14:textId="77777777" w:rsidTr="002D0037">
        <w:trPr>
          <w:trHeight w:val="300"/>
          <w:ins w:id="1604"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E056DF2" w14:textId="77777777" w:rsidR="002D0037" w:rsidRPr="003843BD" w:rsidRDefault="002D0037">
            <w:pPr>
              <w:pStyle w:val="NormalWeb"/>
              <w:spacing w:before="0" w:beforeAutospacing="0" w:after="0" w:afterAutospacing="0"/>
              <w:rPr>
                <w:ins w:id="1605" w:author="Camilo Cabrera" w:date="2017-12-11T17:54:00Z"/>
                <w:sz w:val="18"/>
                <w:rPrChange w:id="1606" w:author="Camilo Cabrera" w:date="2017-12-11T22:12:00Z">
                  <w:rPr>
                    <w:ins w:id="1607" w:author="Camilo Cabrera" w:date="2017-12-11T17:54:00Z"/>
                  </w:rPr>
                </w:rPrChange>
              </w:rPr>
            </w:pPr>
            <w:ins w:id="1608" w:author="Camilo Cabrera" w:date="2017-12-11T17:54:00Z">
              <w:r w:rsidRPr="003843BD">
                <w:rPr>
                  <w:rFonts w:ascii="Arial" w:hAnsi="Arial" w:cs="Arial"/>
                  <w:b/>
                  <w:bCs/>
                  <w:color w:val="000000"/>
                  <w:sz w:val="18"/>
                  <w:szCs w:val="20"/>
                  <w:rPrChange w:id="1609" w:author="Camilo Cabrera" w:date="2017-12-11T22:12:00Z">
                    <w:rPr>
                      <w:rFonts w:ascii="Arial" w:hAnsi="Arial" w:cs="Arial"/>
                      <w:b/>
                      <w:bCs/>
                      <w:color w:val="000000"/>
                      <w:sz w:val="20"/>
                      <w:szCs w:val="20"/>
                    </w:rPr>
                  </w:rPrChange>
                </w:rPr>
                <w:t>Gobierno</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1579197" w14:textId="77777777" w:rsidR="002D0037" w:rsidRPr="003843BD" w:rsidRDefault="002D0037">
            <w:pPr>
              <w:rPr>
                <w:ins w:id="1610" w:author="Camilo Cabrera" w:date="2017-12-11T17:54:00Z"/>
                <w:sz w:val="18"/>
                <w:rPrChange w:id="1611" w:author="Camilo Cabrera" w:date="2017-12-11T22:12:00Z">
                  <w:rPr>
                    <w:ins w:id="161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7791BEF" w14:textId="77777777" w:rsidR="002D0037" w:rsidRPr="003843BD" w:rsidRDefault="002D0037">
            <w:pPr>
              <w:pStyle w:val="NormalWeb"/>
              <w:spacing w:before="0" w:beforeAutospacing="0" w:after="0" w:afterAutospacing="0"/>
              <w:jc w:val="center"/>
              <w:rPr>
                <w:ins w:id="1613" w:author="Camilo Cabrera" w:date="2017-12-11T17:54:00Z"/>
                <w:sz w:val="18"/>
                <w:rPrChange w:id="1614" w:author="Camilo Cabrera" w:date="2017-12-11T22:12:00Z">
                  <w:rPr>
                    <w:ins w:id="1615" w:author="Camilo Cabrera" w:date="2017-12-11T17:54:00Z"/>
                  </w:rPr>
                </w:rPrChange>
              </w:rPr>
            </w:pPr>
            <w:ins w:id="1616" w:author="Camilo Cabrera" w:date="2017-12-11T17:54:00Z">
              <w:r w:rsidRPr="003843BD">
                <w:rPr>
                  <w:rFonts w:ascii="Arial" w:hAnsi="Arial" w:cs="Arial"/>
                  <w:color w:val="000000"/>
                  <w:sz w:val="18"/>
                  <w:szCs w:val="20"/>
                  <w:rPrChange w:id="1617" w:author="Camilo Cabrera" w:date="2017-12-11T22:12:00Z">
                    <w:rPr>
                      <w:rFonts w:ascii="Arial" w:hAnsi="Arial" w:cs="Arial"/>
                      <w:color w:val="000000"/>
                      <w:sz w:val="20"/>
                      <w:szCs w:val="20"/>
                    </w:rPr>
                  </w:rPrChange>
                </w:rPr>
                <w:t>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C315DA3" w14:textId="77777777" w:rsidR="002D0037" w:rsidRPr="003843BD" w:rsidRDefault="002D0037">
            <w:pPr>
              <w:rPr>
                <w:ins w:id="1618" w:author="Camilo Cabrera" w:date="2017-12-11T17:54:00Z"/>
                <w:sz w:val="18"/>
                <w:rPrChange w:id="1619" w:author="Camilo Cabrera" w:date="2017-12-11T22:12:00Z">
                  <w:rPr>
                    <w:ins w:id="1620"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CE230CC" w14:textId="77777777" w:rsidR="002D0037" w:rsidRPr="003843BD" w:rsidRDefault="002D0037">
            <w:pPr>
              <w:rPr>
                <w:ins w:id="1621" w:author="Camilo Cabrera" w:date="2017-12-11T17:54:00Z"/>
                <w:sz w:val="18"/>
                <w:rPrChange w:id="1622" w:author="Camilo Cabrera" w:date="2017-12-11T22:12:00Z">
                  <w:rPr>
                    <w:ins w:id="1623"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C76E23E" w14:textId="77777777" w:rsidR="002D0037" w:rsidRPr="003843BD" w:rsidRDefault="002D0037">
            <w:pPr>
              <w:rPr>
                <w:ins w:id="1624" w:author="Camilo Cabrera" w:date="2017-12-11T17:54:00Z"/>
                <w:sz w:val="18"/>
                <w:rPrChange w:id="1625" w:author="Camilo Cabrera" w:date="2017-12-11T22:12:00Z">
                  <w:rPr>
                    <w:ins w:id="1626"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7D24017" w14:textId="77777777" w:rsidR="002D0037" w:rsidRPr="003843BD" w:rsidRDefault="002D0037">
            <w:pPr>
              <w:pStyle w:val="NormalWeb"/>
              <w:spacing w:before="0" w:beforeAutospacing="0" w:after="0" w:afterAutospacing="0"/>
              <w:jc w:val="center"/>
              <w:rPr>
                <w:ins w:id="1627" w:author="Camilo Cabrera" w:date="2017-12-11T17:54:00Z"/>
                <w:sz w:val="18"/>
                <w:rPrChange w:id="1628" w:author="Camilo Cabrera" w:date="2017-12-11T22:12:00Z">
                  <w:rPr>
                    <w:ins w:id="1629" w:author="Camilo Cabrera" w:date="2017-12-11T17:54:00Z"/>
                  </w:rPr>
                </w:rPrChange>
              </w:rPr>
            </w:pPr>
            <w:ins w:id="1630" w:author="Camilo Cabrera" w:date="2017-12-11T17:54:00Z">
              <w:r w:rsidRPr="003843BD">
                <w:rPr>
                  <w:rFonts w:ascii="Arial" w:hAnsi="Arial" w:cs="Arial"/>
                  <w:color w:val="000000"/>
                  <w:sz w:val="18"/>
                  <w:szCs w:val="20"/>
                  <w:rPrChange w:id="1631" w:author="Camilo Cabrera" w:date="2017-12-11T22:12:00Z">
                    <w:rPr>
                      <w:rFonts w:ascii="Arial" w:hAnsi="Arial" w:cs="Arial"/>
                      <w:color w:val="000000"/>
                      <w:sz w:val="20"/>
                      <w:szCs w:val="20"/>
                    </w:rPr>
                  </w:rPrChange>
                </w:rPr>
                <w:t>3</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7F1647C" w14:textId="77777777" w:rsidR="002D0037" w:rsidRPr="003843BD" w:rsidRDefault="002D0037">
            <w:pPr>
              <w:rPr>
                <w:ins w:id="1632" w:author="Camilo Cabrera" w:date="2017-12-11T17:54:00Z"/>
                <w:sz w:val="18"/>
                <w:rPrChange w:id="1633" w:author="Camilo Cabrera" w:date="2017-12-11T22:12:00Z">
                  <w:rPr>
                    <w:ins w:id="163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2A8B060" w14:textId="77777777" w:rsidR="002D0037" w:rsidRPr="003843BD" w:rsidRDefault="002D0037">
            <w:pPr>
              <w:rPr>
                <w:ins w:id="1635" w:author="Camilo Cabrera" w:date="2017-12-11T17:54:00Z"/>
                <w:sz w:val="18"/>
                <w:rPrChange w:id="1636" w:author="Camilo Cabrera" w:date="2017-12-11T22:12:00Z">
                  <w:rPr>
                    <w:ins w:id="1637"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C835014" w14:textId="77777777" w:rsidR="002D0037" w:rsidRPr="003843BD" w:rsidRDefault="002D0037">
            <w:pPr>
              <w:rPr>
                <w:ins w:id="1638" w:author="Camilo Cabrera" w:date="2017-12-11T17:54:00Z"/>
                <w:sz w:val="18"/>
                <w:rPrChange w:id="1639" w:author="Camilo Cabrera" w:date="2017-12-11T22:12:00Z">
                  <w:rPr>
                    <w:ins w:id="1640"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4A3FD2F" w14:textId="77777777" w:rsidR="002D0037" w:rsidRPr="003843BD" w:rsidRDefault="002D0037">
            <w:pPr>
              <w:pStyle w:val="NormalWeb"/>
              <w:spacing w:before="0" w:beforeAutospacing="0" w:after="0" w:afterAutospacing="0"/>
              <w:jc w:val="center"/>
              <w:rPr>
                <w:ins w:id="1641" w:author="Camilo Cabrera" w:date="2017-12-11T17:54:00Z"/>
                <w:sz w:val="18"/>
                <w:rPrChange w:id="1642" w:author="Camilo Cabrera" w:date="2017-12-11T22:12:00Z">
                  <w:rPr>
                    <w:ins w:id="1643" w:author="Camilo Cabrera" w:date="2017-12-11T17:54:00Z"/>
                  </w:rPr>
                </w:rPrChange>
              </w:rPr>
            </w:pPr>
            <w:ins w:id="1644" w:author="Camilo Cabrera" w:date="2017-12-11T17:54:00Z">
              <w:r w:rsidRPr="003843BD">
                <w:rPr>
                  <w:rFonts w:ascii="Arial" w:hAnsi="Arial" w:cs="Arial"/>
                  <w:b/>
                  <w:bCs/>
                  <w:color w:val="000000"/>
                  <w:sz w:val="18"/>
                  <w:szCs w:val="20"/>
                  <w:rPrChange w:id="1645" w:author="Camilo Cabrera" w:date="2017-12-11T22:12:00Z">
                    <w:rPr>
                      <w:rFonts w:ascii="Arial" w:hAnsi="Arial" w:cs="Arial"/>
                      <w:b/>
                      <w:bCs/>
                      <w:color w:val="000000"/>
                      <w:sz w:val="20"/>
                      <w:szCs w:val="20"/>
                    </w:rPr>
                  </w:rPrChange>
                </w:rPr>
                <w:t>5</w:t>
              </w:r>
            </w:ins>
          </w:p>
        </w:tc>
      </w:tr>
      <w:tr w:rsidR="002D0037" w:rsidRPr="003843BD" w14:paraId="12BFDCCA" w14:textId="77777777" w:rsidTr="002D0037">
        <w:trPr>
          <w:trHeight w:val="300"/>
          <w:ins w:id="1646"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17B5CC5" w14:textId="77777777" w:rsidR="002D0037" w:rsidRPr="003843BD" w:rsidRDefault="002D0037">
            <w:pPr>
              <w:pStyle w:val="NormalWeb"/>
              <w:spacing w:before="0" w:beforeAutospacing="0" w:after="0" w:afterAutospacing="0"/>
              <w:rPr>
                <w:ins w:id="1647" w:author="Camilo Cabrera" w:date="2017-12-11T17:54:00Z"/>
                <w:sz w:val="18"/>
                <w:rPrChange w:id="1648" w:author="Camilo Cabrera" w:date="2017-12-11T22:12:00Z">
                  <w:rPr>
                    <w:ins w:id="1649" w:author="Camilo Cabrera" w:date="2017-12-11T17:54:00Z"/>
                  </w:rPr>
                </w:rPrChange>
              </w:rPr>
            </w:pPr>
            <w:ins w:id="1650" w:author="Camilo Cabrera" w:date="2017-12-11T17:54:00Z">
              <w:r w:rsidRPr="003843BD">
                <w:rPr>
                  <w:rFonts w:ascii="Arial" w:hAnsi="Arial" w:cs="Arial"/>
                  <w:b/>
                  <w:bCs/>
                  <w:color w:val="000000"/>
                  <w:sz w:val="18"/>
                  <w:szCs w:val="20"/>
                  <w:rPrChange w:id="1651" w:author="Camilo Cabrera" w:date="2017-12-11T22:12:00Z">
                    <w:rPr>
                      <w:rFonts w:ascii="Arial" w:hAnsi="Arial" w:cs="Arial"/>
                      <w:b/>
                      <w:bCs/>
                      <w:color w:val="000000"/>
                      <w:sz w:val="20"/>
                      <w:szCs w:val="20"/>
                    </w:rPr>
                  </w:rPrChange>
                </w:rPr>
                <w:t>Hacienda</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4A2D779" w14:textId="77777777" w:rsidR="002D0037" w:rsidRPr="003843BD" w:rsidRDefault="002D0037">
            <w:pPr>
              <w:rPr>
                <w:ins w:id="1652" w:author="Camilo Cabrera" w:date="2017-12-11T17:54:00Z"/>
                <w:sz w:val="18"/>
                <w:rPrChange w:id="1653" w:author="Camilo Cabrera" w:date="2017-12-11T22:12:00Z">
                  <w:rPr>
                    <w:ins w:id="165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63108A2" w14:textId="77777777" w:rsidR="002D0037" w:rsidRPr="003843BD" w:rsidRDefault="002D0037">
            <w:pPr>
              <w:pStyle w:val="NormalWeb"/>
              <w:spacing w:before="0" w:beforeAutospacing="0" w:after="0" w:afterAutospacing="0"/>
              <w:jc w:val="center"/>
              <w:rPr>
                <w:ins w:id="1655" w:author="Camilo Cabrera" w:date="2017-12-11T17:54:00Z"/>
                <w:sz w:val="18"/>
                <w:rPrChange w:id="1656" w:author="Camilo Cabrera" w:date="2017-12-11T22:12:00Z">
                  <w:rPr>
                    <w:ins w:id="1657" w:author="Camilo Cabrera" w:date="2017-12-11T17:54:00Z"/>
                  </w:rPr>
                </w:rPrChange>
              </w:rPr>
            </w:pPr>
            <w:ins w:id="1658" w:author="Camilo Cabrera" w:date="2017-12-11T17:54:00Z">
              <w:r w:rsidRPr="003843BD">
                <w:rPr>
                  <w:rFonts w:ascii="Arial" w:hAnsi="Arial" w:cs="Arial"/>
                  <w:color w:val="000000"/>
                  <w:sz w:val="18"/>
                  <w:szCs w:val="20"/>
                  <w:rPrChange w:id="1659" w:author="Camilo Cabrera" w:date="2017-12-11T22:12:00Z">
                    <w:rPr>
                      <w:rFonts w:ascii="Arial" w:hAnsi="Arial" w:cs="Arial"/>
                      <w:color w:val="000000"/>
                      <w:sz w:val="20"/>
                      <w:szCs w:val="20"/>
                    </w:rPr>
                  </w:rPrChange>
                </w:rPr>
                <w:t>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2251A3A" w14:textId="77777777" w:rsidR="002D0037" w:rsidRPr="003843BD" w:rsidRDefault="002D0037">
            <w:pPr>
              <w:pStyle w:val="NormalWeb"/>
              <w:spacing w:before="0" w:beforeAutospacing="0" w:after="0" w:afterAutospacing="0"/>
              <w:jc w:val="center"/>
              <w:rPr>
                <w:ins w:id="1660" w:author="Camilo Cabrera" w:date="2017-12-11T17:54:00Z"/>
                <w:sz w:val="18"/>
                <w:rPrChange w:id="1661" w:author="Camilo Cabrera" w:date="2017-12-11T22:12:00Z">
                  <w:rPr>
                    <w:ins w:id="1662" w:author="Camilo Cabrera" w:date="2017-12-11T17:54:00Z"/>
                  </w:rPr>
                </w:rPrChange>
              </w:rPr>
            </w:pPr>
            <w:ins w:id="1663" w:author="Camilo Cabrera" w:date="2017-12-11T17:54:00Z">
              <w:r w:rsidRPr="003843BD">
                <w:rPr>
                  <w:rFonts w:ascii="Arial" w:hAnsi="Arial" w:cs="Arial"/>
                  <w:color w:val="000000"/>
                  <w:sz w:val="18"/>
                  <w:szCs w:val="20"/>
                  <w:rPrChange w:id="1664" w:author="Camilo Cabrera" w:date="2017-12-11T22:12:00Z">
                    <w:rPr>
                      <w:rFonts w:ascii="Arial" w:hAnsi="Arial" w:cs="Arial"/>
                      <w:color w:val="000000"/>
                      <w:sz w:val="20"/>
                      <w:szCs w:val="20"/>
                    </w:rPr>
                  </w:rPrChange>
                </w:rPr>
                <w:t>5</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46BE1B5" w14:textId="77777777" w:rsidR="002D0037" w:rsidRPr="003843BD" w:rsidRDefault="002D0037">
            <w:pPr>
              <w:pStyle w:val="NormalWeb"/>
              <w:spacing w:before="0" w:beforeAutospacing="0" w:after="0" w:afterAutospacing="0"/>
              <w:jc w:val="center"/>
              <w:rPr>
                <w:ins w:id="1665" w:author="Camilo Cabrera" w:date="2017-12-11T17:54:00Z"/>
                <w:sz w:val="18"/>
                <w:rPrChange w:id="1666" w:author="Camilo Cabrera" w:date="2017-12-11T22:12:00Z">
                  <w:rPr>
                    <w:ins w:id="1667" w:author="Camilo Cabrera" w:date="2017-12-11T17:54:00Z"/>
                  </w:rPr>
                </w:rPrChange>
              </w:rPr>
            </w:pPr>
            <w:ins w:id="1668" w:author="Camilo Cabrera" w:date="2017-12-11T17:54:00Z">
              <w:r w:rsidRPr="003843BD">
                <w:rPr>
                  <w:rFonts w:ascii="Arial" w:hAnsi="Arial" w:cs="Arial"/>
                  <w:color w:val="000000"/>
                  <w:sz w:val="18"/>
                  <w:szCs w:val="20"/>
                  <w:rPrChange w:id="1669" w:author="Camilo Cabrera" w:date="2017-12-11T22:12:00Z">
                    <w:rPr>
                      <w:rFonts w:ascii="Arial" w:hAnsi="Arial" w:cs="Arial"/>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9BED744" w14:textId="77777777" w:rsidR="002D0037" w:rsidRPr="003843BD" w:rsidRDefault="002D0037">
            <w:pPr>
              <w:rPr>
                <w:ins w:id="1670" w:author="Camilo Cabrera" w:date="2017-12-11T17:54:00Z"/>
                <w:sz w:val="18"/>
                <w:rPrChange w:id="1671" w:author="Camilo Cabrera" w:date="2017-12-11T22:12:00Z">
                  <w:rPr>
                    <w:ins w:id="167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9551582" w14:textId="77777777" w:rsidR="002D0037" w:rsidRPr="003843BD" w:rsidRDefault="002D0037">
            <w:pPr>
              <w:rPr>
                <w:ins w:id="1673" w:author="Camilo Cabrera" w:date="2017-12-11T17:54:00Z"/>
                <w:sz w:val="18"/>
                <w:rPrChange w:id="1674" w:author="Camilo Cabrera" w:date="2017-12-11T22:12:00Z">
                  <w:rPr>
                    <w:ins w:id="167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026F2D8" w14:textId="77777777" w:rsidR="002D0037" w:rsidRPr="003843BD" w:rsidRDefault="002D0037">
            <w:pPr>
              <w:pStyle w:val="NormalWeb"/>
              <w:spacing w:before="0" w:beforeAutospacing="0" w:after="0" w:afterAutospacing="0"/>
              <w:jc w:val="center"/>
              <w:rPr>
                <w:ins w:id="1676" w:author="Camilo Cabrera" w:date="2017-12-11T17:54:00Z"/>
                <w:sz w:val="18"/>
                <w:rPrChange w:id="1677" w:author="Camilo Cabrera" w:date="2017-12-11T22:12:00Z">
                  <w:rPr>
                    <w:ins w:id="1678" w:author="Camilo Cabrera" w:date="2017-12-11T17:54:00Z"/>
                  </w:rPr>
                </w:rPrChange>
              </w:rPr>
            </w:pPr>
            <w:ins w:id="1679" w:author="Camilo Cabrera" w:date="2017-12-11T17:54:00Z">
              <w:r w:rsidRPr="003843BD">
                <w:rPr>
                  <w:rFonts w:ascii="Arial" w:hAnsi="Arial" w:cs="Arial"/>
                  <w:color w:val="000000"/>
                  <w:sz w:val="18"/>
                  <w:szCs w:val="20"/>
                  <w:rPrChange w:id="1680" w:author="Camilo Cabrera" w:date="2017-12-11T22:12:00Z">
                    <w:rPr>
                      <w:rFonts w:ascii="Arial" w:hAnsi="Arial" w:cs="Arial"/>
                      <w:color w:val="000000"/>
                      <w:sz w:val="20"/>
                      <w:szCs w:val="20"/>
                    </w:rPr>
                  </w:rPrChange>
                </w:rPr>
                <w:t>9</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13F2168" w14:textId="77777777" w:rsidR="002D0037" w:rsidRPr="003843BD" w:rsidRDefault="002D0037">
            <w:pPr>
              <w:rPr>
                <w:ins w:id="1681" w:author="Camilo Cabrera" w:date="2017-12-11T17:54:00Z"/>
                <w:sz w:val="18"/>
                <w:rPrChange w:id="1682" w:author="Camilo Cabrera" w:date="2017-12-11T22:12:00Z">
                  <w:rPr>
                    <w:ins w:id="1683"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DF183EB" w14:textId="77777777" w:rsidR="002D0037" w:rsidRPr="003843BD" w:rsidRDefault="002D0037">
            <w:pPr>
              <w:pStyle w:val="NormalWeb"/>
              <w:spacing w:before="0" w:beforeAutospacing="0" w:after="0" w:afterAutospacing="0"/>
              <w:jc w:val="center"/>
              <w:rPr>
                <w:ins w:id="1684" w:author="Camilo Cabrera" w:date="2017-12-11T17:54:00Z"/>
                <w:sz w:val="18"/>
                <w:rPrChange w:id="1685" w:author="Camilo Cabrera" w:date="2017-12-11T22:12:00Z">
                  <w:rPr>
                    <w:ins w:id="1686" w:author="Camilo Cabrera" w:date="2017-12-11T17:54:00Z"/>
                  </w:rPr>
                </w:rPrChange>
              </w:rPr>
            </w:pPr>
            <w:ins w:id="1687" w:author="Camilo Cabrera" w:date="2017-12-11T17:54:00Z">
              <w:r w:rsidRPr="003843BD">
                <w:rPr>
                  <w:rFonts w:ascii="Arial" w:hAnsi="Arial" w:cs="Arial"/>
                  <w:color w:val="000000"/>
                  <w:sz w:val="18"/>
                  <w:szCs w:val="20"/>
                  <w:rPrChange w:id="1688" w:author="Camilo Cabrera" w:date="2017-12-11T22:12:00Z">
                    <w:rPr>
                      <w:rFonts w:ascii="Arial" w:hAnsi="Arial" w:cs="Arial"/>
                      <w:color w:val="000000"/>
                      <w:sz w:val="20"/>
                      <w:szCs w:val="20"/>
                    </w:rPr>
                  </w:rPrChange>
                </w:rPr>
                <w:t>5</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55ED937" w14:textId="77777777" w:rsidR="002D0037" w:rsidRPr="003843BD" w:rsidRDefault="002D0037">
            <w:pPr>
              <w:pStyle w:val="NormalWeb"/>
              <w:spacing w:before="0" w:beforeAutospacing="0" w:after="0" w:afterAutospacing="0"/>
              <w:jc w:val="center"/>
              <w:rPr>
                <w:ins w:id="1689" w:author="Camilo Cabrera" w:date="2017-12-11T17:54:00Z"/>
                <w:sz w:val="18"/>
                <w:rPrChange w:id="1690" w:author="Camilo Cabrera" w:date="2017-12-11T22:12:00Z">
                  <w:rPr>
                    <w:ins w:id="1691" w:author="Camilo Cabrera" w:date="2017-12-11T17:54:00Z"/>
                  </w:rPr>
                </w:rPrChange>
              </w:rPr>
            </w:pPr>
            <w:ins w:id="1692" w:author="Camilo Cabrera" w:date="2017-12-11T17:54:00Z">
              <w:r w:rsidRPr="003843BD">
                <w:rPr>
                  <w:rFonts w:ascii="Arial" w:hAnsi="Arial" w:cs="Arial"/>
                  <w:b/>
                  <w:bCs/>
                  <w:color w:val="000000"/>
                  <w:sz w:val="18"/>
                  <w:szCs w:val="20"/>
                  <w:rPrChange w:id="1693" w:author="Camilo Cabrera" w:date="2017-12-11T22:12:00Z">
                    <w:rPr>
                      <w:rFonts w:ascii="Arial" w:hAnsi="Arial" w:cs="Arial"/>
                      <w:b/>
                      <w:bCs/>
                      <w:color w:val="000000"/>
                      <w:sz w:val="20"/>
                      <w:szCs w:val="20"/>
                    </w:rPr>
                  </w:rPrChange>
                </w:rPr>
                <w:t>22</w:t>
              </w:r>
            </w:ins>
          </w:p>
        </w:tc>
      </w:tr>
      <w:tr w:rsidR="002D0037" w:rsidRPr="003843BD" w14:paraId="3EF496CC" w14:textId="77777777" w:rsidTr="002D0037">
        <w:trPr>
          <w:trHeight w:val="300"/>
          <w:ins w:id="1694"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585E1A2" w14:textId="77777777" w:rsidR="002D0037" w:rsidRPr="003843BD" w:rsidRDefault="002D0037">
            <w:pPr>
              <w:pStyle w:val="NormalWeb"/>
              <w:spacing w:before="0" w:beforeAutospacing="0" w:after="0" w:afterAutospacing="0"/>
              <w:rPr>
                <w:ins w:id="1695" w:author="Camilo Cabrera" w:date="2017-12-11T17:54:00Z"/>
                <w:sz w:val="18"/>
                <w:rPrChange w:id="1696" w:author="Camilo Cabrera" w:date="2017-12-11T22:12:00Z">
                  <w:rPr>
                    <w:ins w:id="1697" w:author="Camilo Cabrera" w:date="2017-12-11T17:54:00Z"/>
                  </w:rPr>
                </w:rPrChange>
              </w:rPr>
            </w:pPr>
            <w:ins w:id="1698" w:author="Camilo Cabrera" w:date="2017-12-11T17:54:00Z">
              <w:r w:rsidRPr="003843BD">
                <w:rPr>
                  <w:rFonts w:ascii="Arial" w:hAnsi="Arial" w:cs="Arial"/>
                  <w:b/>
                  <w:bCs/>
                  <w:color w:val="000000"/>
                  <w:sz w:val="18"/>
                  <w:szCs w:val="20"/>
                  <w:rPrChange w:id="1699" w:author="Camilo Cabrera" w:date="2017-12-11T22:12:00Z">
                    <w:rPr>
                      <w:rFonts w:ascii="Arial" w:hAnsi="Arial" w:cs="Arial"/>
                      <w:b/>
                      <w:bCs/>
                      <w:color w:val="000000"/>
                      <w:sz w:val="20"/>
                      <w:szCs w:val="20"/>
                    </w:rPr>
                  </w:rPrChange>
                </w:rPr>
                <w:t>Jurídica</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C2E0327" w14:textId="77777777" w:rsidR="002D0037" w:rsidRPr="003843BD" w:rsidRDefault="002D0037">
            <w:pPr>
              <w:rPr>
                <w:ins w:id="1700" w:author="Camilo Cabrera" w:date="2017-12-11T17:54:00Z"/>
                <w:sz w:val="18"/>
                <w:rPrChange w:id="1701" w:author="Camilo Cabrera" w:date="2017-12-11T22:12:00Z">
                  <w:rPr>
                    <w:ins w:id="170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C3BE04F" w14:textId="77777777" w:rsidR="002D0037" w:rsidRPr="003843BD" w:rsidRDefault="002D0037">
            <w:pPr>
              <w:rPr>
                <w:ins w:id="1703" w:author="Camilo Cabrera" w:date="2017-12-11T17:54:00Z"/>
                <w:sz w:val="18"/>
                <w:rPrChange w:id="1704" w:author="Camilo Cabrera" w:date="2017-12-11T22:12:00Z">
                  <w:rPr>
                    <w:ins w:id="170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0191B2D" w14:textId="77777777" w:rsidR="002D0037" w:rsidRPr="003843BD" w:rsidRDefault="002D0037">
            <w:pPr>
              <w:pStyle w:val="NormalWeb"/>
              <w:spacing w:before="0" w:beforeAutospacing="0" w:after="0" w:afterAutospacing="0"/>
              <w:jc w:val="center"/>
              <w:rPr>
                <w:ins w:id="1706" w:author="Camilo Cabrera" w:date="2017-12-11T17:54:00Z"/>
                <w:sz w:val="18"/>
                <w:rPrChange w:id="1707" w:author="Camilo Cabrera" w:date="2017-12-11T22:12:00Z">
                  <w:rPr>
                    <w:ins w:id="1708" w:author="Camilo Cabrera" w:date="2017-12-11T17:54:00Z"/>
                  </w:rPr>
                </w:rPrChange>
              </w:rPr>
            </w:pPr>
            <w:ins w:id="1709" w:author="Camilo Cabrera" w:date="2017-12-11T17:54:00Z">
              <w:r w:rsidRPr="003843BD">
                <w:rPr>
                  <w:rFonts w:ascii="Arial" w:hAnsi="Arial" w:cs="Arial"/>
                  <w:color w:val="000000"/>
                  <w:sz w:val="18"/>
                  <w:szCs w:val="20"/>
                  <w:rPrChange w:id="1710" w:author="Camilo Cabrera" w:date="2017-12-11T22:12:00Z">
                    <w:rPr>
                      <w:rFonts w:ascii="Arial" w:hAnsi="Arial" w:cs="Arial"/>
                      <w:color w:val="000000"/>
                      <w:sz w:val="20"/>
                      <w:szCs w:val="20"/>
                    </w:rPr>
                  </w:rPrChange>
                </w:rPr>
                <w:t>6</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E347D83" w14:textId="77777777" w:rsidR="002D0037" w:rsidRPr="003843BD" w:rsidRDefault="002D0037">
            <w:pPr>
              <w:rPr>
                <w:ins w:id="1711" w:author="Camilo Cabrera" w:date="2017-12-11T17:54:00Z"/>
                <w:sz w:val="18"/>
                <w:rPrChange w:id="1712" w:author="Camilo Cabrera" w:date="2017-12-11T22:12:00Z">
                  <w:rPr>
                    <w:ins w:id="1713"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EC00791" w14:textId="77777777" w:rsidR="002D0037" w:rsidRPr="003843BD" w:rsidRDefault="002D0037">
            <w:pPr>
              <w:rPr>
                <w:ins w:id="1714" w:author="Camilo Cabrera" w:date="2017-12-11T17:54:00Z"/>
                <w:sz w:val="18"/>
                <w:rPrChange w:id="1715" w:author="Camilo Cabrera" w:date="2017-12-11T22:12:00Z">
                  <w:rPr>
                    <w:ins w:id="1716"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7EF44FA" w14:textId="77777777" w:rsidR="002D0037" w:rsidRPr="003843BD" w:rsidRDefault="002D0037">
            <w:pPr>
              <w:rPr>
                <w:ins w:id="1717" w:author="Camilo Cabrera" w:date="2017-12-11T17:54:00Z"/>
                <w:sz w:val="18"/>
                <w:rPrChange w:id="1718" w:author="Camilo Cabrera" w:date="2017-12-11T22:12:00Z">
                  <w:rPr>
                    <w:ins w:id="1719"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1361C0A" w14:textId="77777777" w:rsidR="002D0037" w:rsidRPr="003843BD" w:rsidRDefault="002D0037">
            <w:pPr>
              <w:rPr>
                <w:ins w:id="1720" w:author="Camilo Cabrera" w:date="2017-12-11T17:54:00Z"/>
                <w:sz w:val="18"/>
                <w:rPrChange w:id="1721" w:author="Camilo Cabrera" w:date="2017-12-11T22:12:00Z">
                  <w:rPr>
                    <w:ins w:id="172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3DE70B7" w14:textId="77777777" w:rsidR="002D0037" w:rsidRPr="003843BD" w:rsidRDefault="002D0037">
            <w:pPr>
              <w:rPr>
                <w:ins w:id="1723" w:author="Camilo Cabrera" w:date="2017-12-11T17:54:00Z"/>
                <w:sz w:val="18"/>
                <w:rPrChange w:id="1724" w:author="Camilo Cabrera" w:date="2017-12-11T22:12:00Z">
                  <w:rPr>
                    <w:ins w:id="172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7970873" w14:textId="77777777" w:rsidR="002D0037" w:rsidRPr="003843BD" w:rsidRDefault="002D0037">
            <w:pPr>
              <w:rPr>
                <w:ins w:id="1726" w:author="Camilo Cabrera" w:date="2017-12-11T17:54:00Z"/>
                <w:sz w:val="18"/>
                <w:rPrChange w:id="1727" w:author="Camilo Cabrera" w:date="2017-12-11T22:12:00Z">
                  <w:rPr>
                    <w:ins w:id="172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82C1A2A" w14:textId="77777777" w:rsidR="002D0037" w:rsidRPr="003843BD" w:rsidRDefault="002D0037">
            <w:pPr>
              <w:pStyle w:val="NormalWeb"/>
              <w:spacing w:before="0" w:beforeAutospacing="0" w:after="0" w:afterAutospacing="0"/>
              <w:jc w:val="center"/>
              <w:rPr>
                <w:ins w:id="1729" w:author="Camilo Cabrera" w:date="2017-12-11T17:54:00Z"/>
                <w:sz w:val="18"/>
                <w:rPrChange w:id="1730" w:author="Camilo Cabrera" w:date="2017-12-11T22:12:00Z">
                  <w:rPr>
                    <w:ins w:id="1731" w:author="Camilo Cabrera" w:date="2017-12-11T17:54:00Z"/>
                  </w:rPr>
                </w:rPrChange>
              </w:rPr>
            </w:pPr>
            <w:ins w:id="1732" w:author="Camilo Cabrera" w:date="2017-12-11T17:54:00Z">
              <w:r w:rsidRPr="003843BD">
                <w:rPr>
                  <w:rFonts w:ascii="Arial" w:hAnsi="Arial" w:cs="Arial"/>
                  <w:b/>
                  <w:bCs/>
                  <w:color w:val="000000"/>
                  <w:sz w:val="18"/>
                  <w:szCs w:val="20"/>
                  <w:rPrChange w:id="1733" w:author="Camilo Cabrera" w:date="2017-12-11T22:12:00Z">
                    <w:rPr>
                      <w:rFonts w:ascii="Arial" w:hAnsi="Arial" w:cs="Arial"/>
                      <w:b/>
                      <w:bCs/>
                      <w:color w:val="000000"/>
                      <w:sz w:val="20"/>
                      <w:szCs w:val="20"/>
                    </w:rPr>
                  </w:rPrChange>
                </w:rPr>
                <w:t>6</w:t>
              </w:r>
            </w:ins>
          </w:p>
        </w:tc>
      </w:tr>
      <w:tr w:rsidR="002D0037" w:rsidRPr="003843BD" w14:paraId="0BB4F52E" w14:textId="77777777" w:rsidTr="002D0037">
        <w:trPr>
          <w:trHeight w:val="300"/>
          <w:ins w:id="1734"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849EC45" w14:textId="77777777" w:rsidR="002D0037" w:rsidRPr="003843BD" w:rsidRDefault="002D0037">
            <w:pPr>
              <w:pStyle w:val="NormalWeb"/>
              <w:spacing w:before="0" w:beforeAutospacing="0" w:after="0" w:afterAutospacing="0"/>
              <w:rPr>
                <w:ins w:id="1735" w:author="Camilo Cabrera" w:date="2017-12-11T17:54:00Z"/>
                <w:sz w:val="18"/>
                <w:rPrChange w:id="1736" w:author="Camilo Cabrera" w:date="2017-12-11T22:12:00Z">
                  <w:rPr>
                    <w:ins w:id="1737" w:author="Camilo Cabrera" w:date="2017-12-11T17:54:00Z"/>
                  </w:rPr>
                </w:rPrChange>
              </w:rPr>
            </w:pPr>
            <w:ins w:id="1738" w:author="Camilo Cabrera" w:date="2017-12-11T17:54:00Z">
              <w:r w:rsidRPr="003843BD">
                <w:rPr>
                  <w:rFonts w:ascii="Arial" w:hAnsi="Arial" w:cs="Arial"/>
                  <w:b/>
                  <w:bCs/>
                  <w:color w:val="000000"/>
                  <w:sz w:val="18"/>
                  <w:szCs w:val="20"/>
                  <w:rPrChange w:id="1739" w:author="Camilo Cabrera" w:date="2017-12-11T22:12:00Z">
                    <w:rPr>
                      <w:rFonts w:ascii="Arial" w:hAnsi="Arial" w:cs="Arial"/>
                      <w:b/>
                      <w:bCs/>
                      <w:color w:val="000000"/>
                      <w:sz w:val="20"/>
                      <w:szCs w:val="20"/>
                    </w:rPr>
                  </w:rPrChange>
                </w:rPr>
                <w:t>Planeación</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6F9FCF0" w14:textId="77777777" w:rsidR="002D0037" w:rsidRPr="003843BD" w:rsidRDefault="002D0037">
            <w:pPr>
              <w:rPr>
                <w:ins w:id="1740" w:author="Camilo Cabrera" w:date="2017-12-11T17:54:00Z"/>
                <w:sz w:val="18"/>
                <w:rPrChange w:id="1741" w:author="Camilo Cabrera" w:date="2017-12-11T22:12:00Z">
                  <w:rPr>
                    <w:ins w:id="174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F697647" w14:textId="77777777" w:rsidR="002D0037" w:rsidRPr="003843BD" w:rsidRDefault="002D0037">
            <w:pPr>
              <w:pStyle w:val="NormalWeb"/>
              <w:spacing w:before="0" w:beforeAutospacing="0" w:after="0" w:afterAutospacing="0"/>
              <w:jc w:val="center"/>
              <w:rPr>
                <w:ins w:id="1743" w:author="Camilo Cabrera" w:date="2017-12-11T17:54:00Z"/>
                <w:sz w:val="18"/>
                <w:rPrChange w:id="1744" w:author="Camilo Cabrera" w:date="2017-12-11T22:12:00Z">
                  <w:rPr>
                    <w:ins w:id="1745" w:author="Camilo Cabrera" w:date="2017-12-11T17:54:00Z"/>
                  </w:rPr>
                </w:rPrChange>
              </w:rPr>
            </w:pPr>
            <w:ins w:id="1746" w:author="Camilo Cabrera" w:date="2017-12-11T17:54:00Z">
              <w:r w:rsidRPr="003843BD">
                <w:rPr>
                  <w:rFonts w:ascii="Arial" w:hAnsi="Arial" w:cs="Arial"/>
                  <w:color w:val="000000"/>
                  <w:sz w:val="18"/>
                  <w:szCs w:val="20"/>
                  <w:rPrChange w:id="1747" w:author="Camilo Cabrera" w:date="2017-12-11T22:12:00Z">
                    <w:rPr>
                      <w:rFonts w:ascii="Arial" w:hAnsi="Arial" w:cs="Arial"/>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BEB5BA2" w14:textId="77777777" w:rsidR="002D0037" w:rsidRPr="003843BD" w:rsidRDefault="002D0037">
            <w:pPr>
              <w:pStyle w:val="NormalWeb"/>
              <w:spacing w:before="0" w:beforeAutospacing="0" w:after="0" w:afterAutospacing="0"/>
              <w:jc w:val="center"/>
              <w:rPr>
                <w:ins w:id="1748" w:author="Camilo Cabrera" w:date="2017-12-11T17:54:00Z"/>
                <w:sz w:val="18"/>
                <w:rPrChange w:id="1749" w:author="Camilo Cabrera" w:date="2017-12-11T22:12:00Z">
                  <w:rPr>
                    <w:ins w:id="1750" w:author="Camilo Cabrera" w:date="2017-12-11T17:54:00Z"/>
                  </w:rPr>
                </w:rPrChange>
              </w:rPr>
            </w:pPr>
            <w:ins w:id="1751" w:author="Camilo Cabrera" w:date="2017-12-11T17:54:00Z">
              <w:r w:rsidRPr="003843BD">
                <w:rPr>
                  <w:rFonts w:ascii="Arial" w:hAnsi="Arial" w:cs="Arial"/>
                  <w:color w:val="000000"/>
                  <w:sz w:val="18"/>
                  <w:szCs w:val="20"/>
                  <w:rPrChange w:id="1752" w:author="Camilo Cabrera" w:date="2017-12-11T22:12:00Z">
                    <w:rPr>
                      <w:rFonts w:ascii="Arial" w:hAnsi="Arial" w:cs="Arial"/>
                      <w:color w:val="000000"/>
                      <w:sz w:val="20"/>
                      <w:szCs w:val="20"/>
                    </w:rPr>
                  </w:rPrChange>
                </w:rPr>
                <w:t>9</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F272786" w14:textId="77777777" w:rsidR="002D0037" w:rsidRPr="003843BD" w:rsidRDefault="002D0037">
            <w:pPr>
              <w:rPr>
                <w:ins w:id="1753" w:author="Camilo Cabrera" w:date="2017-12-11T17:54:00Z"/>
                <w:sz w:val="18"/>
                <w:rPrChange w:id="1754" w:author="Camilo Cabrera" w:date="2017-12-11T22:12:00Z">
                  <w:rPr>
                    <w:ins w:id="1755"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C241913" w14:textId="77777777" w:rsidR="002D0037" w:rsidRPr="003843BD" w:rsidRDefault="002D0037">
            <w:pPr>
              <w:pStyle w:val="NormalWeb"/>
              <w:spacing w:before="0" w:beforeAutospacing="0" w:after="0" w:afterAutospacing="0"/>
              <w:jc w:val="center"/>
              <w:rPr>
                <w:ins w:id="1756" w:author="Camilo Cabrera" w:date="2017-12-11T17:54:00Z"/>
                <w:sz w:val="18"/>
                <w:rPrChange w:id="1757" w:author="Camilo Cabrera" w:date="2017-12-11T22:12:00Z">
                  <w:rPr>
                    <w:ins w:id="1758" w:author="Camilo Cabrera" w:date="2017-12-11T17:54:00Z"/>
                  </w:rPr>
                </w:rPrChange>
              </w:rPr>
            </w:pPr>
            <w:ins w:id="1759" w:author="Camilo Cabrera" w:date="2017-12-11T17:54:00Z">
              <w:r w:rsidRPr="003843BD">
                <w:rPr>
                  <w:rFonts w:ascii="Arial" w:hAnsi="Arial" w:cs="Arial"/>
                  <w:color w:val="000000"/>
                  <w:sz w:val="18"/>
                  <w:szCs w:val="20"/>
                  <w:rPrChange w:id="1760" w:author="Camilo Cabrera" w:date="2017-12-11T22:12:00Z">
                    <w:rPr>
                      <w:rFonts w:ascii="Arial" w:hAnsi="Arial" w:cs="Arial"/>
                      <w:color w:val="000000"/>
                      <w:sz w:val="20"/>
                      <w:szCs w:val="20"/>
                    </w:rPr>
                  </w:rPrChange>
                </w:rPr>
                <w:t>3</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FE295C3" w14:textId="77777777" w:rsidR="002D0037" w:rsidRPr="003843BD" w:rsidRDefault="002D0037">
            <w:pPr>
              <w:rPr>
                <w:ins w:id="1761" w:author="Camilo Cabrera" w:date="2017-12-11T17:54:00Z"/>
                <w:sz w:val="18"/>
                <w:rPrChange w:id="1762" w:author="Camilo Cabrera" w:date="2017-12-11T22:12:00Z">
                  <w:rPr>
                    <w:ins w:id="1763"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2984BF5" w14:textId="77777777" w:rsidR="002D0037" w:rsidRPr="003843BD" w:rsidRDefault="002D0037">
            <w:pPr>
              <w:rPr>
                <w:ins w:id="1764" w:author="Camilo Cabrera" w:date="2017-12-11T17:54:00Z"/>
                <w:sz w:val="18"/>
                <w:rPrChange w:id="1765" w:author="Camilo Cabrera" w:date="2017-12-11T22:12:00Z">
                  <w:rPr>
                    <w:ins w:id="1766"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7A6C1FA" w14:textId="77777777" w:rsidR="002D0037" w:rsidRPr="003843BD" w:rsidRDefault="002D0037">
            <w:pPr>
              <w:pStyle w:val="NormalWeb"/>
              <w:spacing w:before="0" w:beforeAutospacing="0" w:after="0" w:afterAutospacing="0"/>
              <w:jc w:val="center"/>
              <w:rPr>
                <w:ins w:id="1767" w:author="Camilo Cabrera" w:date="2017-12-11T17:54:00Z"/>
                <w:sz w:val="18"/>
                <w:rPrChange w:id="1768" w:author="Camilo Cabrera" w:date="2017-12-11T22:12:00Z">
                  <w:rPr>
                    <w:ins w:id="1769" w:author="Camilo Cabrera" w:date="2017-12-11T17:54:00Z"/>
                  </w:rPr>
                </w:rPrChange>
              </w:rPr>
            </w:pPr>
            <w:ins w:id="1770" w:author="Camilo Cabrera" w:date="2017-12-11T17:54:00Z">
              <w:r w:rsidRPr="003843BD">
                <w:rPr>
                  <w:rFonts w:ascii="Arial" w:hAnsi="Arial" w:cs="Arial"/>
                  <w:color w:val="000000"/>
                  <w:sz w:val="18"/>
                  <w:szCs w:val="20"/>
                  <w:rPrChange w:id="1771" w:author="Camilo Cabrera" w:date="2017-12-11T22:12:00Z">
                    <w:rPr>
                      <w:rFonts w:ascii="Arial" w:hAnsi="Arial" w:cs="Arial"/>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36C9B11" w14:textId="77777777" w:rsidR="002D0037" w:rsidRPr="003843BD" w:rsidRDefault="002D0037">
            <w:pPr>
              <w:rPr>
                <w:ins w:id="1772" w:author="Camilo Cabrera" w:date="2017-12-11T17:54:00Z"/>
                <w:sz w:val="18"/>
                <w:rPrChange w:id="1773" w:author="Camilo Cabrera" w:date="2017-12-11T22:12:00Z">
                  <w:rPr>
                    <w:ins w:id="177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885AFC6" w14:textId="77777777" w:rsidR="002D0037" w:rsidRPr="003843BD" w:rsidRDefault="002D0037">
            <w:pPr>
              <w:pStyle w:val="NormalWeb"/>
              <w:spacing w:before="0" w:beforeAutospacing="0" w:after="0" w:afterAutospacing="0"/>
              <w:jc w:val="center"/>
              <w:rPr>
                <w:ins w:id="1775" w:author="Camilo Cabrera" w:date="2017-12-11T17:54:00Z"/>
                <w:sz w:val="18"/>
                <w:rPrChange w:id="1776" w:author="Camilo Cabrera" w:date="2017-12-11T22:12:00Z">
                  <w:rPr>
                    <w:ins w:id="1777" w:author="Camilo Cabrera" w:date="2017-12-11T17:54:00Z"/>
                  </w:rPr>
                </w:rPrChange>
              </w:rPr>
            </w:pPr>
            <w:ins w:id="1778" w:author="Camilo Cabrera" w:date="2017-12-11T17:54:00Z">
              <w:r w:rsidRPr="003843BD">
                <w:rPr>
                  <w:rFonts w:ascii="Arial" w:hAnsi="Arial" w:cs="Arial"/>
                  <w:b/>
                  <w:bCs/>
                  <w:color w:val="000000"/>
                  <w:sz w:val="18"/>
                  <w:szCs w:val="20"/>
                  <w:rPrChange w:id="1779" w:author="Camilo Cabrera" w:date="2017-12-11T22:12:00Z">
                    <w:rPr>
                      <w:rFonts w:ascii="Arial" w:hAnsi="Arial" w:cs="Arial"/>
                      <w:b/>
                      <w:bCs/>
                      <w:color w:val="000000"/>
                      <w:sz w:val="20"/>
                      <w:szCs w:val="20"/>
                    </w:rPr>
                  </w:rPrChange>
                </w:rPr>
                <w:t>14</w:t>
              </w:r>
            </w:ins>
          </w:p>
        </w:tc>
      </w:tr>
      <w:tr w:rsidR="002D0037" w:rsidRPr="003843BD" w14:paraId="36C70394" w14:textId="77777777" w:rsidTr="002D0037">
        <w:trPr>
          <w:trHeight w:val="300"/>
          <w:ins w:id="1780"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82EACAB" w14:textId="77777777" w:rsidR="002D0037" w:rsidRPr="003843BD" w:rsidRDefault="002D0037">
            <w:pPr>
              <w:pStyle w:val="NormalWeb"/>
              <w:spacing w:before="0" w:beforeAutospacing="0" w:after="0" w:afterAutospacing="0"/>
              <w:rPr>
                <w:ins w:id="1781" w:author="Camilo Cabrera" w:date="2017-12-11T17:54:00Z"/>
                <w:sz w:val="18"/>
                <w:rPrChange w:id="1782" w:author="Camilo Cabrera" w:date="2017-12-11T22:12:00Z">
                  <w:rPr>
                    <w:ins w:id="1783" w:author="Camilo Cabrera" w:date="2017-12-11T17:54:00Z"/>
                  </w:rPr>
                </w:rPrChange>
              </w:rPr>
            </w:pPr>
            <w:ins w:id="1784" w:author="Camilo Cabrera" w:date="2017-12-11T17:54:00Z">
              <w:r w:rsidRPr="003843BD">
                <w:rPr>
                  <w:rFonts w:ascii="Arial" w:hAnsi="Arial" w:cs="Arial"/>
                  <w:b/>
                  <w:bCs/>
                  <w:color w:val="000000"/>
                  <w:sz w:val="18"/>
                  <w:szCs w:val="20"/>
                  <w:rPrChange w:id="1785" w:author="Camilo Cabrera" w:date="2017-12-11T22:12:00Z">
                    <w:rPr>
                      <w:rFonts w:ascii="Arial" w:hAnsi="Arial" w:cs="Arial"/>
                      <w:b/>
                      <w:bCs/>
                      <w:color w:val="000000"/>
                      <w:sz w:val="20"/>
                      <w:szCs w:val="20"/>
                    </w:rPr>
                  </w:rPrChange>
                </w:rPr>
                <w:t>Salud</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1A2F67B" w14:textId="77777777" w:rsidR="002D0037" w:rsidRPr="003843BD" w:rsidRDefault="002D0037">
            <w:pPr>
              <w:rPr>
                <w:ins w:id="1786" w:author="Camilo Cabrera" w:date="2017-12-11T17:54:00Z"/>
                <w:sz w:val="18"/>
                <w:rPrChange w:id="1787" w:author="Camilo Cabrera" w:date="2017-12-11T22:12:00Z">
                  <w:rPr>
                    <w:ins w:id="1788"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3D6CF23" w14:textId="77777777" w:rsidR="002D0037" w:rsidRPr="003843BD" w:rsidRDefault="002D0037">
            <w:pPr>
              <w:pStyle w:val="NormalWeb"/>
              <w:spacing w:before="0" w:beforeAutospacing="0" w:after="0" w:afterAutospacing="0"/>
              <w:jc w:val="center"/>
              <w:rPr>
                <w:ins w:id="1789" w:author="Camilo Cabrera" w:date="2017-12-11T17:54:00Z"/>
                <w:sz w:val="18"/>
                <w:rPrChange w:id="1790" w:author="Camilo Cabrera" w:date="2017-12-11T22:12:00Z">
                  <w:rPr>
                    <w:ins w:id="1791" w:author="Camilo Cabrera" w:date="2017-12-11T17:54:00Z"/>
                  </w:rPr>
                </w:rPrChange>
              </w:rPr>
            </w:pPr>
            <w:ins w:id="1792" w:author="Camilo Cabrera" w:date="2017-12-11T17:54:00Z">
              <w:r w:rsidRPr="003843BD">
                <w:rPr>
                  <w:rFonts w:ascii="Arial" w:hAnsi="Arial" w:cs="Arial"/>
                  <w:color w:val="000000"/>
                  <w:sz w:val="18"/>
                  <w:szCs w:val="20"/>
                  <w:rPrChange w:id="1793" w:author="Camilo Cabrera" w:date="2017-12-11T22:12:00Z">
                    <w:rPr>
                      <w:rFonts w:ascii="Arial" w:hAnsi="Arial" w:cs="Arial"/>
                      <w:color w:val="000000"/>
                      <w:sz w:val="20"/>
                      <w:szCs w:val="20"/>
                    </w:rPr>
                  </w:rPrChange>
                </w:rPr>
                <w:t>5</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2D52E55" w14:textId="77777777" w:rsidR="002D0037" w:rsidRPr="003843BD" w:rsidRDefault="002D0037">
            <w:pPr>
              <w:pStyle w:val="NormalWeb"/>
              <w:spacing w:before="0" w:beforeAutospacing="0" w:after="0" w:afterAutospacing="0"/>
              <w:jc w:val="center"/>
              <w:rPr>
                <w:ins w:id="1794" w:author="Camilo Cabrera" w:date="2017-12-11T17:54:00Z"/>
                <w:sz w:val="18"/>
                <w:rPrChange w:id="1795" w:author="Camilo Cabrera" w:date="2017-12-11T22:12:00Z">
                  <w:rPr>
                    <w:ins w:id="1796" w:author="Camilo Cabrera" w:date="2017-12-11T17:54:00Z"/>
                  </w:rPr>
                </w:rPrChange>
              </w:rPr>
            </w:pPr>
            <w:ins w:id="1797" w:author="Camilo Cabrera" w:date="2017-12-11T17:54:00Z">
              <w:r w:rsidRPr="003843BD">
                <w:rPr>
                  <w:rFonts w:ascii="Arial" w:hAnsi="Arial" w:cs="Arial"/>
                  <w:color w:val="000000"/>
                  <w:sz w:val="18"/>
                  <w:szCs w:val="20"/>
                  <w:rPrChange w:id="1798" w:author="Camilo Cabrera" w:date="2017-12-11T22:12:00Z">
                    <w:rPr>
                      <w:rFonts w:ascii="Arial" w:hAnsi="Arial" w:cs="Arial"/>
                      <w:color w:val="000000"/>
                      <w:sz w:val="20"/>
                      <w:szCs w:val="20"/>
                    </w:rPr>
                  </w:rPrChange>
                </w:rPr>
                <w:t>5</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75F4AB2" w14:textId="77777777" w:rsidR="002D0037" w:rsidRPr="003843BD" w:rsidRDefault="002D0037">
            <w:pPr>
              <w:rPr>
                <w:ins w:id="1799" w:author="Camilo Cabrera" w:date="2017-12-11T17:54:00Z"/>
                <w:sz w:val="18"/>
                <w:rPrChange w:id="1800" w:author="Camilo Cabrera" w:date="2017-12-11T22:12:00Z">
                  <w:rPr>
                    <w:ins w:id="1801"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DC16402" w14:textId="77777777" w:rsidR="002D0037" w:rsidRPr="003843BD" w:rsidRDefault="002D0037">
            <w:pPr>
              <w:rPr>
                <w:ins w:id="1802" w:author="Camilo Cabrera" w:date="2017-12-11T17:54:00Z"/>
                <w:sz w:val="18"/>
                <w:rPrChange w:id="1803" w:author="Camilo Cabrera" w:date="2017-12-11T22:12:00Z">
                  <w:rPr>
                    <w:ins w:id="1804"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F26764B" w14:textId="77777777" w:rsidR="002D0037" w:rsidRPr="003843BD" w:rsidRDefault="002D0037">
            <w:pPr>
              <w:rPr>
                <w:ins w:id="1805" w:author="Camilo Cabrera" w:date="2017-12-11T17:54:00Z"/>
                <w:sz w:val="18"/>
                <w:rPrChange w:id="1806" w:author="Camilo Cabrera" w:date="2017-12-11T22:12:00Z">
                  <w:rPr>
                    <w:ins w:id="1807"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19505B8" w14:textId="77777777" w:rsidR="002D0037" w:rsidRPr="003843BD" w:rsidRDefault="002D0037">
            <w:pPr>
              <w:pStyle w:val="NormalWeb"/>
              <w:spacing w:before="0" w:beforeAutospacing="0" w:after="0" w:afterAutospacing="0"/>
              <w:jc w:val="center"/>
              <w:rPr>
                <w:ins w:id="1808" w:author="Camilo Cabrera" w:date="2017-12-11T17:54:00Z"/>
                <w:sz w:val="18"/>
                <w:rPrChange w:id="1809" w:author="Camilo Cabrera" w:date="2017-12-11T22:12:00Z">
                  <w:rPr>
                    <w:ins w:id="1810" w:author="Camilo Cabrera" w:date="2017-12-11T17:54:00Z"/>
                  </w:rPr>
                </w:rPrChange>
              </w:rPr>
            </w:pPr>
            <w:ins w:id="1811" w:author="Camilo Cabrera" w:date="2017-12-11T17:54:00Z">
              <w:r w:rsidRPr="003843BD">
                <w:rPr>
                  <w:rFonts w:ascii="Arial" w:hAnsi="Arial" w:cs="Arial"/>
                  <w:color w:val="000000"/>
                  <w:sz w:val="18"/>
                  <w:szCs w:val="20"/>
                  <w:rPrChange w:id="1812" w:author="Camilo Cabrera" w:date="2017-12-11T22:12:00Z">
                    <w:rPr>
                      <w:rFonts w:ascii="Arial" w:hAnsi="Arial" w:cs="Arial"/>
                      <w:color w:val="000000"/>
                      <w:sz w:val="20"/>
                      <w:szCs w:val="20"/>
                    </w:rPr>
                  </w:rPrChange>
                </w:rPr>
                <w:t>12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D0941F5" w14:textId="77777777" w:rsidR="002D0037" w:rsidRPr="003843BD" w:rsidRDefault="002D0037">
            <w:pPr>
              <w:pStyle w:val="NormalWeb"/>
              <w:spacing w:before="0" w:beforeAutospacing="0" w:after="0" w:afterAutospacing="0"/>
              <w:jc w:val="center"/>
              <w:rPr>
                <w:ins w:id="1813" w:author="Camilo Cabrera" w:date="2017-12-11T17:54:00Z"/>
                <w:sz w:val="18"/>
                <w:rPrChange w:id="1814" w:author="Camilo Cabrera" w:date="2017-12-11T22:12:00Z">
                  <w:rPr>
                    <w:ins w:id="1815" w:author="Camilo Cabrera" w:date="2017-12-11T17:54:00Z"/>
                  </w:rPr>
                </w:rPrChange>
              </w:rPr>
            </w:pPr>
            <w:ins w:id="1816" w:author="Camilo Cabrera" w:date="2017-12-11T17:54:00Z">
              <w:r w:rsidRPr="003843BD">
                <w:rPr>
                  <w:rFonts w:ascii="Arial" w:hAnsi="Arial" w:cs="Arial"/>
                  <w:color w:val="000000"/>
                  <w:sz w:val="18"/>
                  <w:szCs w:val="20"/>
                  <w:rPrChange w:id="1817" w:author="Camilo Cabrera" w:date="2017-12-11T22:12:00Z">
                    <w:rPr>
                      <w:rFonts w:ascii="Arial" w:hAnsi="Arial" w:cs="Arial"/>
                      <w:color w:val="000000"/>
                      <w:sz w:val="20"/>
                      <w:szCs w:val="20"/>
                    </w:rPr>
                  </w:rPrChange>
                </w:rPr>
                <w:t>3</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7340CE0" w14:textId="77777777" w:rsidR="002D0037" w:rsidRPr="003843BD" w:rsidRDefault="002D0037">
            <w:pPr>
              <w:pStyle w:val="NormalWeb"/>
              <w:spacing w:before="0" w:beforeAutospacing="0" w:after="0" w:afterAutospacing="0"/>
              <w:jc w:val="center"/>
              <w:rPr>
                <w:ins w:id="1818" w:author="Camilo Cabrera" w:date="2017-12-11T17:54:00Z"/>
                <w:sz w:val="18"/>
                <w:rPrChange w:id="1819" w:author="Camilo Cabrera" w:date="2017-12-11T22:12:00Z">
                  <w:rPr>
                    <w:ins w:id="1820" w:author="Camilo Cabrera" w:date="2017-12-11T17:54:00Z"/>
                  </w:rPr>
                </w:rPrChange>
              </w:rPr>
            </w:pPr>
            <w:ins w:id="1821" w:author="Camilo Cabrera" w:date="2017-12-11T17:54:00Z">
              <w:r w:rsidRPr="003843BD">
                <w:rPr>
                  <w:rFonts w:ascii="Arial" w:hAnsi="Arial" w:cs="Arial"/>
                  <w:color w:val="000000"/>
                  <w:sz w:val="18"/>
                  <w:szCs w:val="20"/>
                  <w:rPrChange w:id="1822" w:author="Camilo Cabrera" w:date="2017-12-11T22:12:00Z">
                    <w:rPr>
                      <w:rFonts w:ascii="Arial" w:hAnsi="Arial" w:cs="Arial"/>
                      <w:color w:val="000000"/>
                      <w:sz w:val="20"/>
                      <w:szCs w:val="20"/>
                    </w:rPr>
                  </w:rPrChange>
                </w:rPr>
                <w:t>9</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2DEC20C" w14:textId="77777777" w:rsidR="002D0037" w:rsidRPr="003843BD" w:rsidRDefault="002D0037">
            <w:pPr>
              <w:pStyle w:val="NormalWeb"/>
              <w:spacing w:before="0" w:beforeAutospacing="0" w:after="0" w:afterAutospacing="0"/>
              <w:jc w:val="center"/>
              <w:rPr>
                <w:ins w:id="1823" w:author="Camilo Cabrera" w:date="2017-12-11T17:54:00Z"/>
                <w:sz w:val="18"/>
                <w:rPrChange w:id="1824" w:author="Camilo Cabrera" w:date="2017-12-11T22:12:00Z">
                  <w:rPr>
                    <w:ins w:id="1825" w:author="Camilo Cabrera" w:date="2017-12-11T17:54:00Z"/>
                  </w:rPr>
                </w:rPrChange>
              </w:rPr>
            </w:pPr>
            <w:ins w:id="1826" w:author="Camilo Cabrera" w:date="2017-12-11T17:54:00Z">
              <w:r w:rsidRPr="003843BD">
                <w:rPr>
                  <w:rFonts w:ascii="Arial" w:hAnsi="Arial" w:cs="Arial"/>
                  <w:b/>
                  <w:bCs/>
                  <w:color w:val="000000"/>
                  <w:sz w:val="18"/>
                  <w:szCs w:val="20"/>
                  <w:rPrChange w:id="1827" w:author="Camilo Cabrera" w:date="2017-12-11T22:12:00Z">
                    <w:rPr>
                      <w:rFonts w:ascii="Arial" w:hAnsi="Arial" w:cs="Arial"/>
                      <w:b/>
                      <w:bCs/>
                      <w:color w:val="000000"/>
                      <w:sz w:val="20"/>
                      <w:szCs w:val="20"/>
                    </w:rPr>
                  </w:rPrChange>
                </w:rPr>
                <w:t>34</w:t>
              </w:r>
            </w:ins>
          </w:p>
        </w:tc>
      </w:tr>
      <w:tr w:rsidR="002D0037" w:rsidRPr="003843BD" w14:paraId="1317D8E8" w14:textId="77777777" w:rsidTr="002D0037">
        <w:trPr>
          <w:trHeight w:val="300"/>
          <w:ins w:id="1828"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BE1079C" w14:textId="77777777" w:rsidR="002D0037" w:rsidRPr="003843BD" w:rsidRDefault="002D0037">
            <w:pPr>
              <w:pStyle w:val="NormalWeb"/>
              <w:spacing w:before="0" w:beforeAutospacing="0" w:after="0" w:afterAutospacing="0"/>
              <w:rPr>
                <w:ins w:id="1829" w:author="Camilo Cabrera" w:date="2017-12-11T17:54:00Z"/>
                <w:sz w:val="18"/>
                <w:rPrChange w:id="1830" w:author="Camilo Cabrera" w:date="2017-12-11T22:12:00Z">
                  <w:rPr>
                    <w:ins w:id="1831" w:author="Camilo Cabrera" w:date="2017-12-11T17:54:00Z"/>
                  </w:rPr>
                </w:rPrChange>
              </w:rPr>
            </w:pPr>
            <w:ins w:id="1832" w:author="Camilo Cabrera" w:date="2017-12-11T17:54:00Z">
              <w:r w:rsidRPr="003843BD">
                <w:rPr>
                  <w:rFonts w:ascii="Arial" w:hAnsi="Arial" w:cs="Arial"/>
                  <w:b/>
                  <w:bCs/>
                  <w:color w:val="000000"/>
                  <w:sz w:val="18"/>
                  <w:szCs w:val="20"/>
                  <w:rPrChange w:id="1833" w:author="Camilo Cabrera" w:date="2017-12-11T22:12:00Z">
                    <w:rPr>
                      <w:rFonts w:ascii="Arial" w:hAnsi="Arial" w:cs="Arial"/>
                      <w:b/>
                      <w:bCs/>
                      <w:color w:val="000000"/>
                      <w:sz w:val="20"/>
                      <w:szCs w:val="20"/>
                    </w:rPr>
                  </w:rPrChange>
                </w:rPr>
                <w:t>Vias</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2ED90B0" w14:textId="77777777" w:rsidR="002D0037" w:rsidRPr="003843BD" w:rsidRDefault="002D0037">
            <w:pPr>
              <w:rPr>
                <w:ins w:id="1834" w:author="Camilo Cabrera" w:date="2017-12-11T17:54:00Z"/>
                <w:sz w:val="18"/>
                <w:rPrChange w:id="1835" w:author="Camilo Cabrera" w:date="2017-12-11T22:12:00Z">
                  <w:rPr>
                    <w:ins w:id="1836"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ED47F6F" w14:textId="77777777" w:rsidR="002D0037" w:rsidRPr="003843BD" w:rsidRDefault="002D0037">
            <w:pPr>
              <w:rPr>
                <w:ins w:id="1837" w:author="Camilo Cabrera" w:date="2017-12-11T17:54:00Z"/>
                <w:sz w:val="18"/>
                <w:rPrChange w:id="1838" w:author="Camilo Cabrera" w:date="2017-12-11T22:12:00Z">
                  <w:rPr>
                    <w:ins w:id="1839"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929BAD0" w14:textId="77777777" w:rsidR="002D0037" w:rsidRPr="003843BD" w:rsidRDefault="002D0037">
            <w:pPr>
              <w:pStyle w:val="NormalWeb"/>
              <w:spacing w:before="0" w:beforeAutospacing="0" w:after="0" w:afterAutospacing="0"/>
              <w:jc w:val="center"/>
              <w:rPr>
                <w:ins w:id="1840" w:author="Camilo Cabrera" w:date="2017-12-11T17:54:00Z"/>
                <w:sz w:val="18"/>
                <w:rPrChange w:id="1841" w:author="Camilo Cabrera" w:date="2017-12-11T22:12:00Z">
                  <w:rPr>
                    <w:ins w:id="1842" w:author="Camilo Cabrera" w:date="2017-12-11T17:54:00Z"/>
                  </w:rPr>
                </w:rPrChange>
              </w:rPr>
            </w:pPr>
            <w:ins w:id="1843" w:author="Camilo Cabrera" w:date="2017-12-11T17:54:00Z">
              <w:r w:rsidRPr="003843BD">
                <w:rPr>
                  <w:rFonts w:ascii="Arial" w:hAnsi="Arial" w:cs="Arial"/>
                  <w:color w:val="000000"/>
                  <w:sz w:val="18"/>
                  <w:szCs w:val="20"/>
                  <w:rPrChange w:id="1844" w:author="Camilo Cabrera" w:date="2017-12-11T22:12:00Z">
                    <w:rPr>
                      <w:rFonts w:ascii="Arial" w:hAnsi="Arial" w:cs="Arial"/>
                      <w:color w:val="000000"/>
                      <w:sz w:val="20"/>
                      <w:szCs w:val="20"/>
                    </w:rPr>
                  </w:rPrChange>
                </w:rPr>
                <w:t>3</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0F09036" w14:textId="77777777" w:rsidR="002D0037" w:rsidRPr="003843BD" w:rsidRDefault="002D0037">
            <w:pPr>
              <w:rPr>
                <w:ins w:id="1845" w:author="Camilo Cabrera" w:date="2017-12-11T17:54:00Z"/>
                <w:sz w:val="18"/>
                <w:rPrChange w:id="1846" w:author="Camilo Cabrera" w:date="2017-12-11T22:12:00Z">
                  <w:rPr>
                    <w:ins w:id="1847"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7D92881" w14:textId="77777777" w:rsidR="002D0037" w:rsidRPr="003843BD" w:rsidRDefault="002D0037">
            <w:pPr>
              <w:rPr>
                <w:ins w:id="1848" w:author="Camilo Cabrera" w:date="2017-12-11T17:54:00Z"/>
                <w:sz w:val="18"/>
                <w:rPrChange w:id="1849" w:author="Camilo Cabrera" w:date="2017-12-11T22:12:00Z">
                  <w:rPr>
                    <w:ins w:id="1850"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0F3C23D" w14:textId="77777777" w:rsidR="002D0037" w:rsidRPr="003843BD" w:rsidRDefault="002D0037">
            <w:pPr>
              <w:rPr>
                <w:ins w:id="1851" w:author="Camilo Cabrera" w:date="2017-12-11T17:54:00Z"/>
                <w:sz w:val="18"/>
                <w:rPrChange w:id="1852" w:author="Camilo Cabrera" w:date="2017-12-11T22:12:00Z">
                  <w:rPr>
                    <w:ins w:id="1853"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26F953A" w14:textId="77777777" w:rsidR="002D0037" w:rsidRPr="003843BD" w:rsidRDefault="002D0037">
            <w:pPr>
              <w:rPr>
                <w:ins w:id="1854" w:author="Camilo Cabrera" w:date="2017-12-11T17:54:00Z"/>
                <w:sz w:val="18"/>
                <w:rPrChange w:id="1855" w:author="Camilo Cabrera" w:date="2017-12-11T22:12:00Z">
                  <w:rPr>
                    <w:ins w:id="1856"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DBC773D" w14:textId="77777777" w:rsidR="002D0037" w:rsidRPr="003843BD" w:rsidRDefault="002D0037">
            <w:pPr>
              <w:rPr>
                <w:ins w:id="1857" w:author="Camilo Cabrera" w:date="2017-12-11T17:54:00Z"/>
                <w:sz w:val="18"/>
                <w:rPrChange w:id="1858" w:author="Camilo Cabrera" w:date="2017-12-11T22:12:00Z">
                  <w:rPr>
                    <w:ins w:id="1859"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237163D" w14:textId="77777777" w:rsidR="002D0037" w:rsidRPr="003843BD" w:rsidRDefault="002D0037">
            <w:pPr>
              <w:rPr>
                <w:ins w:id="1860" w:author="Camilo Cabrera" w:date="2017-12-11T17:54:00Z"/>
                <w:sz w:val="18"/>
                <w:rPrChange w:id="1861" w:author="Camilo Cabrera" w:date="2017-12-11T22:12:00Z">
                  <w:rPr>
                    <w:ins w:id="1862" w:author="Camilo Cabrera" w:date="2017-12-11T17:54:00Z"/>
                  </w:rPr>
                </w:rPrChange>
              </w:rPr>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65CD9AE" w14:textId="77777777" w:rsidR="002D0037" w:rsidRPr="003843BD" w:rsidRDefault="002D0037">
            <w:pPr>
              <w:pStyle w:val="NormalWeb"/>
              <w:spacing w:before="0" w:beforeAutospacing="0" w:after="0" w:afterAutospacing="0"/>
              <w:jc w:val="center"/>
              <w:rPr>
                <w:ins w:id="1863" w:author="Camilo Cabrera" w:date="2017-12-11T17:54:00Z"/>
                <w:sz w:val="18"/>
                <w:rPrChange w:id="1864" w:author="Camilo Cabrera" w:date="2017-12-11T22:12:00Z">
                  <w:rPr>
                    <w:ins w:id="1865" w:author="Camilo Cabrera" w:date="2017-12-11T17:54:00Z"/>
                  </w:rPr>
                </w:rPrChange>
              </w:rPr>
            </w:pPr>
            <w:ins w:id="1866" w:author="Camilo Cabrera" w:date="2017-12-11T17:54:00Z">
              <w:r w:rsidRPr="003843BD">
                <w:rPr>
                  <w:rFonts w:ascii="Arial" w:hAnsi="Arial" w:cs="Arial"/>
                  <w:b/>
                  <w:bCs/>
                  <w:color w:val="000000"/>
                  <w:sz w:val="18"/>
                  <w:szCs w:val="20"/>
                  <w:rPrChange w:id="1867" w:author="Camilo Cabrera" w:date="2017-12-11T22:12:00Z">
                    <w:rPr>
                      <w:rFonts w:ascii="Arial" w:hAnsi="Arial" w:cs="Arial"/>
                      <w:b/>
                      <w:bCs/>
                      <w:color w:val="000000"/>
                      <w:sz w:val="20"/>
                      <w:szCs w:val="20"/>
                    </w:rPr>
                  </w:rPrChange>
                </w:rPr>
                <w:t>3</w:t>
              </w:r>
            </w:ins>
          </w:p>
        </w:tc>
      </w:tr>
      <w:tr w:rsidR="002D0037" w:rsidRPr="003843BD" w14:paraId="24BBC4BD" w14:textId="77777777" w:rsidTr="002D0037">
        <w:trPr>
          <w:trHeight w:val="300"/>
          <w:ins w:id="1868" w:author="Camilo Cabrera" w:date="2017-12-11T17:54:00Z"/>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4E8F6F4" w14:textId="77777777" w:rsidR="002D0037" w:rsidRPr="003843BD" w:rsidRDefault="002D0037">
            <w:pPr>
              <w:pStyle w:val="NormalWeb"/>
              <w:spacing w:before="0" w:beforeAutospacing="0" w:after="0" w:afterAutospacing="0"/>
              <w:rPr>
                <w:ins w:id="1869" w:author="Camilo Cabrera" w:date="2017-12-11T17:54:00Z"/>
                <w:sz w:val="18"/>
                <w:rPrChange w:id="1870" w:author="Camilo Cabrera" w:date="2017-12-11T22:12:00Z">
                  <w:rPr>
                    <w:ins w:id="1871" w:author="Camilo Cabrera" w:date="2017-12-11T17:54:00Z"/>
                  </w:rPr>
                </w:rPrChange>
              </w:rPr>
            </w:pPr>
            <w:ins w:id="1872" w:author="Camilo Cabrera" w:date="2017-12-11T17:54:00Z">
              <w:r w:rsidRPr="003843BD">
                <w:rPr>
                  <w:rFonts w:ascii="Arial" w:hAnsi="Arial" w:cs="Arial"/>
                  <w:b/>
                  <w:bCs/>
                  <w:color w:val="000000"/>
                  <w:sz w:val="18"/>
                  <w:szCs w:val="20"/>
                  <w:rPrChange w:id="1873" w:author="Camilo Cabrera" w:date="2017-12-11T22:12:00Z">
                    <w:rPr>
                      <w:rFonts w:ascii="Arial" w:hAnsi="Arial" w:cs="Arial"/>
                      <w:b/>
                      <w:bCs/>
                      <w:color w:val="000000"/>
                      <w:sz w:val="20"/>
                      <w:szCs w:val="20"/>
                    </w:rPr>
                  </w:rPrChange>
                </w:rPr>
                <w:t>Suma total</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856AABC" w14:textId="77777777" w:rsidR="002D0037" w:rsidRPr="003843BD" w:rsidRDefault="002D0037">
            <w:pPr>
              <w:pStyle w:val="NormalWeb"/>
              <w:spacing w:before="0" w:beforeAutospacing="0" w:after="0" w:afterAutospacing="0"/>
              <w:jc w:val="center"/>
              <w:rPr>
                <w:ins w:id="1874" w:author="Camilo Cabrera" w:date="2017-12-11T17:54:00Z"/>
                <w:sz w:val="18"/>
                <w:rPrChange w:id="1875" w:author="Camilo Cabrera" w:date="2017-12-11T22:12:00Z">
                  <w:rPr>
                    <w:ins w:id="1876" w:author="Camilo Cabrera" w:date="2017-12-11T17:54:00Z"/>
                  </w:rPr>
                </w:rPrChange>
              </w:rPr>
            </w:pPr>
            <w:ins w:id="1877" w:author="Camilo Cabrera" w:date="2017-12-11T17:54:00Z">
              <w:r w:rsidRPr="003843BD">
                <w:rPr>
                  <w:rFonts w:ascii="Arial" w:hAnsi="Arial" w:cs="Arial"/>
                  <w:b/>
                  <w:bCs/>
                  <w:color w:val="000000"/>
                  <w:sz w:val="18"/>
                  <w:szCs w:val="20"/>
                  <w:rPrChange w:id="1878" w:author="Camilo Cabrera" w:date="2017-12-11T22:12:00Z">
                    <w:rPr>
                      <w:rFonts w:ascii="Arial" w:hAnsi="Arial" w:cs="Arial"/>
                      <w:b/>
                      <w:bCs/>
                      <w:color w:val="000000"/>
                      <w:sz w:val="20"/>
                      <w:szCs w:val="20"/>
                    </w:rPr>
                  </w:rPrChange>
                </w:rPr>
                <w:t>0</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3FE0BBB3" w14:textId="77777777" w:rsidR="002D0037" w:rsidRPr="003843BD" w:rsidRDefault="002D0037">
            <w:pPr>
              <w:pStyle w:val="NormalWeb"/>
              <w:spacing w:before="0" w:beforeAutospacing="0" w:after="0" w:afterAutospacing="0"/>
              <w:jc w:val="center"/>
              <w:rPr>
                <w:ins w:id="1879" w:author="Camilo Cabrera" w:date="2017-12-11T17:54:00Z"/>
                <w:sz w:val="18"/>
                <w:rPrChange w:id="1880" w:author="Camilo Cabrera" w:date="2017-12-11T22:12:00Z">
                  <w:rPr>
                    <w:ins w:id="1881" w:author="Camilo Cabrera" w:date="2017-12-11T17:54:00Z"/>
                  </w:rPr>
                </w:rPrChange>
              </w:rPr>
            </w:pPr>
            <w:ins w:id="1882" w:author="Camilo Cabrera" w:date="2017-12-11T17:54:00Z">
              <w:r w:rsidRPr="003843BD">
                <w:rPr>
                  <w:rFonts w:ascii="Arial" w:hAnsi="Arial" w:cs="Arial"/>
                  <w:b/>
                  <w:bCs/>
                  <w:color w:val="000000"/>
                  <w:sz w:val="18"/>
                  <w:szCs w:val="20"/>
                  <w:rPrChange w:id="1883" w:author="Camilo Cabrera" w:date="2017-12-11T22:12:00Z">
                    <w:rPr>
                      <w:rFonts w:ascii="Arial" w:hAnsi="Arial" w:cs="Arial"/>
                      <w:b/>
                      <w:bCs/>
                      <w:color w:val="000000"/>
                      <w:sz w:val="20"/>
                      <w:szCs w:val="20"/>
                    </w:rPr>
                  </w:rPrChange>
                </w:rPr>
                <w:t>49</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B8D8DDB" w14:textId="77777777" w:rsidR="002D0037" w:rsidRPr="003843BD" w:rsidRDefault="002D0037">
            <w:pPr>
              <w:pStyle w:val="NormalWeb"/>
              <w:spacing w:before="0" w:beforeAutospacing="0" w:after="0" w:afterAutospacing="0"/>
              <w:jc w:val="center"/>
              <w:rPr>
                <w:ins w:id="1884" w:author="Camilo Cabrera" w:date="2017-12-11T17:54:00Z"/>
                <w:sz w:val="18"/>
                <w:rPrChange w:id="1885" w:author="Camilo Cabrera" w:date="2017-12-11T22:12:00Z">
                  <w:rPr>
                    <w:ins w:id="1886" w:author="Camilo Cabrera" w:date="2017-12-11T17:54:00Z"/>
                  </w:rPr>
                </w:rPrChange>
              </w:rPr>
            </w:pPr>
            <w:ins w:id="1887" w:author="Camilo Cabrera" w:date="2017-12-11T17:54:00Z">
              <w:r w:rsidRPr="003843BD">
                <w:rPr>
                  <w:rFonts w:ascii="Arial" w:hAnsi="Arial" w:cs="Arial"/>
                  <w:b/>
                  <w:bCs/>
                  <w:color w:val="000000"/>
                  <w:sz w:val="18"/>
                  <w:szCs w:val="20"/>
                  <w:rPrChange w:id="1888" w:author="Camilo Cabrera" w:date="2017-12-11T22:12:00Z">
                    <w:rPr>
                      <w:rFonts w:ascii="Arial" w:hAnsi="Arial" w:cs="Arial"/>
                      <w:b/>
                      <w:bCs/>
                      <w:color w:val="000000"/>
                      <w:sz w:val="20"/>
                      <w:szCs w:val="20"/>
                    </w:rPr>
                  </w:rPrChange>
                </w:rPr>
                <w:t>104</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087DD80" w14:textId="77777777" w:rsidR="002D0037" w:rsidRPr="003843BD" w:rsidRDefault="002D0037">
            <w:pPr>
              <w:pStyle w:val="NormalWeb"/>
              <w:spacing w:before="0" w:beforeAutospacing="0" w:after="0" w:afterAutospacing="0"/>
              <w:jc w:val="center"/>
              <w:rPr>
                <w:ins w:id="1889" w:author="Camilo Cabrera" w:date="2017-12-11T17:54:00Z"/>
                <w:sz w:val="18"/>
                <w:rPrChange w:id="1890" w:author="Camilo Cabrera" w:date="2017-12-11T22:12:00Z">
                  <w:rPr>
                    <w:ins w:id="1891" w:author="Camilo Cabrera" w:date="2017-12-11T17:54:00Z"/>
                  </w:rPr>
                </w:rPrChange>
              </w:rPr>
            </w:pPr>
            <w:ins w:id="1892" w:author="Camilo Cabrera" w:date="2017-12-11T17:54:00Z">
              <w:r w:rsidRPr="003843BD">
                <w:rPr>
                  <w:rFonts w:ascii="Arial" w:hAnsi="Arial" w:cs="Arial"/>
                  <w:b/>
                  <w:bCs/>
                  <w:color w:val="000000"/>
                  <w:sz w:val="18"/>
                  <w:szCs w:val="20"/>
                  <w:rPrChange w:id="1893" w:author="Camilo Cabrera" w:date="2017-12-11T22:12:00Z">
                    <w:rPr>
                      <w:rFonts w:ascii="Arial" w:hAnsi="Arial" w:cs="Arial"/>
                      <w:b/>
                      <w:bCs/>
                      <w:color w:val="000000"/>
                      <w:sz w:val="20"/>
                      <w:szCs w:val="20"/>
                    </w:rPr>
                  </w:rPrChange>
                </w:rPr>
                <w:t>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7497AA0" w14:textId="77777777" w:rsidR="002D0037" w:rsidRPr="003843BD" w:rsidRDefault="002D0037">
            <w:pPr>
              <w:pStyle w:val="NormalWeb"/>
              <w:spacing w:before="0" w:beforeAutospacing="0" w:after="0" w:afterAutospacing="0"/>
              <w:jc w:val="center"/>
              <w:rPr>
                <w:ins w:id="1894" w:author="Camilo Cabrera" w:date="2017-12-11T17:54:00Z"/>
                <w:sz w:val="18"/>
                <w:rPrChange w:id="1895" w:author="Camilo Cabrera" w:date="2017-12-11T22:12:00Z">
                  <w:rPr>
                    <w:ins w:id="1896" w:author="Camilo Cabrera" w:date="2017-12-11T17:54:00Z"/>
                  </w:rPr>
                </w:rPrChange>
              </w:rPr>
            </w:pPr>
            <w:ins w:id="1897" w:author="Camilo Cabrera" w:date="2017-12-11T17:54:00Z">
              <w:r w:rsidRPr="003843BD">
                <w:rPr>
                  <w:rFonts w:ascii="Arial" w:hAnsi="Arial" w:cs="Arial"/>
                  <w:b/>
                  <w:bCs/>
                  <w:color w:val="000000"/>
                  <w:sz w:val="18"/>
                  <w:szCs w:val="20"/>
                  <w:rPrChange w:id="1898" w:author="Camilo Cabrera" w:date="2017-12-11T22:12:00Z">
                    <w:rPr>
                      <w:rFonts w:ascii="Arial" w:hAnsi="Arial" w:cs="Arial"/>
                      <w:b/>
                      <w:bCs/>
                      <w:color w:val="000000"/>
                      <w:sz w:val="20"/>
                      <w:szCs w:val="20"/>
                    </w:rPr>
                  </w:rPrChange>
                </w:rPr>
                <w:t>3</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8F2212B" w14:textId="77777777" w:rsidR="002D0037" w:rsidRPr="003843BD" w:rsidRDefault="002D0037">
            <w:pPr>
              <w:pStyle w:val="NormalWeb"/>
              <w:spacing w:before="0" w:beforeAutospacing="0" w:after="0" w:afterAutospacing="0"/>
              <w:jc w:val="center"/>
              <w:rPr>
                <w:ins w:id="1899" w:author="Camilo Cabrera" w:date="2017-12-11T17:54:00Z"/>
                <w:sz w:val="18"/>
                <w:rPrChange w:id="1900" w:author="Camilo Cabrera" w:date="2017-12-11T22:12:00Z">
                  <w:rPr>
                    <w:ins w:id="1901" w:author="Camilo Cabrera" w:date="2017-12-11T17:54:00Z"/>
                  </w:rPr>
                </w:rPrChange>
              </w:rPr>
            </w:pPr>
            <w:ins w:id="1902" w:author="Camilo Cabrera" w:date="2017-12-11T17:54:00Z">
              <w:r w:rsidRPr="003843BD">
                <w:rPr>
                  <w:rFonts w:ascii="Arial" w:hAnsi="Arial" w:cs="Arial"/>
                  <w:b/>
                  <w:bCs/>
                  <w:color w:val="000000"/>
                  <w:sz w:val="18"/>
                  <w:szCs w:val="20"/>
                  <w:rPrChange w:id="1903" w:author="Camilo Cabrera" w:date="2017-12-11T22:12:00Z">
                    <w:rPr>
                      <w:rFonts w:ascii="Arial" w:hAnsi="Arial" w:cs="Arial"/>
                      <w:b/>
                      <w:bCs/>
                      <w:color w:val="000000"/>
                      <w:sz w:val="20"/>
                      <w:szCs w:val="20"/>
                    </w:rPr>
                  </w:rPrChange>
                </w:rPr>
                <w:t>22</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BEF4EAF" w14:textId="77777777" w:rsidR="002D0037" w:rsidRPr="003843BD" w:rsidRDefault="002D0037">
            <w:pPr>
              <w:pStyle w:val="NormalWeb"/>
              <w:spacing w:before="0" w:beforeAutospacing="0" w:after="0" w:afterAutospacing="0"/>
              <w:jc w:val="center"/>
              <w:rPr>
                <w:ins w:id="1904" w:author="Camilo Cabrera" w:date="2017-12-11T17:54:00Z"/>
                <w:sz w:val="18"/>
                <w:rPrChange w:id="1905" w:author="Camilo Cabrera" w:date="2017-12-11T22:12:00Z">
                  <w:rPr>
                    <w:ins w:id="1906" w:author="Camilo Cabrera" w:date="2017-12-11T17:54:00Z"/>
                  </w:rPr>
                </w:rPrChange>
              </w:rPr>
            </w:pPr>
            <w:ins w:id="1907" w:author="Camilo Cabrera" w:date="2017-12-11T17:54:00Z">
              <w:r w:rsidRPr="003843BD">
                <w:rPr>
                  <w:rFonts w:ascii="Arial" w:hAnsi="Arial" w:cs="Arial"/>
                  <w:b/>
                  <w:bCs/>
                  <w:color w:val="000000"/>
                  <w:sz w:val="18"/>
                  <w:szCs w:val="20"/>
                  <w:rPrChange w:id="1908" w:author="Camilo Cabrera" w:date="2017-12-11T22:12:00Z">
                    <w:rPr>
                      <w:rFonts w:ascii="Arial" w:hAnsi="Arial" w:cs="Arial"/>
                      <w:b/>
                      <w:bCs/>
                      <w:color w:val="000000"/>
                      <w:sz w:val="20"/>
                      <w:szCs w:val="20"/>
                    </w:rPr>
                  </w:rPrChange>
                </w:rPr>
                <w:t>43</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6AA3DCD" w14:textId="77777777" w:rsidR="002D0037" w:rsidRPr="003843BD" w:rsidRDefault="002D0037">
            <w:pPr>
              <w:pStyle w:val="NormalWeb"/>
              <w:spacing w:before="0" w:beforeAutospacing="0" w:after="0" w:afterAutospacing="0"/>
              <w:jc w:val="center"/>
              <w:rPr>
                <w:ins w:id="1909" w:author="Camilo Cabrera" w:date="2017-12-11T17:54:00Z"/>
                <w:sz w:val="18"/>
                <w:rPrChange w:id="1910" w:author="Camilo Cabrera" w:date="2017-12-11T22:12:00Z">
                  <w:rPr>
                    <w:ins w:id="1911" w:author="Camilo Cabrera" w:date="2017-12-11T17:54:00Z"/>
                  </w:rPr>
                </w:rPrChange>
              </w:rPr>
            </w:pPr>
            <w:ins w:id="1912" w:author="Camilo Cabrera" w:date="2017-12-11T17:54:00Z">
              <w:r w:rsidRPr="003843BD">
                <w:rPr>
                  <w:rFonts w:ascii="Arial" w:hAnsi="Arial" w:cs="Arial"/>
                  <w:b/>
                  <w:bCs/>
                  <w:color w:val="000000"/>
                  <w:sz w:val="18"/>
                  <w:szCs w:val="20"/>
                  <w:rPrChange w:id="1913" w:author="Camilo Cabrera" w:date="2017-12-11T22:12:00Z">
                    <w:rPr>
                      <w:rFonts w:ascii="Arial" w:hAnsi="Arial" w:cs="Arial"/>
                      <w:b/>
                      <w:bCs/>
                      <w:color w:val="000000"/>
                      <w:sz w:val="20"/>
                      <w:szCs w:val="20"/>
                    </w:rPr>
                  </w:rPrChange>
                </w:rPr>
                <w:t>11</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C11E472" w14:textId="77777777" w:rsidR="002D0037" w:rsidRPr="003843BD" w:rsidRDefault="002D0037">
            <w:pPr>
              <w:pStyle w:val="NormalWeb"/>
              <w:spacing w:before="0" w:beforeAutospacing="0" w:after="0" w:afterAutospacing="0"/>
              <w:jc w:val="center"/>
              <w:rPr>
                <w:ins w:id="1914" w:author="Camilo Cabrera" w:date="2017-12-11T17:54:00Z"/>
                <w:sz w:val="18"/>
                <w:rPrChange w:id="1915" w:author="Camilo Cabrera" w:date="2017-12-11T22:12:00Z">
                  <w:rPr>
                    <w:ins w:id="1916" w:author="Camilo Cabrera" w:date="2017-12-11T17:54:00Z"/>
                  </w:rPr>
                </w:rPrChange>
              </w:rPr>
            </w:pPr>
            <w:ins w:id="1917" w:author="Camilo Cabrera" w:date="2017-12-11T17:54:00Z">
              <w:r w:rsidRPr="003843BD">
                <w:rPr>
                  <w:rFonts w:ascii="Arial" w:hAnsi="Arial" w:cs="Arial"/>
                  <w:b/>
                  <w:bCs/>
                  <w:color w:val="000000"/>
                  <w:sz w:val="18"/>
                  <w:szCs w:val="20"/>
                  <w:rPrChange w:id="1918" w:author="Camilo Cabrera" w:date="2017-12-11T22:12:00Z">
                    <w:rPr>
                      <w:rFonts w:ascii="Arial" w:hAnsi="Arial" w:cs="Arial"/>
                      <w:b/>
                      <w:bCs/>
                      <w:color w:val="000000"/>
                      <w:sz w:val="20"/>
                      <w:szCs w:val="20"/>
                    </w:rPr>
                  </w:rPrChange>
                </w:rPr>
                <w:t>19</w:t>
              </w:r>
            </w:ins>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575D6BC" w14:textId="77777777" w:rsidR="002D0037" w:rsidRPr="003843BD" w:rsidRDefault="002D0037">
            <w:pPr>
              <w:pStyle w:val="NormalWeb"/>
              <w:spacing w:before="0" w:beforeAutospacing="0" w:after="0" w:afterAutospacing="0"/>
              <w:jc w:val="center"/>
              <w:rPr>
                <w:ins w:id="1919" w:author="Camilo Cabrera" w:date="2017-12-11T17:54:00Z"/>
                <w:sz w:val="18"/>
                <w:rPrChange w:id="1920" w:author="Camilo Cabrera" w:date="2017-12-11T22:12:00Z">
                  <w:rPr>
                    <w:ins w:id="1921" w:author="Camilo Cabrera" w:date="2017-12-11T17:54:00Z"/>
                  </w:rPr>
                </w:rPrChange>
              </w:rPr>
            </w:pPr>
            <w:ins w:id="1922" w:author="Camilo Cabrera" w:date="2017-12-11T17:54:00Z">
              <w:r w:rsidRPr="003843BD">
                <w:rPr>
                  <w:rFonts w:ascii="Arial" w:hAnsi="Arial" w:cs="Arial"/>
                  <w:b/>
                  <w:bCs/>
                  <w:color w:val="000000"/>
                  <w:sz w:val="18"/>
                  <w:szCs w:val="20"/>
                  <w:rPrChange w:id="1923" w:author="Camilo Cabrera" w:date="2017-12-11T22:12:00Z">
                    <w:rPr>
                      <w:rFonts w:ascii="Arial" w:hAnsi="Arial" w:cs="Arial"/>
                      <w:b/>
                      <w:bCs/>
                      <w:color w:val="000000"/>
                      <w:sz w:val="20"/>
                      <w:szCs w:val="20"/>
                    </w:rPr>
                  </w:rPrChange>
                </w:rPr>
                <w:t>252</w:t>
              </w:r>
            </w:ins>
          </w:p>
        </w:tc>
      </w:tr>
    </w:tbl>
    <w:p w14:paraId="5277435A" w14:textId="77777777" w:rsidR="002D0037" w:rsidRDefault="002D0037" w:rsidP="002D0037">
      <w:pPr>
        <w:rPr>
          <w:ins w:id="1924" w:author="Camilo Cabrera" w:date="2017-12-11T17:54:00Z"/>
        </w:rPr>
      </w:pPr>
    </w:p>
    <w:p w14:paraId="445FB27B" w14:textId="77777777" w:rsidR="002D0037" w:rsidRDefault="002D0037" w:rsidP="002D0037">
      <w:pPr>
        <w:pStyle w:val="NormalWeb"/>
        <w:spacing w:before="0" w:beforeAutospacing="0" w:after="0" w:afterAutospacing="0"/>
        <w:jc w:val="both"/>
        <w:rPr>
          <w:ins w:id="1925" w:author="Camilo Cabrera" w:date="2017-12-11T17:54:00Z"/>
        </w:rPr>
      </w:pPr>
      <w:ins w:id="1926" w:author="Camilo Cabrera" w:date="2017-12-11T17:54:00Z">
        <w:r>
          <w:rPr>
            <w:rFonts w:ascii="Arial" w:hAnsi="Arial" w:cs="Arial"/>
            <w:color w:val="000000"/>
          </w:rPr>
          <w:lastRenderedPageBreak/>
          <w:t xml:space="preserve">Las fuentes de información registradas en el inventario del proyecto de Datos Abiertos fueron de 218. Luego de esta actualización y las reuniones con las Secretarías de Educación, Salud y Cultura-Turismo resultaron 252 distribuidas en 13 dependencias. Se identificaron 8 categorías de frecuencias con las que la información es recolectada o actualizada: </w:t>
        </w:r>
      </w:ins>
    </w:p>
    <w:p w14:paraId="264EE9E8" w14:textId="77777777" w:rsidR="002D0037" w:rsidRDefault="002D0037" w:rsidP="002D0037">
      <w:pPr>
        <w:rPr>
          <w:ins w:id="1927" w:author="Camilo Cabrera" w:date="2017-12-11T17:54:00Z"/>
        </w:rPr>
      </w:pPr>
    </w:p>
    <w:p w14:paraId="3C703F39" w14:textId="77777777" w:rsidR="002D0037" w:rsidRDefault="002D0037" w:rsidP="002D0037">
      <w:pPr>
        <w:pStyle w:val="NormalWeb"/>
        <w:numPr>
          <w:ilvl w:val="0"/>
          <w:numId w:val="69"/>
        </w:numPr>
        <w:spacing w:before="0" w:beforeAutospacing="0" w:after="0" w:afterAutospacing="0"/>
        <w:textAlignment w:val="baseline"/>
        <w:rPr>
          <w:ins w:id="1928" w:author="Camilo Cabrera" w:date="2017-12-11T17:54:00Z"/>
          <w:rFonts w:ascii="Arial" w:hAnsi="Arial" w:cs="Arial"/>
          <w:color w:val="000000"/>
        </w:rPr>
      </w:pPr>
      <w:ins w:id="1929" w:author="Camilo Cabrera" w:date="2017-12-11T17:54:00Z">
        <w:r>
          <w:rPr>
            <w:rFonts w:ascii="Arial" w:hAnsi="Arial" w:cs="Arial"/>
            <w:color w:val="000000"/>
          </w:rPr>
          <w:t xml:space="preserve">A medida. Solicitud por demanda de la información. </w:t>
        </w:r>
      </w:ins>
    </w:p>
    <w:p w14:paraId="393654A9" w14:textId="77777777" w:rsidR="002D0037" w:rsidRDefault="002D0037" w:rsidP="002D0037">
      <w:pPr>
        <w:pStyle w:val="NormalWeb"/>
        <w:numPr>
          <w:ilvl w:val="0"/>
          <w:numId w:val="69"/>
        </w:numPr>
        <w:spacing w:before="0" w:beforeAutospacing="0" w:after="0" w:afterAutospacing="0"/>
        <w:textAlignment w:val="baseline"/>
        <w:rPr>
          <w:ins w:id="1930" w:author="Camilo Cabrera" w:date="2017-12-11T17:54:00Z"/>
          <w:rFonts w:ascii="Arial" w:hAnsi="Arial" w:cs="Arial"/>
          <w:color w:val="000000"/>
        </w:rPr>
      </w:pPr>
      <w:ins w:id="1931" w:author="Camilo Cabrera" w:date="2017-12-11T17:54:00Z">
        <w:r>
          <w:rPr>
            <w:rFonts w:ascii="Arial" w:hAnsi="Arial" w:cs="Arial"/>
            <w:color w:val="000000"/>
          </w:rPr>
          <w:t>Diaria.</w:t>
        </w:r>
      </w:ins>
    </w:p>
    <w:p w14:paraId="745AA0E5" w14:textId="77777777" w:rsidR="002D0037" w:rsidRDefault="002D0037" w:rsidP="002D0037">
      <w:pPr>
        <w:pStyle w:val="NormalWeb"/>
        <w:numPr>
          <w:ilvl w:val="0"/>
          <w:numId w:val="69"/>
        </w:numPr>
        <w:spacing w:before="0" w:beforeAutospacing="0" w:after="0" w:afterAutospacing="0"/>
        <w:textAlignment w:val="baseline"/>
        <w:rPr>
          <w:ins w:id="1932" w:author="Camilo Cabrera" w:date="2017-12-11T17:54:00Z"/>
          <w:rFonts w:ascii="Arial" w:hAnsi="Arial" w:cs="Arial"/>
          <w:color w:val="000000"/>
        </w:rPr>
      </w:pPr>
      <w:ins w:id="1933" w:author="Camilo Cabrera" w:date="2017-12-11T17:54:00Z">
        <w:r>
          <w:rPr>
            <w:rFonts w:ascii="Arial" w:hAnsi="Arial" w:cs="Arial"/>
            <w:color w:val="000000"/>
          </w:rPr>
          <w:t>Mensual.</w:t>
        </w:r>
      </w:ins>
    </w:p>
    <w:p w14:paraId="53DB78A9" w14:textId="77777777" w:rsidR="002D0037" w:rsidRDefault="002D0037" w:rsidP="002D0037">
      <w:pPr>
        <w:pStyle w:val="NormalWeb"/>
        <w:numPr>
          <w:ilvl w:val="0"/>
          <w:numId w:val="69"/>
        </w:numPr>
        <w:spacing w:before="0" w:beforeAutospacing="0" w:after="0" w:afterAutospacing="0"/>
        <w:textAlignment w:val="baseline"/>
        <w:rPr>
          <w:ins w:id="1934" w:author="Camilo Cabrera" w:date="2017-12-11T17:54:00Z"/>
          <w:rFonts w:ascii="Arial" w:hAnsi="Arial" w:cs="Arial"/>
          <w:color w:val="000000"/>
        </w:rPr>
      </w:pPr>
      <w:ins w:id="1935" w:author="Camilo Cabrera" w:date="2017-12-11T17:54:00Z">
        <w:r>
          <w:rPr>
            <w:rFonts w:ascii="Arial" w:hAnsi="Arial" w:cs="Arial"/>
            <w:color w:val="000000"/>
          </w:rPr>
          <w:t>Bimestral.</w:t>
        </w:r>
      </w:ins>
    </w:p>
    <w:p w14:paraId="25B0D4D2" w14:textId="77777777" w:rsidR="002D0037" w:rsidRDefault="002D0037" w:rsidP="002D0037">
      <w:pPr>
        <w:pStyle w:val="NormalWeb"/>
        <w:numPr>
          <w:ilvl w:val="0"/>
          <w:numId w:val="69"/>
        </w:numPr>
        <w:spacing w:before="0" w:beforeAutospacing="0" w:after="0" w:afterAutospacing="0"/>
        <w:textAlignment w:val="baseline"/>
        <w:rPr>
          <w:ins w:id="1936" w:author="Camilo Cabrera" w:date="2017-12-11T17:54:00Z"/>
          <w:rFonts w:ascii="Arial" w:hAnsi="Arial" w:cs="Arial"/>
          <w:color w:val="000000"/>
        </w:rPr>
      </w:pPr>
      <w:ins w:id="1937" w:author="Camilo Cabrera" w:date="2017-12-11T17:54:00Z">
        <w:r>
          <w:rPr>
            <w:rFonts w:ascii="Arial" w:hAnsi="Arial" w:cs="Arial"/>
            <w:color w:val="000000"/>
          </w:rPr>
          <w:t>Trimetral.</w:t>
        </w:r>
      </w:ins>
    </w:p>
    <w:p w14:paraId="0BE14593" w14:textId="77777777" w:rsidR="002D0037" w:rsidRDefault="002D0037" w:rsidP="002D0037">
      <w:pPr>
        <w:pStyle w:val="NormalWeb"/>
        <w:numPr>
          <w:ilvl w:val="0"/>
          <w:numId w:val="69"/>
        </w:numPr>
        <w:spacing w:before="0" w:beforeAutospacing="0" w:after="0" w:afterAutospacing="0"/>
        <w:textAlignment w:val="baseline"/>
        <w:rPr>
          <w:ins w:id="1938" w:author="Camilo Cabrera" w:date="2017-12-11T17:54:00Z"/>
          <w:rFonts w:ascii="Arial" w:hAnsi="Arial" w:cs="Arial"/>
          <w:color w:val="000000"/>
        </w:rPr>
      </w:pPr>
      <w:ins w:id="1939" w:author="Camilo Cabrera" w:date="2017-12-11T17:54:00Z">
        <w:r>
          <w:rPr>
            <w:rFonts w:ascii="Arial" w:hAnsi="Arial" w:cs="Arial"/>
            <w:color w:val="000000"/>
          </w:rPr>
          <w:t>Semestral.</w:t>
        </w:r>
      </w:ins>
    </w:p>
    <w:p w14:paraId="5C36BE3D" w14:textId="77777777" w:rsidR="002D0037" w:rsidRDefault="002D0037" w:rsidP="002D0037">
      <w:pPr>
        <w:pStyle w:val="NormalWeb"/>
        <w:numPr>
          <w:ilvl w:val="0"/>
          <w:numId w:val="69"/>
        </w:numPr>
        <w:spacing w:before="0" w:beforeAutospacing="0" w:after="0" w:afterAutospacing="0"/>
        <w:textAlignment w:val="baseline"/>
        <w:rPr>
          <w:ins w:id="1940" w:author="Camilo Cabrera" w:date="2017-12-11T17:54:00Z"/>
          <w:rFonts w:ascii="Arial" w:hAnsi="Arial" w:cs="Arial"/>
          <w:color w:val="000000"/>
        </w:rPr>
      </w:pPr>
      <w:ins w:id="1941" w:author="Camilo Cabrera" w:date="2017-12-11T17:54:00Z">
        <w:r>
          <w:rPr>
            <w:rFonts w:ascii="Arial" w:hAnsi="Arial" w:cs="Arial"/>
            <w:color w:val="000000"/>
          </w:rPr>
          <w:t>Anual.</w:t>
        </w:r>
      </w:ins>
    </w:p>
    <w:p w14:paraId="3B2D1FF3" w14:textId="77777777" w:rsidR="002D0037" w:rsidRDefault="002D0037" w:rsidP="002D0037">
      <w:pPr>
        <w:pStyle w:val="NormalWeb"/>
        <w:numPr>
          <w:ilvl w:val="0"/>
          <w:numId w:val="69"/>
        </w:numPr>
        <w:spacing w:before="0" w:beforeAutospacing="0" w:after="0" w:afterAutospacing="0"/>
        <w:textAlignment w:val="baseline"/>
        <w:rPr>
          <w:ins w:id="1942" w:author="Camilo Cabrera" w:date="2017-12-11T17:54:00Z"/>
          <w:rFonts w:ascii="Arial" w:hAnsi="Arial" w:cs="Arial"/>
          <w:color w:val="000000"/>
        </w:rPr>
      </w:pPr>
      <w:ins w:id="1943" w:author="Camilo Cabrera" w:date="2017-12-11T17:54:00Z">
        <w:r>
          <w:rPr>
            <w:rFonts w:ascii="Arial" w:hAnsi="Arial" w:cs="Arial"/>
            <w:color w:val="000000"/>
          </w:rPr>
          <w:t>Cada 4 años (cambio de periodo administrativo)</w:t>
        </w:r>
      </w:ins>
    </w:p>
    <w:p w14:paraId="4D2F756F" w14:textId="77777777" w:rsidR="002D0037" w:rsidRDefault="002D0037" w:rsidP="002D0037">
      <w:pPr>
        <w:rPr>
          <w:ins w:id="1944" w:author="Camilo Cabrera" w:date="2017-12-11T17:54:00Z"/>
          <w:rFonts w:ascii="Times New Roman" w:hAnsi="Times New Roman" w:cs="Times New Roman"/>
        </w:rPr>
      </w:pPr>
    </w:p>
    <w:p w14:paraId="30B8FA18" w14:textId="77777777" w:rsidR="002D0037" w:rsidRDefault="002D0037" w:rsidP="002D0037">
      <w:pPr>
        <w:pStyle w:val="NormalWeb"/>
        <w:spacing w:before="0" w:beforeAutospacing="0" w:after="0" w:afterAutospacing="0"/>
        <w:jc w:val="both"/>
        <w:rPr>
          <w:ins w:id="1945" w:author="Camilo Cabrera" w:date="2017-12-11T17:54:00Z"/>
        </w:rPr>
      </w:pPr>
      <w:ins w:id="1946" w:author="Camilo Cabrera" w:date="2017-12-11T17:54:00Z">
        <w:r>
          <w:rPr>
            <w:rFonts w:ascii="Arial" w:hAnsi="Arial" w:cs="Arial"/>
            <w:color w:val="000000"/>
          </w:rPr>
          <w:t>El 41% de las fuentes de información se actualizan anualmente mientras que el 20% se actualizan por pedido (a medida). Las siguientes proporciones corresponden a una actualización mensual (17%), diaria (8%) y trimestral (7.5%).</w:t>
        </w:r>
      </w:ins>
    </w:p>
    <w:p w14:paraId="435F2B3B" w14:textId="77777777" w:rsidR="002D0037" w:rsidRDefault="002D0037" w:rsidP="002D0037">
      <w:pPr>
        <w:rPr>
          <w:ins w:id="1947" w:author="Camilo Cabrera" w:date="2017-12-11T17:54:00Z"/>
        </w:rPr>
      </w:pPr>
    </w:p>
    <w:p w14:paraId="350A5F56" w14:textId="77777777" w:rsidR="002D0037" w:rsidRDefault="002D0037" w:rsidP="002D0037">
      <w:pPr>
        <w:pStyle w:val="NormalWeb"/>
        <w:spacing w:before="0" w:beforeAutospacing="0" w:after="0" w:afterAutospacing="0"/>
        <w:jc w:val="both"/>
        <w:rPr>
          <w:ins w:id="1948" w:author="Camilo Cabrera" w:date="2017-12-11T17:54:00Z"/>
        </w:rPr>
      </w:pPr>
      <w:ins w:id="1949" w:author="Camilo Cabrera" w:date="2017-12-11T17:54:00Z">
        <w:r>
          <w:rPr>
            <w:rFonts w:ascii="Arial" w:hAnsi="Arial" w:cs="Arial"/>
            <w:color w:val="000000"/>
          </w:rPr>
          <w:t>En cuanto a las dependencias, la mayor cantidad de fuentes de información la tienen Educación (56 equivalente al 22.2% del total de fuentes de información), General (50 equivalente al 19.8%), Salud (34 equivalente al 13.5%), y Agricultura (29 equivalente al 11.5%).</w:t>
        </w:r>
      </w:ins>
    </w:p>
    <w:p w14:paraId="69F8251B" w14:textId="77777777" w:rsidR="002D0037" w:rsidRDefault="002D0037" w:rsidP="002D0037">
      <w:pPr>
        <w:rPr>
          <w:ins w:id="1950" w:author="Camilo Cabrera" w:date="2017-12-11T17:54:00Z"/>
        </w:rPr>
      </w:pPr>
    </w:p>
    <w:tbl>
      <w:tblPr>
        <w:tblW w:w="5000" w:type="pct"/>
        <w:tblCellMar>
          <w:top w:w="15" w:type="dxa"/>
          <w:left w:w="15" w:type="dxa"/>
          <w:bottom w:w="15" w:type="dxa"/>
          <w:right w:w="15" w:type="dxa"/>
        </w:tblCellMar>
        <w:tblLook w:val="04A0" w:firstRow="1" w:lastRow="0" w:firstColumn="1" w:lastColumn="0" w:noHBand="0" w:noVBand="1"/>
        <w:tblPrChange w:id="1951" w:author="Camilo Cabrera" w:date="2017-12-11T22:12:00Z">
          <w:tblPr>
            <w:tblW w:w="0" w:type="auto"/>
            <w:tblCellMar>
              <w:top w:w="15" w:type="dxa"/>
              <w:left w:w="15" w:type="dxa"/>
              <w:bottom w:w="15" w:type="dxa"/>
              <w:right w:w="15" w:type="dxa"/>
            </w:tblCellMar>
            <w:tblLook w:val="04A0" w:firstRow="1" w:lastRow="0" w:firstColumn="1" w:lastColumn="0" w:noHBand="0" w:noVBand="1"/>
          </w:tblPr>
        </w:tblPrChange>
      </w:tblPr>
      <w:tblGrid>
        <w:gridCol w:w="2668"/>
        <w:gridCol w:w="206"/>
        <w:gridCol w:w="796"/>
        <w:gridCol w:w="556"/>
        <w:gridCol w:w="838"/>
        <w:gridCol w:w="640"/>
        <w:gridCol w:w="805"/>
        <w:gridCol w:w="674"/>
        <w:gridCol w:w="1639"/>
        <w:tblGridChange w:id="1952">
          <w:tblGrid>
            <w:gridCol w:w="1792"/>
            <w:gridCol w:w="192"/>
            <w:gridCol w:w="303"/>
            <w:gridCol w:w="553"/>
            <w:gridCol w:w="564"/>
            <w:gridCol w:w="430"/>
            <w:gridCol w:w="541"/>
            <w:gridCol w:w="453"/>
            <w:gridCol w:w="1103"/>
          </w:tblGrid>
        </w:tblGridChange>
      </w:tblGrid>
      <w:tr w:rsidR="002D0037" w14:paraId="76B475B8" w14:textId="77777777" w:rsidTr="003843BD">
        <w:trPr>
          <w:trHeight w:val="300"/>
          <w:ins w:id="1953" w:author="Camilo Cabrera" w:date="2017-12-11T17:54:00Z"/>
          <w:trPrChange w:id="1954" w:author="Camilo Cabrera" w:date="2017-12-11T22:12:00Z">
            <w:trPr>
              <w:trHeight w:val="300"/>
            </w:trPr>
          </w:trPrChange>
        </w:trPr>
        <w:tc>
          <w:tcPr>
            <w:tcW w:w="5000" w:type="pct"/>
            <w:gridSpan w:val="9"/>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55" w:author="Camilo Cabrera" w:date="2017-12-11T22:12:00Z">
              <w:tcPr>
                <w:tcW w:w="0" w:type="auto"/>
                <w:gridSpan w:val="9"/>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FB465DB" w14:textId="77777777" w:rsidR="002D0037" w:rsidRDefault="002D0037">
            <w:pPr>
              <w:pStyle w:val="NormalWeb"/>
              <w:spacing w:before="0" w:beforeAutospacing="0" w:after="0" w:afterAutospacing="0"/>
              <w:jc w:val="center"/>
              <w:rPr>
                <w:ins w:id="1956" w:author="Camilo Cabrera" w:date="2017-12-11T17:54:00Z"/>
              </w:rPr>
            </w:pPr>
            <w:ins w:id="1957" w:author="Camilo Cabrera" w:date="2017-12-11T17:54:00Z">
              <w:r>
                <w:rPr>
                  <w:rFonts w:ascii="Arial" w:hAnsi="Arial" w:cs="Arial"/>
                  <w:color w:val="000000"/>
                  <w:sz w:val="20"/>
                  <w:szCs w:val="20"/>
                </w:rPr>
                <w:t>FUENTES DE INFORMACIÓN</w:t>
              </w:r>
            </w:ins>
          </w:p>
        </w:tc>
      </w:tr>
      <w:tr w:rsidR="002D0037" w14:paraId="0F2662E4" w14:textId="77777777" w:rsidTr="003843BD">
        <w:trPr>
          <w:trHeight w:val="300"/>
          <w:ins w:id="1958" w:author="Camilo Cabrera" w:date="2017-12-11T17:54:00Z"/>
          <w:trPrChange w:id="1959"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6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4151B18" w14:textId="77777777" w:rsidR="002D0037" w:rsidRDefault="002D0037">
            <w:pPr>
              <w:rPr>
                <w:ins w:id="1961" w:author="Camilo Cabrera" w:date="2017-12-11T17:54:00Z"/>
              </w:rPr>
            </w:pPr>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6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8BD15F3" w14:textId="77777777" w:rsidR="002D0037" w:rsidRDefault="002D0037">
            <w:pPr>
              <w:rPr>
                <w:ins w:id="1963"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vAlign w:val="bottom"/>
            <w:hideMark/>
            <w:tcPrChange w:id="1964" w:author="Camilo Cabrera" w:date="2017-12-11T22:13:00Z">
              <w:tcPr>
                <w:tcW w:w="0" w:type="auto"/>
                <w:tcBorders>
                  <w:top w:val="single" w:sz="6" w:space="0" w:color="000000"/>
                  <w:left w:val="single" w:sz="6" w:space="0" w:color="000000"/>
                  <w:bottom w:val="single" w:sz="6" w:space="0" w:color="000000"/>
                  <w:right w:val="single" w:sz="6" w:space="0" w:color="000000"/>
                </w:tcBorders>
                <w:vAlign w:val="bottom"/>
                <w:hideMark/>
              </w:tcPr>
            </w:tcPrChange>
          </w:tcPr>
          <w:p w14:paraId="48FFE7E3" w14:textId="77777777" w:rsidR="002D0037" w:rsidRDefault="002D0037">
            <w:pPr>
              <w:pStyle w:val="NormalWeb"/>
              <w:spacing w:before="0" w:beforeAutospacing="0" w:after="0" w:afterAutospacing="0"/>
              <w:ind w:left="-9020" w:right="-9020"/>
              <w:jc w:val="center"/>
              <w:rPr>
                <w:ins w:id="1965" w:author="Camilo Cabrera" w:date="2017-12-11T17:54:00Z"/>
              </w:rPr>
            </w:pPr>
            <w:ins w:id="1966" w:author="Camilo Cabrera" w:date="2017-12-11T17:54:00Z">
              <w:r>
                <w:rPr>
                  <w:rFonts w:ascii="Arial" w:hAnsi="Arial" w:cs="Arial"/>
                  <w:b/>
                  <w:bCs/>
                  <w:color w:val="000000"/>
                  <w:sz w:val="20"/>
                  <w:szCs w:val="20"/>
                </w:rPr>
                <w:t>Base de</w:t>
              </w:r>
            </w:ins>
          </w:p>
          <w:p w14:paraId="1C6FDCCA" w14:textId="77777777" w:rsidR="002D0037" w:rsidRDefault="002D0037">
            <w:pPr>
              <w:pStyle w:val="NormalWeb"/>
              <w:spacing w:before="0" w:beforeAutospacing="0" w:after="0" w:afterAutospacing="0"/>
              <w:ind w:left="-9020" w:right="-9020"/>
              <w:jc w:val="center"/>
              <w:rPr>
                <w:ins w:id="1967" w:author="Camilo Cabrera" w:date="2017-12-11T17:54:00Z"/>
              </w:rPr>
            </w:pPr>
            <w:ins w:id="1968" w:author="Camilo Cabrera" w:date="2017-12-11T17:54:00Z">
              <w:r>
                <w:rPr>
                  <w:rFonts w:ascii="Arial" w:hAnsi="Arial" w:cs="Arial"/>
                  <w:b/>
                  <w:bCs/>
                  <w:color w:val="000000"/>
                  <w:sz w:val="20"/>
                  <w:szCs w:val="20"/>
                </w:rPr>
                <w:t xml:space="preserve"> Datos</w:t>
              </w:r>
            </w:ins>
          </w:p>
        </w:tc>
        <w:tc>
          <w:tcPr>
            <w:tcW w:w="315" w:type="pct"/>
            <w:tcBorders>
              <w:top w:val="single" w:sz="6" w:space="0" w:color="000000"/>
              <w:left w:val="single" w:sz="6" w:space="0" w:color="000000"/>
              <w:bottom w:val="single" w:sz="6" w:space="0" w:color="000000"/>
              <w:right w:val="single" w:sz="6" w:space="0" w:color="000000"/>
            </w:tcBorders>
            <w:vAlign w:val="bottom"/>
            <w:hideMark/>
            <w:tcPrChange w:id="1969" w:author="Camilo Cabrera" w:date="2017-12-11T22:13:00Z">
              <w:tcPr>
                <w:tcW w:w="0" w:type="auto"/>
                <w:tcBorders>
                  <w:top w:val="single" w:sz="6" w:space="0" w:color="000000"/>
                  <w:left w:val="single" w:sz="6" w:space="0" w:color="000000"/>
                  <w:bottom w:val="single" w:sz="6" w:space="0" w:color="000000"/>
                  <w:right w:val="single" w:sz="6" w:space="0" w:color="000000"/>
                </w:tcBorders>
                <w:vAlign w:val="bottom"/>
                <w:hideMark/>
              </w:tcPr>
            </w:tcPrChange>
          </w:tcPr>
          <w:p w14:paraId="0A75E563" w14:textId="77777777" w:rsidR="002D0037" w:rsidRDefault="002D0037">
            <w:pPr>
              <w:pStyle w:val="NormalWeb"/>
              <w:spacing w:before="0" w:beforeAutospacing="0" w:after="0" w:afterAutospacing="0"/>
              <w:jc w:val="center"/>
              <w:rPr>
                <w:ins w:id="1970" w:author="Camilo Cabrera" w:date="2017-12-11T17:54:00Z"/>
              </w:rPr>
            </w:pPr>
            <w:ins w:id="1971" w:author="Camilo Cabrera" w:date="2017-12-11T17:54:00Z">
              <w:r>
                <w:rPr>
                  <w:rFonts w:ascii="Arial" w:hAnsi="Arial" w:cs="Arial"/>
                  <w:b/>
                  <w:bCs/>
                  <w:color w:val="000000"/>
                  <w:sz w:val="20"/>
                  <w:szCs w:val="20"/>
                </w:rPr>
                <w:t>Excel</w:t>
              </w:r>
            </w:ins>
          </w:p>
        </w:tc>
        <w:tc>
          <w:tcPr>
            <w:tcW w:w="475" w:type="pct"/>
            <w:tcBorders>
              <w:top w:val="single" w:sz="6" w:space="0" w:color="000000"/>
              <w:left w:val="single" w:sz="6" w:space="0" w:color="000000"/>
              <w:bottom w:val="single" w:sz="6" w:space="0" w:color="000000"/>
              <w:right w:val="single" w:sz="6" w:space="0" w:color="000000"/>
            </w:tcBorders>
            <w:vAlign w:val="bottom"/>
            <w:hideMark/>
            <w:tcPrChange w:id="1972" w:author="Camilo Cabrera" w:date="2017-12-11T22:13:00Z">
              <w:tcPr>
                <w:tcW w:w="0" w:type="auto"/>
                <w:tcBorders>
                  <w:top w:val="single" w:sz="6" w:space="0" w:color="000000"/>
                  <w:left w:val="single" w:sz="6" w:space="0" w:color="000000"/>
                  <w:bottom w:val="single" w:sz="6" w:space="0" w:color="000000"/>
                  <w:right w:val="single" w:sz="6" w:space="0" w:color="000000"/>
                </w:tcBorders>
                <w:vAlign w:val="bottom"/>
                <w:hideMark/>
              </w:tcPr>
            </w:tcPrChange>
          </w:tcPr>
          <w:p w14:paraId="67EDBCB0" w14:textId="77777777" w:rsidR="002D0037" w:rsidRDefault="002D0037">
            <w:pPr>
              <w:pStyle w:val="NormalWeb"/>
              <w:spacing w:before="0" w:beforeAutospacing="0" w:after="0" w:afterAutospacing="0"/>
              <w:jc w:val="center"/>
              <w:rPr>
                <w:ins w:id="1973" w:author="Camilo Cabrera" w:date="2017-12-11T17:54:00Z"/>
              </w:rPr>
            </w:pPr>
            <w:ins w:id="1974" w:author="Camilo Cabrera" w:date="2017-12-11T17:54:00Z">
              <w:r>
                <w:rPr>
                  <w:rFonts w:ascii="Arial" w:hAnsi="Arial" w:cs="Arial"/>
                  <w:b/>
                  <w:bCs/>
                  <w:color w:val="000000"/>
                  <w:sz w:val="20"/>
                  <w:szCs w:val="20"/>
                </w:rPr>
                <w:t>Papel</w:t>
              </w:r>
            </w:ins>
          </w:p>
        </w:tc>
        <w:tc>
          <w:tcPr>
            <w:tcW w:w="363" w:type="pct"/>
            <w:tcBorders>
              <w:top w:val="single" w:sz="6" w:space="0" w:color="000000"/>
              <w:left w:val="single" w:sz="6" w:space="0" w:color="000000"/>
              <w:bottom w:val="single" w:sz="6" w:space="0" w:color="000000"/>
              <w:right w:val="single" w:sz="6" w:space="0" w:color="000000"/>
            </w:tcBorders>
            <w:vAlign w:val="bottom"/>
            <w:hideMark/>
            <w:tcPrChange w:id="1975" w:author="Camilo Cabrera" w:date="2017-12-11T22:13:00Z">
              <w:tcPr>
                <w:tcW w:w="0" w:type="auto"/>
                <w:tcBorders>
                  <w:top w:val="single" w:sz="6" w:space="0" w:color="000000"/>
                  <w:left w:val="single" w:sz="6" w:space="0" w:color="000000"/>
                  <w:bottom w:val="single" w:sz="6" w:space="0" w:color="000000"/>
                  <w:right w:val="single" w:sz="6" w:space="0" w:color="000000"/>
                </w:tcBorders>
                <w:vAlign w:val="bottom"/>
                <w:hideMark/>
              </w:tcPr>
            </w:tcPrChange>
          </w:tcPr>
          <w:p w14:paraId="266C8ED8" w14:textId="77777777" w:rsidR="002D0037" w:rsidRDefault="002D0037">
            <w:pPr>
              <w:pStyle w:val="NormalWeb"/>
              <w:spacing w:before="0" w:beforeAutospacing="0" w:after="0" w:afterAutospacing="0"/>
              <w:jc w:val="center"/>
              <w:rPr>
                <w:ins w:id="1976" w:author="Camilo Cabrera" w:date="2017-12-11T17:54:00Z"/>
              </w:rPr>
            </w:pPr>
            <w:ins w:id="1977" w:author="Camilo Cabrera" w:date="2017-12-11T17:54:00Z">
              <w:r>
                <w:rPr>
                  <w:rFonts w:ascii="Arial" w:hAnsi="Arial" w:cs="Arial"/>
                  <w:b/>
                  <w:bCs/>
                  <w:color w:val="000000"/>
                  <w:sz w:val="20"/>
                  <w:szCs w:val="20"/>
                </w:rPr>
                <w:t>PDF</w:t>
              </w:r>
            </w:ins>
          </w:p>
        </w:tc>
        <w:tc>
          <w:tcPr>
            <w:tcW w:w="456" w:type="pct"/>
            <w:tcBorders>
              <w:top w:val="single" w:sz="6" w:space="0" w:color="000000"/>
              <w:left w:val="single" w:sz="6" w:space="0" w:color="000000"/>
              <w:bottom w:val="single" w:sz="6" w:space="0" w:color="000000"/>
              <w:right w:val="single" w:sz="6" w:space="0" w:color="000000"/>
            </w:tcBorders>
            <w:vAlign w:val="bottom"/>
            <w:hideMark/>
            <w:tcPrChange w:id="1978" w:author="Camilo Cabrera" w:date="2017-12-11T22:13:00Z">
              <w:tcPr>
                <w:tcW w:w="0" w:type="auto"/>
                <w:tcBorders>
                  <w:top w:val="single" w:sz="6" w:space="0" w:color="000000"/>
                  <w:left w:val="single" w:sz="6" w:space="0" w:color="000000"/>
                  <w:bottom w:val="single" w:sz="6" w:space="0" w:color="000000"/>
                  <w:right w:val="single" w:sz="6" w:space="0" w:color="000000"/>
                </w:tcBorders>
                <w:vAlign w:val="bottom"/>
                <w:hideMark/>
              </w:tcPr>
            </w:tcPrChange>
          </w:tcPr>
          <w:p w14:paraId="2DB0C551" w14:textId="77777777" w:rsidR="002D0037" w:rsidRDefault="002D0037">
            <w:pPr>
              <w:pStyle w:val="NormalWeb"/>
              <w:spacing w:before="0" w:beforeAutospacing="0" w:after="0" w:afterAutospacing="0"/>
              <w:jc w:val="center"/>
              <w:rPr>
                <w:ins w:id="1979" w:author="Camilo Cabrera" w:date="2017-12-11T17:54:00Z"/>
              </w:rPr>
            </w:pPr>
            <w:ins w:id="1980" w:author="Camilo Cabrera" w:date="2017-12-11T17:54:00Z">
              <w:r>
                <w:rPr>
                  <w:rFonts w:ascii="Arial" w:hAnsi="Arial" w:cs="Arial"/>
                  <w:b/>
                  <w:bCs/>
                  <w:color w:val="000000"/>
                  <w:sz w:val="20"/>
                  <w:szCs w:val="20"/>
                </w:rPr>
                <w:t>Word</w:t>
              </w:r>
            </w:ins>
          </w:p>
        </w:tc>
        <w:tc>
          <w:tcPr>
            <w:tcW w:w="382" w:type="pct"/>
            <w:tcBorders>
              <w:top w:val="single" w:sz="6" w:space="0" w:color="000000"/>
              <w:left w:val="single" w:sz="6" w:space="0" w:color="000000"/>
              <w:bottom w:val="single" w:sz="6" w:space="0" w:color="000000"/>
              <w:right w:val="single" w:sz="6" w:space="0" w:color="000000"/>
            </w:tcBorders>
            <w:vAlign w:val="bottom"/>
            <w:hideMark/>
            <w:tcPrChange w:id="1981" w:author="Camilo Cabrera" w:date="2017-12-11T22:13:00Z">
              <w:tcPr>
                <w:tcW w:w="0" w:type="auto"/>
                <w:tcBorders>
                  <w:top w:val="single" w:sz="6" w:space="0" w:color="000000"/>
                  <w:left w:val="single" w:sz="6" w:space="0" w:color="000000"/>
                  <w:bottom w:val="single" w:sz="6" w:space="0" w:color="000000"/>
                  <w:right w:val="single" w:sz="6" w:space="0" w:color="000000"/>
                </w:tcBorders>
                <w:vAlign w:val="bottom"/>
                <w:hideMark/>
              </w:tcPr>
            </w:tcPrChange>
          </w:tcPr>
          <w:p w14:paraId="718E8DE3" w14:textId="77777777" w:rsidR="002D0037" w:rsidRDefault="002D0037">
            <w:pPr>
              <w:pStyle w:val="NormalWeb"/>
              <w:spacing w:before="0" w:beforeAutospacing="0" w:after="0" w:afterAutospacing="0"/>
              <w:jc w:val="center"/>
              <w:rPr>
                <w:ins w:id="1982" w:author="Camilo Cabrera" w:date="2017-12-11T17:54:00Z"/>
              </w:rPr>
            </w:pPr>
            <w:ins w:id="1983" w:author="Camilo Cabrera" w:date="2017-12-11T17:54:00Z">
              <w:r>
                <w:rPr>
                  <w:rFonts w:ascii="Arial" w:hAnsi="Arial" w:cs="Arial"/>
                  <w:b/>
                  <w:bCs/>
                  <w:color w:val="000000"/>
                  <w:sz w:val="20"/>
                  <w:szCs w:val="20"/>
                </w:rPr>
                <w:t>XML</w:t>
              </w:r>
            </w:ins>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8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4E63907" w14:textId="77777777" w:rsidR="002D0037" w:rsidRDefault="002D0037">
            <w:pPr>
              <w:pStyle w:val="NormalWeb"/>
              <w:spacing w:before="0" w:beforeAutospacing="0" w:after="0" w:afterAutospacing="0"/>
              <w:jc w:val="center"/>
              <w:rPr>
                <w:ins w:id="1985" w:author="Camilo Cabrera" w:date="2017-12-11T17:54:00Z"/>
              </w:rPr>
            </w:pPr>
            <w:ins w:id="1986" w:author="Camilo Cabrera" w:date="2017-12-11T17:54:00Z">
              <w:r>
                <w:rPr>
                  <w:rFonts w:ascii="Arial" w:hAnsi="Arial" w:cs="Arial"/>
                  <w:b/>
                  <w:bCs/>
                  <w:color w:val="000000"/>
                  <w:sz w:val="20"/>
                  <w:szCs w:val="20"/>
                </w:rPr>
                <w:t>Suma total</w:t>
              </w:r>
            </w:ins>
          </w:p>
        </w:tc>
      </w:tr>
      <w:tr w:rsidR="002D0037" w14:paraId="1737359B" w14:textId="77777777" w:rsidTr="003843BD">
        <w:trPr>
          <w:trHeight w:val="300"/>
          <w:ins w:id="1987" w:author="Camilo Cabrera" w:date="2017-12-11T17:54:00Z"/>
          <w:trPrChange w:id="1988"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8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EAC71C9" w14:textId="77777777" w:rsidR="002D0037" w:rsidRDefault="002D0037">
            <w:pPr>
              <w:rPr>
                <w:ins w:id="1990" w:author="Camilo Cabrera" w:date="2017-12-11T17:54:00Z"/>
              </w:rPr>
            </w:pPr>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9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8960542" w14:textId="77777777" w:rsidR="002D0037" w:rsidRDefault="002D0037">
            <w:pPr>
              <w:rPr>
                <w:ins w:id="1992"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9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E549BA1" w14:textId="77777777" w:rsidR="002D0037" w:rsidRDefault="002D0037">
            <w:pPr>
              <w:rPr>
                <w:ins w:id="1994" w:author="Camilo Cabrera" w:date="2017-12-11T17:54:00Z"/>
              </w:rPr>
            </w:pPr>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9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EE3437B" w14:textId="77777777" w:rsidR="002D0037" w:rsidRDefault="002D0037">
            <w:pPr>
              <w:rPr>
                <w:ins w:id="1996" w:author="Camilo Cabrera" w:date="2017-12-11T17:54:00Z"/>
              </w:rPr>
            </w:pPr>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9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FA0B745" w14:textId="77777777" w:rsidR="002D0037" w:rsidRDefault="002D0037">
            <w:pPr>
              <w:rPr>
                <w:ins w:id="1998"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199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3A3E05B" w14:textId="77777777" w:rsidR="002D0037" w:rsidRDefault="002D0037">
            <w:pPr>
              <w:rPr>
                <w:ins w:id="2000" w:author="Camilo Cabrera" w:date="2017-12-11T17:54:00Z"/>
              </w:rPr>
            </w:pPr>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0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0E2DA80" w14:textId="77777777" w:rsidR="002D0037" w:rsidRDefault="002D0037">
            <w:pPr>
              <w:rPr>
                <w:ins w:id="2002" w:author="Camilo Cabrera" w:date="2017-12-11T17:54:00Z"/>
              </w:rPr>
            </w:pPr>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0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9E5395E" w14:textId="77777777" w:rsidR="002D0037" w:rsidRDefault="002D0037">
            <w:pPr>
              <w:rPr>
                <w:ins w:id="2004"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0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9D68EF5" w14:textId="77777777" w:rsidR="002D0037" w:rsidRDefault="002D0037">
            <w:pPr>
              <w:rPr>
                <w:ins w:id="2006" w:author="Camilo Cabrera" w:date="2017-12-11T17:54:00Z"/>
              </w:rPr>
            </w:pPr>
          </w:p>
        </w:tc>
      </w:tr>
      <w:tr w:rsidR="002D0037" w14:paraId="5EE4BFB7" w14:textId="77777777" w:rsidTr="003843BD">
        <w:trPr>
          <w:trHeight w:val="300"/>
          <w:ins w:id="2007" w:author="Camilo Cabrera" w:date="2017-12-11T17:54:00Z"/>
          <w:trPrChange w:id="2008"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0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C1044AA" w14:textId="77777777" w:rsidR="002D0037" w:rsidRDefault="002D0037">
            <w:pPr>
              <w:pStyle w:val="NormalWeb"/>
              <w:spacing w:before="0" w:beforeAutospacing="0" w:after="0" w:afterAutospacing="0"/>
              <w:rPr>
                <w:ins w:id="2010" w:author="Camilo Cabrera" w:date="2017-12-11T17:54:00Z"/>
              </w:rPr>
            </w:pPr>
            <w:ins w:id="2011" w:author="Camilo Cabrera" w:date="2017-12-11T17:54:00Z">
              <w:r>
                <w:rPr>
                  <w:rFonts w:ascii="Arial" w:hAnsi="Arial" w:cs="Arial"/>
                  <w:b/>
                  <w:bCs/>
                  <w:color w:val="000000"/>
                  <w:sz w:val="20"/>
                  <w:szCs w:val="20"/>
                </w:rPr>
                <w:t>Agricultura</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1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72700ED" w14:textId="77777777" w:rsidR="002D0037" w:rsidRDefault="002D0037">
            <w:pPr>
              <w:rPr>
                <w:ins w:id="2013"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1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E5B75C4" w14:textId="77777777" w:rsidR="002D0037" w:rsidRDefault="002D0037">
            <w:pPr>
              <w:pStyle w:val="NormalWeb"/>
              <w:spacing w:before="0" w:beforeAutospacing="0" w:after="0" w:afterAutospacing="0"/>
              <w:jc w:val="center"/>
              <w:rPr>
                <w:ins w:id="2015" w:author="Camilo Cabrera" w:date="2017-12-11T17:54:00Z"/>
              </w:rPr>
            </w:pPr>
            <w:ins w:id="2016" w:author="Camilo Cabrera" w:date="2017-12-11T17:54:00Z">
              <w:r>
                <w:rPr>
                  <w:rFonts w:ascii="Arial" w:hAnsi="Arial" w:cs="Arial"/>
                  <w:color w:val="000000"/>
                  <w:sz w:val="20"/>
                  <w:szCs w:val="20"/>
                </w:rPr>
                <w:t>1</w:t>
              </w:r>
            </w:ins>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1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5C1A8BB" w14:textId="77777777" w:rsidR="002D0037" w:rsidRDefault="002D0037">
            <w:pPr>
              <w:pStyle w:val="NormalWeb"/>
              <w:spacing w:before="0" w:beforeAutospacing="0" w:after="0" w:afterAutospacing="0"/>
              <w:jc w:val="center"/>
              <w:rPr>
                <w:ins w:id="2018" w:author="Camilo Cabrera" w:date="2017-12-11T17:54:00Z"/>
              </w:rPr>
            </w:pPr>
            <w:ins w:id="2019" w:author="Camilo Cabrera" w:date="2017-12-11T17:54:00Z">
              <w:r>
                <w:rPr>
                  <w:rFonts w:ascii="Arial" w:hAnsi="Arial" w:cs="Arial"/>
                  <w:color w:val="000000"/>
                  <w:sz w:val="20"/>
                  <w:szCs w:val="20"/>
                </w:rPr>
                <w:t>26</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2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173078B" w14:textId="77777777" w:rsidR="002D0037" w:rsidRDefault="002D0037">
            <w:pPr>
              <w:rPr>
                <w:ins w:id="2021"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2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4F531C4" w14:textId="77777777" w:rsidR="002D0037" w:rsidRDefault="002D0037">
            <w:pPr>
              <w:pStyle w:val="NormalWeb"/>
              <w:spacing w:before="0" w:beforeAutospacing="0" w:after="0" w:afterAutospacing="0"/>
              <w:jc w:val="center"/>
              <w:rPr>
                <w:ins w:id="2023" w:author="Camilo Cabrera" w:date="2017-12-11T17:54:00Z"/>
              </w:rPr>
            </w:pPr>
            <w:ins w:id="2024" w:author="Camilo Cabrera" w:date="2017-12-11T17:54:00Z">
              <w:r>
                <w:rPr>
                  <w:rFonts w:ascii="Arial" w:hAnsi="Arial" w:cs="Arial"/>
                  <w:color w:val="000000"/>
                  <w:sz w:val="20"/>
                  <w:szCs w:val="20"/>
                </w:rPr>
                <w:t>2</w:t>
              </w:r>
            </w:ins>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2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D8316FB" w14:textId="77777777" w:rsidR="002D0037" w:rsidRDefault="002D0037">
            <w:pPr>
              <w:rPr>
                <w:ins w:id="2026" w:author="Camilo Cabrera" w:date="2017-12-11T17:54:00Z"/>
              </w:rPr>
            </w:pPr>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2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9154870" w14:textId="77777777" w:rsidR="002D0037" w:rsidRDefault="002D0037">
            <w:pPr>
              <w:rPr>
                <w:ins w:id="2028"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2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088E5CD" w14:textId="77777777" w:rsidR="002D0037" w:rsidRDefault="002D0037">
            <w:pPr>
              <w:pStyle w:val="NormalWeb"/>
              <w:spacing w:before="0" w:beforeAutospacing="0" w:after="0" w:afterAutospacing="0"/>
              <w:jc w:val="center"/>
              <w:rPr>
                <w:ins w:id="2030" w:author="Camilo Cabrera" w:date="2017-12-11T17:54:00Z"/>
              </w:rPr>
            </w:pPr>
            <w:ins w:id="2031" w:author="Camilo Cabrera" w:date="2017-12-11T17:54:00Z">
              <w:r>
                <w:rPr>
                  <w:rFonts w:ascii="Arial" w:hAnsi="Arial" w:cs="Arial"/>
                  <w:b/>
                  <w:bCs/>
                  <w:color w:val="000000"/>
                  <w:sz w:val="20"/>
                  <w:szCs w:val="20"/>
                </w:rPr>
                <w:t>29</w:t>
              </w:r>
            </w:ins>
          </w:p>
        </w:tc>
      </w:tr>
      <w:tr w:rsidR="002D0037" w14:paraId="258A28E1" w14:textId="77777777" w:rsidTr="003843BD">
        <w:trPr>
          <w:trHeight w:val="300"/>
          <w:ins w:id="2032" w:author="Camilo Cabrera" w:date="2017-12-11T17:54:00Z"/>
          <w:trPrChange w:id="2033"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3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89BABF2" w14:textId="77777777" w:rsidR="002D0037" w:rsidRDefault="002D0037">
            <w:pPr>
              <w:pStyle w:val="NormalWeb"/>
              <w:spacing w:before="0" w:beforeAutospacing="0" w:after="0" w:afterAutospacing="0"/>
              <w:rPr>
                <w:ins w:id="2035" w:author="Camilo Cabrera" w:date="2017-12-11T17:54:00Z"/>
              </w:rPr>
            </w:pPr>
            <w:ins w:id="2036" w:author="Camilo Cabrera" w:date="2017-12-11T17:54:00Z">
              <w:r>
                <w:rPr>
                  <w:rFonts w:ascii="Arial" w:hAnsi="Arial" w:cs="Arial"/>
                  <w:b/>
                  <w:bCs/>
                  <w:color w:val="000000"/>
                  <w:sz w:val="20"/>
                  <w:szCs w:val="20"/>
                </w:rPr>
                <w:t>Contratación</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3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7201BEF" w14:textId="77777777" w:rsidR="002D0037" w:rsidRDefault="002D0037">
            <w:pPr>
              <w:rPr>
                <w:ins w:id="2038"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3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5DC826F" w14:textId="77777777" w:rsidR="002D0037" w:rsidRDefault="002D0037">
            <w:pPr>
              <w:rPr>
                <w:ins w:id="2040" w:author="Camilo Cabrera" w:date="2017-12-11T17:54:00Z"/>
              </w:rPr>
            </w:pPr>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4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784914C" w14:textId="77777777" w:rsidR="002D0037" w:rsidRDefault="002D0037">
            <w:pPr>
              <w:pStyle w:val="NormalWeb"/>
              <w:spacing w:before="0" w:beforeAutospacing="0" w:after="0" w:afterAutospacing="0"/>
              <w:jc w:val="center"/>
              <w:rPr>
                <w:ins w:id="2042" w:author="Camilo Cabrera" w:date="2017-12-11T17:54:00Z"/>
              </w:rPr>
            </w:pPr>
            <w:ins w:id="2043" w:author="Camilo Cabrera" w:date="2017-12-11T17:54:00Z">
              <w:r>
                <w:rPr>
                  <w:rFonts w:ascii="Arial" w:hAnsi="Arial" w:cs="Arial"/>
                  <w:color w:val="000000"/>
                  <w:sz w:val="20"/>
                  <w:szCs w:val="20"/>
                </w:rPr>
                <w:t>1</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4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3C6FA8F" w14:textId="77777777" w:rsidR="002D0037" w:rsidRDefault="002D0037">
            <w:pPr>
              <w:pStyle w:val="NormalWeb"/>
              <w:spacing w:before="0" w:beforeAutospacing="0" w:after="0" w:afterAutospacing="0"/>
              <w:jc w:val="center"/>
              <w:rPr>
                <w:ins w:id="2045" w:author="Camilo Cabrera" w:date="2017-12-11T17:54:00Z"/>
              </w:rPr>
            </w:pPr>
            <w:ins w:id="2046" w:author="Camilo Cabrera" w:date="2017-12-11T17:54:00Z">
              <w:r>
                <w:rPr>
                  <w:rFonts w:ascii="Arial" w:hAnsi="Arial" w:cs="Arial"/>
                  <w:color w:val="000000"/>
                  <w:sz w:val="20"/>
                  <w:szCs w:val="20"/>
                </w:rPr>
                <w:t>2</w:t>
              </w:r>
            </w:ins>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4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38713CB" w14:textId="77777777" w:rsidR="002D0037" w:rsidRDefault="002D0037">
            <w:pPr>
              <w:rPr>
                <w:ins w:id="2048" w:author="Camilo Cabrera" w:date="2017-12-11T17:54:00Z"/>
              </w:rPr>
            </w:pPr>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4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00F3667" w14:textId="77777777" w:rsidR="002D0037" w:rsidRDefault="002D0037">
            <w:pPr>
              <w:rPr>
                <w:ins w:id="2050" w:author="Camilo Cabrera" w:date="2017-12-11T17:54:00Z"/>
              </w:rPr>
            </w:pPr>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5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2A6D760" w14:textId="77777777" w:rsidR="002D0037" w:rsidRDefault="002D0037">
            <w:pPr>
              <w:rPr>
                <w:ins w:id="2052"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5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5A13C11" w14:textId="77777777" w:rsidR="002D0037" w:rsidRDefault="002D0037">
            <w:pPr>
              <w:pStyle w:val="NormalWeb"/>
              <w:spacing w:before="0" w:beforeAutospacing="0" w:after="0" w:afterAutospacing="0"/>
              <w:jc w:val="center"/>
              <w:rPr>
                <w:ins w:id="2054" w:author="Camilo Cabrera" w:date="2017-12-11T17:54:00Z"/>
              </w:rPr>
            </w:pPr>
            <w:ins w:id="2055" w:author="Camilo Cabrera" w:date="2017-12-11T17:54:00Z">
              <w:r>
                <w:rPr>
                  <w:rFonts w:ascii="Arial" w:hAnsi="Arial" w:cs="Arial"/>
                  <w:b/>
                  <w:bCs/>
                  <w:color w:val="000000"/>
                  <w:sz w:val="20"/>
                  <w:szCs w:val="20"/>
                </w:rPr>
                <w:t>3</w:t>
              </w:r>
            </w:ins>
          </w:p>
        </w:tc>
      </w:tr>
      <w:tr w:rsidR="002D0037" w14:paraId="3E8FCF92" w14:textId="77777777" w:rsidTr="003843BD">
        <w:trPr>
          <w:trHeight w:val="300"/>
          <w:ins w:id="2056" w:author="Camilo Cabrera" w:date="2017-12-11T17:54:00Z"/>
          <w:trPrChange w:id="2057"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5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04EFBE8" w14:textId="77777777" w:rsidR="002D0037" w:rsidRDefault="002D0037">
            <w:pPr>
              <w:pStyle w:val="NormalWeb"/>
              <w:spacing w:before="0" w:beforeAutospacing="0" w:after="0" w:afterAutospacing="0"/>
              <w:rPr>
                <w:ins w:id="2059" w:author="Camilo Cabrera" w:date="2017-12-11T17:54:00Z"/>
              </w:rPr>
            </w:pPr>
            <w:ins w:id="2060" w:author="Camilo Cabrera" w:date="2017-12-11T17:54:00Z">
              <w:r>
                <w:rPr>
                  <w:rFonts w:ascii="Arial" w:hAnsi="Arial" w:cs="Arial"/>
                  <w:b/>
                  <w:bCs/>
                  <w:color w:val="000000"/>
                  <w:sz w:val="20"/>
                  <w:szCs w:val="20"/>
                </w:rPr>
                <w:t>Control Interno</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6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122C7A7" w14:textId="77777777" w:rsidR="002D0037" w:rsidRDefault="002D0037">
            <w:pPr>
              <w:rPr>
                <w:ins w:id="2062"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6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E521960" w14:textId="77777777" w:rsidR="002D0037" w:rsidRDefault="002D0037">
            <w:pPr>
              <w:pStyle w:val="NormalWeb"/>
              <w:spacing w:before="0" w:beforeAutospacing="0" w:after="0" w:afterAutospacing="0"/>
              <w:jc w:val="center"/>
              <w:rPr>
                <w:ins w:id="2064" w:author="Camilo Cabrera" w:date="2017-12-11T17:54:00Z"/>
              </w:rPr>
            </w:pPr>
            <w:ins w:id="2065" w:author="Camilo Cabrera" w:date="2017-12-11T17:54:00Z">
              <w:r>
                <w:rPr>
                  <w:rFonts w:ascii="Arial" w:hAnsi="Arial" w:cs="Arial"/>
                  <w:color w:val="000000"/>
                  <w:sz w:val="20"/>
                  <w:szCs w:val="20"/>
                </w:rPr>
                <w:t>3</w:t>
              </w:r>
            </w:ins>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6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EA44B32" w14:textId="77777777" w:rsidR="002D0037" w:rsidRDefault="002D0037">
            <w:pPr>
              <w:rPr>
                <w:ins w:id="2067" w:author="Camilo Cabrera" w:date="2017-12-11T17:54:00Z"/>
              </w:rPr>
            </w:pPr>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6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FE59668" w14:textId="77777777" w:rsidR="002D0037" w:rsidRDefault="002D0037">
            <w:pPr>
              <w:rPr>
                <w:ins w:id="2069"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7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5C7D411" w14:textId="77777777" w:rsidR="002D0037" w:rsidRDefault="002D0037">
            <w:pPr>
              <w:rPr>
                <w:ins w:id="2071" w:author="Camilo Cabrera" w:date="2017-12-11T17:54:00Z"/>
              </w:rPr>
            </w:pPr>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7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E1F8A89" w14:textId="77777777" w:rsidR="002D0037" w:rsidRDefault="002D0037">
            <w:pPr>
              <w:rPr>
                <w:ins w:id="2073" w:author="Camilo Cabrera" w:date="2017-12-11T17:54:00Z"/>
              </w:rPr>
            </w:pPr>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7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B127512" w14:textId="77777777" w:rsidR="002D0037" w:rsidRDefault="002D0037">
            <w:pPr>
              <w:rPr>
                <w:ins w:id="2075"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7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E22226F" w14:textId="77777777" w:rsidR="002D0037" w:rsidRDefault="002D0037">
            <w:pPr>
              <w:pStyle w:val="NormalWeb"/>
              <w:spacing w:before="0" w:beforeAutospacing="0" w:after="0" w:afterAutospacing="0"/>
              <w:jc w:val="center"/>
              <w:rPr>
                <w:ins w:id="2077" w:author="Camilo Cabrera" w:date="2017-12-11T17:54:00Z"/>
              </w:rPr>
            </w:pPr>
            <w:ins w:id="2078" w:author="Camilo Cabrera" w:date="2017-12-11T17:54:00Z">
              <w:r>
                <w:rPr>
                  <w:rFonts w:ascii="Arial" w:hAnsi="Arial" w:cs="Arial"/>
                  <w:b/>
                  <w:bCs/>
                  <w:color w:val="000000"/>
                  <w:sz w:val="20"/>
                  <w:szCs w:val="20"/>
                </w:rPr>
                <w:t>3</w:t>
              </w:r>
            </w:ins>
          </w:p>
        </w:tc>
      </w:tr>
      <w:tr w:rsidR="002D0037" w14:paraId="43356786" w14:textId="77777777" w:rsidTr="003843BD">
        <w:trPr>
          <w:trHeight w:val="300"/>
          <w:ins w:id="2079" w:author="Camilo Cabrera" w:date="2017-12-11T17:54:00Z"/>
          <w:trPrChange w:id="2080"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8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E1AE650" w14:textId="77777777" w:rsidR="002D0037" w:rsidRDefault="002D0037">
            <w:pPr>
              <w:pStyle w:val="NormalWeb"/>
              <w:spacing w:before="0" w:beforeAutospacing="0" w:after="0" w:afterAutospacing="0"/>
              <w:rPr>
                <w:ins w:id="2082" w:author="Camilo Cabrera" w:date="2017-12-11T17:54:00Z"/>
              </w:rPr>
            </w:pPr>
            <w:ins w:id="2083" w:author="Camilo Cabrera" w:date="2017-12-11T17:54:00Z">
              <w:r>
                <w:rPr>
                  <w:rFonts w:ascii="Arial" w:hAnsi="Arial" w:cs="Arial"/>
                  <w:b/>
                  <w:bCs/>
                  <w:color w:val="000000"/>
                  <w:sz w:val="20"/>
                  <w:szCs w:val="20"/>
                </w:rPr>
                <w:lastRenderedPageBreak/>
                <w:t>Cultura y Turismo</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8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9024F79" w14:textId="77777777" w:rsidR="002D0037" w:rsidRDefault="002D0037">
            <w:pPr>
              <w:rPr>
                <w:ins w:id="2085"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8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8AFA894" w14:textId="77777777" w:rsidR="002D0037" w:rsidRDefault="002D0037">
            <w:pPr>
              <w:rPr>
                <w:ins w:id="2087" w:author="Camilo Cabrera" w:date="2017-12-11T17:54:00Z"/>
              </w:rPr>
            </w:pPr>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8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5E30485" w14:textId="77777777" w:rsidR="002D0037" w:rsidRDefault="002D0037">
            <w:pPr>
              <w:pStyle w:val="NormalWeb"/>
              <w:spacing w:before="0" w:beforeAutospacing="0" w:after="0" w:afterAutospacing="0"/>
              <w:jc w:val="center"/>
              <w:rPr>
                <w:ins w:id="2089" w:author="Camilo Cabrera" w:date="2017-12-11T17:54:00Z"/>
              </w:rPr>
            </w:pPr>
            <w:ins w:id="2090" w:author="Camilo Cabrera" w:date="2017-12-11T17:54:00Z">
              <w:r>
                <w:rPr>
                  <w:rFonts w:ascii="Arial" w:hAnsi="Arial" w:cs="Arial"/>
                  <w:color w:val="000000"/>
                  <w:sz w:val="20"/>
                  <w:szCs w:val="20"/>
                </w:rPr>
                <w:t>21</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9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131121F" w14:textId="77777777" w:rsidR="002D0037" w:rsidRDefault="002D0037">
            <w:pPr>
              <w:rPr>
                <w:ins w:id="2092"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9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29104C2" w14:textId="77777777" w:rsidR="002D0037" w:rsidRDefault="002D0037">
            <w:pPr>
              <w:pStyle w:val="NormalWeb"/>
              <w:spacing w:before="0" w:beforeAutospacing="0" w:after="0" w:afterAutospacing="0"/>
              <w:jc w:val="center"/>
              <w:rPr>
                <w:ins w:id="2094" w:author="Camilo Cabrera" w:date="2017-12-11T17:54:00Z"/>
              </w:rPr>
            </w:pPr>
            <w:ins w:id="2095" w:author="Camilo Cabrera" w:date="2017-12-11T17:54:00Z">
              <w:r>
                <w:rPr>
                  <w:rFonts w:ascii="Arial" w:hAnsi="Arial" w:cs="Arial"/>
                  <w:color w:val="000000"/>
                  <w:sz w:val="20"/>
                  <w:szCs w:val="20"/>
                </w:rPr>
                <w:t>2</w:t>
              </w:r>
            </w:ins>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9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070439E" w14:textId="77777777" w:rsidR="002D0037" w:rsidRDefault="002D0037">
            <w:pPr>
              <w:pStyle w:val="NormalWeb"/>
              <w:spacing w:before="0" w:beforeAutospacing="0" w:after="0" w:afterAutospacing="0"/>
              <w:jc w:val="center"/>
              <w:rPr>
                <w:ins w:id="2097" w:author="Camilo Cabrera" w:date="2017-12-11T17:54:00Z"/>
              </w:rPr>
            </w:pPr>
            <w:ins w:id="2098" w:author="Camilo Cabrera" w:date="2017-12-11T17:54:00Z">
              <w:r>
                <w:rPr>
                  <w:rFonts w:ascii="Arial" w:hAnsi="Arial" w:cs="Arial"/>
                  <w:color w:val="000000"/>
                  <w:sz w:val="20"/>
                  <w:szCs w:val="20"/>
                </w:rPr>
                <w:t>1</w:t>
              </w:r>
            </w:ins>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09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DDEE6A1" w14:textId="77777777" w:rsidR="002D0037" w:rsidRDefault="002D0037">
            <w:pPr>
              <w:rPr>
                <w:ins w:id="2100"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0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B428D58" w14:textId="77777777" w:rsidR="002D0037" w:rsidRDefault="002D0037">
            <w:pPr>
              <w:pStyle w:val="NormalWeb"/>
              <w:spacing w:before="0" w:beforeAutospacing="0" w:after="0" w:afterAutospacing="0"/>
              <w:jc w:val="center"/>
              <w:rPr>
                <w:ins w:id="2102" w:author="Camilo Cabrera" w:date="2017-12-11T17:54:00Z"/>
              </w:rPr>
            </w:pPr>
            <w:ins w:id="2103" w:author="Camilo Cabrera" w:date="2017-12-11T17:54:00Z">
              <w:r>
                <w:rPr>
                  <w:rFonts w:ascii="Arial" w:hAnsi="Arial" w:cs="Arial"/>
                  <w:b/>
                  <w:bCs/>
                  <w:color w:val="000000"/>
                  <w:sz w:val="20"/>
                  <w:szCs w:val="20"/>
                </w:rPr>
                <w:t>24</w:t>
              </w:r>
            </w:ins>
          </w:p>
        </w:tc>
      </w:tr>
      <w:tr w:rsidR="002D0037" w14:paraId="4BF26F3A" w14:textId="77777777" w:rsidTr="003843BD">
        <w:trPr>
          <w:trHeight w:val="300"/>
          <w:ins w:id="2104" w:author="Camilo Cabrera" w:date="2017-12-11T17:54:00Z"/>
          <w:trPrChange w:id="2105"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0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2D15193" w14:textId="77777777" w:rsidR="002D0037" w:rsidRDefault="002D0037">
            <w:pPr>
              <w:pStyle w:val="NormalWeb"/>
              <w:spacing w:before="0" w:beforeAutospacing="0" w:after="0" w:afterAutospacing="0"/>
              <w:rPr>
                <w:ins w:id="2107" w:author="Camilo Cabrera" w:date="2017-12-11T17:54:00Z"/>
              </w:rPr>
            </w:pPr>
            <w:ins w:id="2108" w:author="Camilo Cabrera" w:date="2017-12-11T17:54:00Z">
              <w:r>
                <w:rPr>
                  <w:rFonts w:ascii="Arial" w:hAnsi="Arial" w:cs="Arial"/>
                  <w:b/>
                  <w:bCs/>
                  <w:color w:val="000000"/>
                  <w:sz w:val="20"/>
                  <w:szCs w:val="20"/>
                </w:rPr>
                <w:t>Despacho</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0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33362B2" w14:textId="77777777" w:rsidR="002D0037" w:rsidRDefault="002D0037">
            <w:pPr>
              <w:rPr>
                <w:ins w:id="2110"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1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55E2EE4" w14:textId="77777777" w:rsidR="002D0037" w:rsidRDefault="002D0037">
            <w:pPr>
              <w:rPr>
                <w:ins w:id="2112" w:author="Camilo Cabrera" w:date="2017-12-11T17:54:00Z"/>
              </w:rPr>
            </w:pPr>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1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939ADB4" w14:textId="77777777" w:rsidR="002D0037" w:rsidRDefault="002D0037">
            <w:pPr>
              <w:pStyle w:val="NormalWeb"/>
              <w:spacing w:before="0" w:beforeAutospacing="0" w:after="0" w:afterAutospacing="0"/>
              <w:jc w:val="center"/>
              <w:rPr>
                <w:ins w:id="2114" w:author="Camilo Cabrera" w:date="2017-12-11T17:54:00Z"/>
              </w:rPr>
            </w:pPr>
            <w:ins w:id="2115" w:author="Camilo Cabrera" w:date="2017-12-11T17:54:00Z">
              <w:r>
                <w:rPr>
                  <w:rFonts w:ascii="Arial" w:hAnsi="Arial" w:cs="Arial"/>
                  <w:color w:val="000000"/>
                  <w:sz w:val="20"/>
                  <w:szCs w:val="20"/>
                </w:rPr>
                <w:t>2</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1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4C9BA2B" w14:textId="77777777" w:rsidR="002D0037" w:rsidRDefault="002D0037">
            <w:pPr>
              <w:rPr>
                <w:ins w:id="2117"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1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9F7CD0E" w14:textId="77777777" w:rsidR="002D0037" w:rsidRDefault="002D0037">
            <w:pPr>
              <w:rPr>
                <w:ins w:id="2119" w:author="Camilo Cabrera" w:date="2017-12-11T17:54:00Z"/>
              </w:rPr>
            </w:pPr>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2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28245DE" w14:textId="77777777" w:rsidR="002D0037" w:rsidRDefault="002D0037">
            <w:pPr>
              <w:pStyle w:val="NormalWeb"/>
              <w:spacing w:before="0" w:beforeAutospacing="0" w:after="0" w:afterAutospacing="0"/>
              <w:jc w:val="center"/>
              <w:rPr>
                <w:ins w:id="2121" w:author="Camilo Cabrera" w:date="2017-12-11T17:54:00Z"/>
              </w:rPr>
            </w:pPr>
            <w:ins w:id="2122" w:author="Camilo Cabrera" w:date="2017-12-11T17:54:00Z">
              <w:r>
                <w:rPr>
                  <w:rFonts w:ascii="Arial" w:hAnsi="Arial" w:cs="Arial"/>
                  <w:color w:val="000000"/>
                  <w:sz w:val="20"/>
                  <w:szCs w:val="20"/>
                </w:rPr>
                <w:t>1</w:t>
              </w:r>
            </w:ins>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2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ABEF677" w14:textId="77777777" w:rsidR="002D0037" w:rsidRDefault="002D0037">
            <w:pPr>
              <w:rPr>
                <w:ins w:id="2124"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2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B022280" w14:textId="77777777" w:rsidR="002D0037" w:rsidRDefault="002D0037">
            <w:pPr>
              <w:pStyle w:val="NormalWeb"/>
              <w:spacing w:before="0" w:beforeAutospacing="0" w:after="0" w:afterAutospacing="0"/>
              <w:jc w:val="center"/>
              <w:rPr>
                <w:ins w:id="2126" w:author="Camilo Cabrera" w:date="2017-12-11T17:54:00Z"/>
              </w:rPr>
            </w:pPr>
            <w:ins w:id="2127" w:author="Camilo Cabrera" w:date="2017-12-11T17:54:00Z">
              <w:r>
                <w:rPr>
                  <w:rFonts w:ascii="Arial" w:hAnsi="Arial" w:cs="Arial"/>
                  <w:b/>
                  <w:bCs/>
                  <w:color w:val="000000"/>
                  <w:sz w:val="20"/>
                  <w:szCs w:val="20"/>
                </w:rPr>
                <w:t>3</w:t>
              </w:r>
            </w:ins>
          </w:p>
        </w:tc>
      </w:tr>
      <w:tr w:rsidR="002D0037" w14:paraId="13B038F2" w14:textId="77777777" w:rsidTr="003843BD">
        <w:trPr>
          <w:trHeight w:val="300"/>
          <w:ins w:id="2128" w:author="Camilo Cabrera" w:date="2017-12-11T17:54:00Z"/>
          <w:trPrChange w:id="2129"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3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EA1DF1C" w14:textId="77777777" w:rsidR="002D0037" w:rsidRDefault="002D0037">
            <w:pPr>
              <w:pStyle w:val="NormalWeb"/>
              <w:spacing w:before="0" w:beforeAutospacing="0" w:after="0" w:afterAutospacing="0"/>
              <w:rPr>
                <w:ins w:id="2131" w:author="Camilo Cabrera" w:date="2017-12-11T17:54:00Z"/>
              </w:rPr>
            </w:pPr>
            <w:ins w:id="2132" w:author="Camilo Cabrera" w:date="2017-12-11T17:54:00Z">
              <w:r>
                <w:rPr>
                  <w:rFonts w:ascii="Arial" w:hAnsi="Arial" w:cs="Arial"/>
                  <w:b/>
                  <w:bCs/>
                  <w:color w:val="000000"/>
                  <w:sz w:val="20"/>
                  <w:szCs w:val="20"/>
                </w:rPr>
                <w:t>Educación</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3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2F90340" w14:textId="77777777" w:rsidR="002D0037" w:rsidRDefault="002D0037">
            <w:pPr>
              <w:rPr>
                <w:ins w:id="2134"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3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5FE6C10" w14:textId="77777777" w:rsidR="002D0037" w:rsidRDefault="002D0037">
            <w:pPr>
              <w:rPr>
                <w:ins w:id="2136" w:author="Camilo Cabrera" w:date="2017-12-11T17:54:00Z"/>
              </w:rPr>
            </w:pPr>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3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C849C65" w14:textId="77777777" w:rsidR="002D0037" w:rsidRDefault="002D0037">
            <w:pPr>
              <w:pStyle w:val="NormalWeb"/>
              <w:spacing w:before="0" w:beforeAutospacing="0" w:after="0" w:afterAutospacing="0"/>
              <w:jc w:val="center"/>
              <w:rPr>
                <w:ins w:id="2138" w:author="Camilo Cabrera" w:date="2017-12-11T17:54:00Z"/>
              </w:rPr>
            </w:pPr>
            <w:ins w:id="2139" w:author="Camilo Cabrera" w:date="2017-12-11T17:54:00Z">
              <w:r>
                <w:rPr>
                  <w:rFonts w:ascii="Arial" w:hAnsi="Arial" w:cs="Arial"/>
                  <w:color w:val="000000"/>
                  <w:sz w:val="20"/>
                  <w:szCs w:val="20"/>
                </w:rPr>
                <w:t>38</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4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670AED3" w14:textId="77777777" w:rsidR="002D0037" w:rsidRDefault="002D0037">
            <w:pPr>
              <w:rPr>
                <w:ins w:id="2141"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4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BEFB036" w14:textId="77777777" w:rsidR="002D0037" w:rsidRDefault="002D0037">
            <w:pPr>
              <w:pStyle w:val="NormalWeb"/>
              <w:spacing w:before="0" w:beforeAutospacing="0" w:after="0" w:afterAutospacing="0"/>
              <w:jc w:val="center"/>
              <w:rPr>
                <w:ins w:id="2143" w:author="Camilo Cabrera" w:date="2017-12-11T17:54:00Z"/>
              </w:rPr>
            </w:pPr>
            <w:ins w:id="2144" w:author="Camilo Cabrera" w:date="2017-12-11T17:54:00Z">
              <w:r>
                <w:rPr>
                  <w:rFonts w:ascii="Arial" w:hAnsi="Arial" w:cs="Arial"/>
                  <w:color w:val="000000"/>
                  <w:sz w:val="20"/>
                  <w:szCs w:val="20"/>
                </w:rPr>
                <w:t>9</w:t>
              </w:r>
            </w:ins>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4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5480678" w14:textId="77777777" w:rsidR="002D0037" w:rsidRDefault="002D0037">
            <w:pPr>
              <w:pStyle w:val="NormalWeb"/>
              <w:spacing w:before="0" w:beforeAutospacing="0" w:after="0" w:afterAutospacing="0"/>
              <w:jc w:val="center"/>
              <w:rPr>
                <w:ins w:id="2146" w:author="Camilo Cabrera" w:date="2017-12-11T17:54:00Z"/>
              </w:rPr>
            </w:pPr>
            <w:ins w:id="2147" w:author="Camilo Cabrera" w:date="2017-12-11T17:54:00Z">
              <w:r>
                <w:rPr>
                  <w:rFonts w:ascii="Arial" w:hAnsi="Arial" w:cs="Arial"/>
                  <w:color w:val="000000"/>
                  <w:sz w:val="20"/>
                  <w:szCs w:val="20"/>
                </w:rPr>
                <w:t>9</w:t>
              </w:r>
            </w:ins>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4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72D175E" w14:textId="77777777" w:rsidR="002D0037" w:rsidRDefault="002D0037">
            <w:pPr>
              <w:rPr>
                <w:ins w:id="2149"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5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7E62899" w14:textId="77777777" w:rsidR="002D0037" w:rsidRDefault="002D0037">
            <w:pPr>
              <w:pStyle w:val="NormalWeb"/>
              <w:spacing w:before="0" w:beforeAutospacing="0" w:after="0" w:afterAutospacing="0"/>
              <w:jc w:val="center"/>
              <w:rPr>
                <w:ins w:id="2151" w:author="Camilo Cabrera" w:date="2017-12-11T17:54:00Z"/>
              </w:rPr>
            </w:pPr>
            <w:ins w:id="2152" w:author="Camilo Cabrera" w:date="2017-12-11T17:54:00Z">
              <w:r>
                <w:rPr>
                  <w:rFonts w:ascii="Arial" w:hAnsi="Arial" w:cs="Arial"/>
                  <w:b/>
                  <w:bCs/>
                  <w:color w:val="000000"/>
                  <w:sz w:val="20"/>
                  <w:szCs w:val="20"/>
                </w:rPr>
                <w:t>56</w:t>
              </w:r>
            </w:ins>
          </w:p>
        </w:tc>
      </w:tr>
      <w:tr w:rsidR="002D0037" w14:paraId="374DF42A" w14:textId="77777777" w:rsidTr="003843BD">
        <w:trPr>
          <w:trHeight w:val="300"/>
          <w:ins w:id="2153" w:author="Camilo Cabrera" w:date="2017-12-11T17:54:00Z"/>
          <w:trPrChange w:id="2154"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5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A855AB4" w14:textId="77777777" w:rsidR="002D0037" w:rsidRDefault="002D0037">
            <w:pPr>
              <w:pStyle w:val="NormalWeb"/>
              <w:spacing w:before="0" w:beforeAutospacing="0" w:after="0" w:afterAutospacing="0"/>
              <w:rPr>
                <w:ins w:id="2156" w:author="Camilo Cabrera" w:date="2017-12-11T17:54:00Z"/>
              </w:rPr>
            </w:pPr>
            <w:ins w:id="2157" w:author="Camilo Cabrera" w:date="2017-12-11T17:54:00Z">
              <w:r>
                <w:rPr>
                  <w:rFonts w:ascii="Arial" w:hAnsi="Arial" w:cs="Arial"/>
                  <w:b/>
                  <w:bCs/>
                  <w:color w:val="000000"/>
                  <w:sz w:val="20"/>
                  <w:szCs w:val="20"/>
                </w:rPr>
                <w:t>General</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5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8F58D79" w14:textId="77777777" w:rsidR="002D0037" w:rsidRDefault="002D0037">
            <w:pPr>
              <w:rPr>
                <w:ins w:id="2159"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6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F412BE2" w14:textId="77777777" w:rsidR="002D0037" w:rsidRDefault="002D0037">
            <w:pPr>
              <w:pStyle w:val="NormalWeb"/>
              <w:spacing w:before="0" w:beforeAutospacing="0" w:after="0" w:afterAutospacing="0"/>
              <w:jc w:val="center"/>
              <w:rPr>
                <w:ins w:id="2161" w:author="Camilo Cabrera" w:date="2017-12-11T17:54:00Z"/>
              </w:rPr>
            </w:pPr>
            <w:ins w:id="2162" w:author="Camilo Cabrera" w:date="2017-12-11T17:54:00Z">
              <w:r>
                <w:rPr>
                  <w:rFonts w:ascii="Arial" w:hAnsi="Arial" w:cs="Arial"/>
                  <w:color w:val="000000"/>
                  <w:sz w:val="20"/>
                  <w:szCs w:val="20"/>
                </w:rPr>
                <w:t>14</w:t>
              </w:r>
            </w:ins>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6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23D372C" w14:textId="77777777" w:rsidR="002D0037" w:rsidRDefault="002D0037">
            <w:pPr>
              <w:pStyle w:val="NormalWeb"/>
              <w:spacing w:before="0" w:beforeAutospacing="0" w:after="0" w:afterAutospacing="0"/>
              <w:jc w:val="center"/>
              <w:rPr>
                <w:ins w:id="2164" w:author="Camilo Cabrera" w:date="2017-12-11T17:54:00Z"/>
              </w:rPr>
            </w:pPr>
            <w:ins w:id="2165" w:author="Camilo Cabrera" w:date="2017-12-11T17:54:00Z">
              <w:r>
                <w:rPr>
                  <w:rFonts w:ascii="Arial" w:hAnsi="Arial" w:cs="Arial"/>
                  <w:color w:val="000000"/>
                  <w:sz w:val="20"/>
                  <w:szCs w:val="20"/>
                </w:rPr>
                <w:t>20</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6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17A640F" w14:textId="77777777" w:rsidR="002D0037" w:rsidRDefault="002D0037">
            <w:pPr>
              <w:pStyle w:val="NormalWeb"/>
              <w:spacing w:before="0" w:beforeAutospacing="0" w:after="0" w:afterAutospacing="0"/>
              <w:jc w:val="center"/>
              <w:rPr>
                <w:ins w:id="2167" w:author="Camilo Cabrera" w:date="2017-12-11T17:54:00Z"/>
              </w:rPr>
            </w:pPr>
            <w:ins w:id="2168" w:author="Camilo Cabrera" w:date="2017-12-11T17:54:00Z">
              <w:r>
                <w:rPr>
                  <w:rFonts w:ascii="Arial" w:hAnsi="Arial" w:cs="Arial"/>
                  <w:color w:val="000000"/>
                  <w:sz w:val="20"/>
                  <w:szCs w:val="20"/>
                </w:rPr>
                <w:t>4</w:t>
              </w:r>
            </w:ins>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6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F5D5B74" w14:textId="77777777" w:rsidR="002D0037" w:rsidRDefault="002D0037">
            <w:pPr>
              <w:pStyle w:val="NormalWeb"/>
              <w:spacing w:before="0" w:beforeAutospacing="0" w:after="0" w:afterAutospacing="0"/>
              <w:jc w:val="center"/>
              <w:rPr>
                <w:ins w:id="2170" w:author="Camilo Cabrera" w:date="2017-12-11T17:54:00Z"/>
              </w:rPr>
            </w:pPr>
            <w:ins w:id="2171" w:author="Camilo Cabrera" w:date="2017-12-11T17:54:00Z">
              <w:r>
                <w:rPr>
                  <w:rFonts w:ascii="Arial" w:hAnsi="Arial" w:cs="Arial"/>
                  <w:color w:val="000000"/>
                  <w:sz w:val="20"/>
                  <w:szCs w:val="20"/>
                </w:rPr>
                <w:t>4</w:t>
              </w:r>
            </w:ins>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7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B8A6055" w14:textId="77777777" w:rsidR="002D0037" w:rsidRDefault="002D0037">
            <w:pPr>
              <w:pStyle w:val="NormalWeb"/>
              <w:spacing w:before="0" w:beforeAutospacing="0" w:after="0" w:afterAutospacing="0"/>
              <w:jc w:val="center"/>
              <w:rPr>
                <w:ins w:id="2173" w:author="Camilo Cabrera" w:date="2017-12-11T17:54:00Z"/>
              </w:rPr>
            </w:pPr>
            <w:ins w:id="2174" w:author="Camilo Cabrera" w:date="2017-12-11T17:54:00Z">
              <w:r>
                <w:rPr>
                  <w:rFonts w:ascii="Arial" w:hAnsi="Arial" w:cs="Arial"/>
                  <w:color w:val="000000"/>
                  <w:sz w:val="20"/>
                  <w:szCs w:val="20"/>
                </w:rPr>
                <w:t>8</w:t>
              </w:r>
            </w:ins>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7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69E8C00" w14:textId="77777777" w:rsidR="002D0037" w:rsidRDefault="002D0037">
            <w:pPr>
              <w:rPr>
                <w:ins w:id="2176"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7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B6D9DDC" w14:textId="77777777" w:rsidR="002D0037" w:rsidRDefault="002D0037">
            <w:pPr>
              <w:pStyle w:val="NormalWeb"/>
              <w:spacing w:before="0" w:beforeAutospacing="0" w:after="0" w:afterAutospacing="0"/>
              <w:jc w:val="center"/>
              <w:rPr>
                <w:ins w:id="2178" w:author="Camilo Cabrera" w:date="2017-12-11T17:54:00Z"/>
              </w:rPr>
            </w:pPr>
            <w:ins w:id="2179" w:author="Camilo Cabrera" w:date="2017-12-11T17:54:00Z">
              <w:r>
                <w:rPr>
                  <w:rFonts w:ascii="Arial" w:hAnsi="Arial" w:cs="Arial"/>
                  <w:b/>
                  <w:bCs/>
                  <w:color w:val="000000"/>
                  <w:sz w:val="20"/>
                  <w:szCs w:val="20"/>
                </w:rPr>
                <w:t>50</w:t>
              </w:r>
            </w:ins>
          </w:p>
        </w:tc>
      </w:tr>
      <w:tr w:rsidR="002D0037" w14:paraId="59FDFDBD" w14:textId="77777777" w:rsidTr="003843BD">
        <w:trPr>
          <w:trHeight w:val="300"/>
          <w:ins w:id="2180" w:author="Camilo Cabrera" w:date="2017-12-11T17:54:00Z"/>
          <w:trPrChange w:id="2181"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8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49CB0D2" w14:textId="77777777" w:rsidR="002D0037" w:rsidRDefault="002D0037">
            <w:pPr>
              <w:pStyle w:val="NormalWeb"/>
              <w:spacing w:before="0" w:beforeAutospacing="0" w:after="0" w:afterAutospacing="0"/>
              <w:rPr>
                <w:ins w:id="2183" w:author="Camilo Cabrera" w:date="2017-12-11T17:54:00Z"/>
              </w:rPr>
            </w:pPr>
            <w:ins w:id="2184" w:author="Camilo Cabrera" w:date="2017-12-11T17:54:00Z">
              <w:r>
                <w:rPr>
                  <w:rFonts w:ascii="Arial" w:hAnsi="Arial" w:cs="Arial"/>
                  <w:b/>
                  <w:bCs/>
                  <w:color w:val="000000"/>
                  <w:sz w:val="20"/>
                  <w:szCs w:val="20"/>
                </w:rPr>
                <w:t>Gobierno</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8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A383FA8" w14:textId="77777777" w:rsidR="002D0037" w:rsidRDefault="002D0037">
            <w:pPr>
              <w:rPr>
                <w:ins w:id="2186"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8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AEEE1ED" w14:textId="77777777" w:rsidR="002D0037" w:rsidRDefault="002D0037">
            <w:pPr>
              <w:rPr>
                <w:ins w:id="2188" w:author="Camilo Cabrera" w:date="2017-12-11T17:54:00Z"/>
              </w:rPr>
            </w:pPr>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8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95E2F64" w14:textId="77777777" w:rsidR="002D0037" w:rsidRDefault="002D0037">
            <w:pPr>
              <w:pStyle w:val="NormalWeb"/>
              <w:spacing w:before="0" w:beforeAutospacing="0" w:after="0" w:afterAutospacing="0"/>
              <w:jc w:val="center"/>
              <w:rPr>
                <w:ins w:id="2190" w:author="Camilo Cabrera" w:date="2017-12-11T17:54:00Z"/>
              </w:rPr>
            </w:pPr>
            <w:ins w:id="2191" w:author="Camilo Cabrera" w:date="2017-12-11T17:54:00Z">
              <w:r>
                <w:rPr>
                  <w:rFonts w:ascii="Arial" w:hAnsi="Arial" w:cs="Arial"/>
                  <w:color w:val="000000"/>
                  <w:sz w:val="20"/>
                  <w:szCs w:val="20"/>
                </w:rPr>
                <w:t>3</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9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D4CF78D" w14:textId="77777777" w:rsidR="002D0037" w:rsidRDefault="002D0037">
            <w:pPr>
              <w:pStyle w:val="NormalWeb"/>
              <w:spacing w:before="0" w:beforeAutospacing="0" w:after="0" w:afterAutospacing="0"/>
              <w:jc w:val="center"/>
              <w:rPr>
                <w:ins w:id="2193" w:author="Camilo Cabrera" w:date="2017-12-11T17:54:00Z"/>
              </w:rPr>
            </w:pPr>
            <w:ins w:id="2194" w:author="Camilo Cabrera" w:date="2017-12-11T17:54:00Z">
              <w:r>
                <w:rPr>
                  <w:rFonts w:ascii="Arial" w:hAnsi="Arial" w:cs="Arial"/>
                  <w:color w:val="000000"/>
                  <w:sz w:val="20"/>
                  <w:szCs w:val="20"/>
                </w:rPr>
                <w:t>1</w:t>
              </w:r>
            </w:ins>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9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CC1CF76" w14:textId="77777777" w:rsidR="002D0037" w:rsidRDefault="002D0037">
            <w:pPr>
              <w:rPr>
                <w:ins w:id="2196" w:author="Camilo Cabrera" w:date="2017-12-11T17:54:00Z"/>
              </w:rPr>
            </w:pPr>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19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240C9A4" w14:textId="77777777" w:rsidR="002D0037" w:rsidRDefault="002D0037">
            <w:pPr>
              <w:pStyle w:val="NormalWeb"/>
              <w:spacing w:before="0" w:beforeAutospacing="0" w:after="0" w:afterAutospacing="0"/>
              <w:jc w:val="center"/>
              <w:rPr>
                <w:ins w:id="2198" w:author="Camilo Cabrera" w:date="2017-12-11T17:54:00Z"/>
              </w:rPr>
            </w:pPr>
            <w:ins w:id="2199" w:author="Camilo Cabrera" w:date="2017-12-11T17:54:00Z">
              <w:r>
                <w:rPr>
                  <w:rFonts w:ascii="Arial" w:hAnsi="Arial" w:cs="Arial"/>
                  <w:color w:val="000000"/>
                  <w:sz w:val="20"/>
                  <w:szCs w:val="20"/>
                </w:rPr>
                <w:t>1</w:t>
              </w:r>
            </w:ins>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0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A848872" w14:textId="77777777" w:rsidR="002D0037" w:rsidRDefault="002D0037">
            <w:pPr>
              <w:rPr>
                <w:ins w:id="2201"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0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9735E85" w14:textId="77777777" w:rsidR="002D0037" w:rsidRDefault="002D0037">
            <w:pPr>
              <w:pStyle w:val="NormalWeb"/>
              <w:spacing w:before="0" w:beforeAutospacing="0" w:after="0" w:afterAutospacing="0"/>
              <w:jc w:val="center"/>
              <w:rPr>
                <w:ins w:id="2203" w:author="Camilo Cabrera" w:date="2017-12-11T17:54:00Z"/>
              </w:rPr>
            </w:pPr>
            <w:ins w:id="2204" w:author="Camilo Cabrera" w:date="2017-12-11T17:54:00Z">
              <w:r>
                <w:rPr>
                  <w:rFonts w:ascii="Arial" w:hAnsi="Arial" w:cs="Arial"/>
                  <w:b/>
                  <w:bCs/>
                  <w:color w:val="000000"/>
                  <w:sz w:val="20"/>
                  <w:szCs w:val="20"/>
                </w:rPr>
                <w:t>5</w:t>
              </w:r>
            </w:ins>
          </w:p>
        </w:tc>
      </w:tr>
      <w:tr w:rsidR="002D0037" w14:paraId="624D68D7" w14:textId="77777777" w:rsidTr="003843BD">
        <w:trPr>
          <w:trHeight w:val="300"/>
          <w:ins w:id="2205" w:author="Camilo Cabrera" w:date="2017-12-11T17:54:00Z"/>
          <w:trPrChange w:id="2206"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0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FFC2B60" w14:textId="77777777" w:rsidR="002D0037" w:rsidRDefault="002D0037">
            <w:pPr>
              <w:pStyle w:val="NormalWeb"/>
              <w:spacing w:before="0" w:beforeAutospacing="0" w:after="0" w:afterAutospacing="0"/>
              <w:rPr>
                <w:ins w:id="2208" w:author="Camilo Cabrera" w:date="2017-12-11T17:54:00Z"/>
              </w:rPr>
            </w:pPr>
            <w:ins w:id="2209" w:author="Camilo Cabrera" w:date="2017-12-11T17:54:00Z">
              <w:r>
                <w:rPr>
                  <w:rFonts w:ascii="Arial" w:hAnsi="Arial" w:cs="Arial"/>
                  <w:b/>
                  <w:bCs/>
                  <w:color w:val="000000"/>
                  <w:sz w:val="20"/>
                  <w:szCs w:val="20"/>
                </w:rPr>
                <w:t>Hacienda</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1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818FB6A" w14:textId="77777777" w:rsidR="002D0037" w:rsidRDefault="002D0037">
            <w:pPr>
              <w:rPr>
                <w:ins w:id="2211"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1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171B699" w14:textId="77777777" w:rsidR="002D0037" w:rsidRDefault="002D0037">
            <w:pPr>
              <w:pStyle w:val="NormalWeb"/>
              <w:spacing w:before="0" w:beforeAutospacing="0" w:after="0" w:afterAutospacing="0"/>
              <w:jc w:val="center"/>
              <w:rPr>
                <w:ins w:id="2213" w:author="Camilo Cabrera" w:date="2017-12-11T17:54:00Z"/>
              </w:rPr>
            </w:pPr>
            <w:ins w:id="2214" w:author="Camilo Cabrera" w:date="2017-12-11T17:54:00Z">
              <w:r>
                <w:rPr>
                  <w:rFonts w:ascii="Arial" w:hAnsi="Arial" w:cs="Arial"/>
                  <w:color w:val="000000"/>
                  <w:sz w:val="20"/>
                  <w:szCs w:val="20"/>
                </w:rPr>
                <w:t>12</w:t>
              </w:r>
            </w:ins>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1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276E20D" w14:textId="77777777" w:rsidR="002D0037" w:rsidRDefault="002D0037">
            <w:pPr>
              <w:pStyle w:val="NormalWeb"/>
              <w:spacing w:before="0" w:beforeAutospacing="0" w:after="0" w:afterAutospacing="0"/>
              <w:jc w:val="center"/>
              <w:rPr>
                <w:ins w:id="2216" w:author="Camilo Cabrera" w:date="2017-12-11T17:54:00Z"/>
              </w:rPr>
            </w:pPr>
            <w:ins w:id="2217" w:author="Camilo Cabrera" w:date="2017-12-11T17:54:00Z">
              <w:r>
                <w:rPr>
                  <w:rFonts w:ascii="Arial" w:hAnsi="Arial" w:cs="Arial"/>
                  <w:color w:val="000000"/>
                  <w:sz w:val="20"/>
                  <w:szCs w:val="20"/>
                </w:rPr>
                <w:t>9</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1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5CAD7B9" w14:textId="77777777" w:rsidR="002D0037" w:rsidRDefault="002D0037">
            <w:pPr>
              <w:rPr>
                <w:ins w:id="2219"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2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1C2CD98" w14:textId="77777777" w:rsidR="002D0037" w:rsidRDefault="002D0037">
            <w:pPr>
              <w:pStyle w:val="NormalWeb"/>
              <w:spacing w:before="0" w:beforeAutospacing="0" w:after="0" w:afterAutospacing="0"/>
              <w:jc w:val="center"/>
              <w:rPr>
                <w:ins w:id="2221" w:author="Camilo Cabrera" w:date="2017-12-11T17:54:00Z"/>
              </w:rPr>
            </w:pPr>
            <w:ins w:id="2222" w:author="Camilo Cabrera" w:date="2017-12-11T17:54:00Z">
              <w:r>
                <w:rPr>
                  <w:rFonts w:ascii="Arial" w:hAnsi="Arial" w:cs="Arial"/>
                  <w:color w:val="000000"/>
                  <w:sz w:val="20"/>
                  <w:szCs w:val="20"/>
                </w:rPr>
                <w:t>1</w:t>
              </w:r>
            </w:ins>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2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955FD96" w14:textId="77777777" w:rsidR="002D0037" w:rsidRDefault="002D0037">
            <w:pPr>
              <w:rPr>
                <w:ins w:id="2224" w:author="Camilo Cabrera" w:date="2017-12-11T17:54:00Z"/>
              </w:rPr>
            </w:pPr>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2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2EE3445" w14:textId="77777777" w:rsidR="002D0037" w:rsidRDefault="002D0037">
            <w:pPr>
              <w:rPr>
                <w:ins w:id="2226"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2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757E733" w14:textId="77777777" w:rsidR="002D0037" w:rsidRDefault="002D0037">
            <w:pPr>
              <w:pStyle w:val="NormalWeb"/>
              <w:spacing w:before="0" w:beforeAutospacing="0" w:after="0" w:afterAutospacing="0"/>
              <w:jc w:val="center"/>
              <w:rPr>
                <w:ins w:id="2228" w:author="Camilo Cabrera" w:date="2017-12-11T17:54:00Z"/>
              </w:rPr>
            </w:pPr>
            <w:ins w:id="2229" w:author="Camilo Cabrera" w:date="2017-12-11T17:54:00Z">
              <w:r>
                <w:rPr>
                  <w:rFonts w:ascii="Arial" w:hAnsi="Arial" w:cs="Arial"/>
                  <w:b/>
                  <w:bCs/>
                  <w:color w:val="000000"/>
                  <w:sz w:val="20"/>
                  <w:szCs w:val="20"/>
                </w:rPr>
                <w:t>22</w:t>
              </w:r>
            </w:ins>
          </w:p>
        </w:tc>
      </w:tr>
      <w:tr w:rsidR="002D0037" w14:paraId="4D575B8B" w14:textId="77777777" w:rsidTr="003843BD">
        <w:trPr>
          <w:trHeight w:val="300"/>
          <w:ins w:id="2230" w:author="Camilo Cabrera" w:date="2017-12-11T17:54:00Z"/>
          <w:trPrChange w:id="2231"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3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EBBEDBA" w14:textId="77777777" w:rsidR="002D0037" w:rsidRDefault="002D0037">
            <w:pPr>
              <w:pStyle w:val="NormalWeb"/>
              <w:spacing w:before="0" w:beforeAutospacing="0" w:after="0" w:afterAutospacing="0"/>
              <w:rPr>
                <w:ins w:id="2233" w:author="Camilo Cabrera" w:date="2017-12-11T17:54:00Z"/>
              </w:rPr>
            </w:pPr>
            <w:ins w:id="2234" w:author="Camilo Cabrera" w:date="2017-12-11T17:54:00Z">
              <w:r>
                <w:rPr>
                  <w:rFonts w:ascii="Arial" w:hAnsi="Arial" w:cs="Arial"/>
                  <w:b/>
                  <w:bCs/>
                  <w:color w:val="000000"/>
                  <w:sz w:val="20"/>
                  <w:szCs w:val="20"/>
                </w:rPr>
                <w:t>Jurídica</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3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A9BC872" w14:textId="77777777" w:rsidR="002D0037" w:rsidRDefault="002D0037">
            <w:pPr>
              <w:rPr>
                <w:ins w:id="2236"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3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5658904" w14:textId="77777777" w:rsidR="002D0037" w:rsidRDefault="002D0037">
            <w:pPr>
              <w:rPr>
                <w:ins w:id="2238" w:author="Camilo Cabrera" w:date="2017-12-11T17:54:00Z"/>
              </w:rPr>
            </w:pPr>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3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34642DC" w14:textId="77777777" w:rsidR="002D0037" w:rsidRDefault="002D0037">
            <w:pPr>
              <w:rPr>
                <w:ins w:id="2240" w:author="Camilo Cabrera" w:date="2017-12-11T17:54:00Z"/>
              </w:rPr>
            </w:pPr>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4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97FB4AF" w14:textId="77777777" w:rsidR="002D0037" w:rsidRDefault="002D0037">
            <w:pPr>
              <w:rPr>
                <w:ins w:id="2242"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4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3437158" w14:textId="77777777" w:rsidR="002D0037" w:rsidRDefault="002D0037">
            <w:pPr>
              <w:rPr>
                <w:ins w:id="2244" w:author="Camilo Cabrera" w:date="2017-12-11T17:54:00Z"/>
              </w:rPr>
            </w:pPr>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4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D6030A8" w14:textId="77777777" w:rsidR="002D0037" w:rsidRDefault="002D0037">
            <w:pPr>
              <w:pStyle w:val="NormalWeb"/>
              <w:spacing w:before="0" w:beforeAutospacing="0" w:after="0" w:afterAutospacing="0"/>
              <w:jc w:val="center"/>
              <w:rPr>
                <w:ins w:id="2246" w:author="Camilo Cabrera" w:date="2017-12-11T17:54:00Z"/>
              </w:rPr>
            </w:pPr>
            <w:ins w:id="2247" w:author="Camilo Cabrera" w:date="2017-12-11T17:54:00Z">
              <w:r>
                <w:rPr>
                  <w:rFonts w:ascii="Arial" w:hAnsi="Arial" w:cs="Arial"/>
                  <w:color w:val="000000"/>
                  <w:sz w:val="20"/>
                  <w:szCs w:val="20"/>
                </w:rPr>
                <w:t>6</w:t>
              </w:r>
            </w:ins>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4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E378840" w14:textId="77777777" w:rsidR="002D0037" w:rsidRDefault="002D0037">
            <w:pPr>
              <w:rPr>
                <w:ins w:id="2249"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5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372FCC1" w14:textId="77777777" w:rsidR="002D0037" w:rsidRDefault="002D0037">
            <w:pPr>
              <w:pStyle w:val="NormalWeb"/>
              <w:spacing w:before="0" w:beforeAutospacing="0" w:after="0" w:afterAutospacing="0"/>
              <w:jc w:val="center"/>
              <w:rPr>
                <w:ins w:id="2251" w:author="Camilo Cabrera" w:date="2017-12-11T17:54:00Z"/>
              </w:rPr>
            </w:pPr>
            <w:ins w:id="2252" w:author="Camilo Cabrera" w:date="2017-12-11T17:54:00Z">
              <w:r>
                <w:rPr>
                  <w:rFonts w:ascii="Arial" w:hAnsi="Arial" w:cs="Arial"/>
                  <w:b/>
                  <w:bCs/>
                  <w:color w:val="000000"/>
                  <w:sz w:val="20"/>
                  <w:szCs w:val="20"/>
                </w:rPr>
                <w:t>6</w:t>
              </w:r>
            </w:ins>
          </w:p>
        </w:tc>
      </w:tr>
      <w:tr w:rsidR="002D0037" w14:paraId="2A1754FB" w14:textId="77777777" w:rsidTr="003843BD">
        <w:trPr>
          <w:trHeight w:val="300"/>
          <w:ins w:id="2253" w:author="Camilo Cabrera" w:date="2017-12-11T17:54:00Z"/>
          <w:trPrChange w:id="2254"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5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B5FBEC3" w14:textId="77777777" w:rsidR="002D0037" w:rsidRDefault="002D0037">
            <w:pPr>
              <w:pStyle w:val="NormalWeb"/>
              <w:spacing w:before="0" w:beforeAutospacing="0" w:after="0" w:afterAutospacing="0"/>
              <w:rPr>
                <w:ins w:id="2256" w:author="Camilo Cabrera" w:date="2017-12-11T17:54:00Z"/>
              </w:rPr>
            </w:pPr>
            <w:ins w:id="2257" w:author="Camilo Cabrera" w:date="2017-12-11T17:54:00Z">
              <w:r>
                <w:rPr>
                  <w:rFonts w:ascii="Arial" w:hAnsi="Arial" w:cs="Arial"/>
                  <w:b/>
                  <w:bCs/>
                  <w:color w:val="000000"/>
                  <w:sz w:val="20"/>
                  <w:szCs w:val="20"/>
                </w:rPr>
                <w:t>Planeación</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5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325FB76" w14:textId="77777777" w:rsidR="002D0037" w:rsidRDefault="002D0037">
            <w:pPr>
              <w:rPr>
                <w:ins w:id="2259"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6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32C8F52" w14:textId="77777777" w:rsidR="002D0037" w:rsidRDefault="002D0037">
            <w:pPr>
              <w:pStyle w:val="NormalWeb"/>
              <w:spacing w:before="0" w:beforeAutospacing="0" w:after="0" w:afterAutospacing="0"/>
              <w:jc w:val="center"/>
              <w:rPr>
                <w:ins w:id="2261" w:author="Camilo Cabrera" w:date="2017-12-11T17:54:00Z"/>
              </w:rPr>
            </w:pPr>
            <w:ins w:id="2262" w:author="Camilo Cabrera" w:date="2017-12-11T17:54:00Z">
              <w:r>
                <w:rPr>
                  <w:rFonts w:ascii="Arial" w:hAnsi="Arial" w:cs="Arial"/>
                  <w:color w:val="000000"/>
                  <w:sz w:val="20"/>
                  <w:szCs w:val="20"/>
                </w:rPr>
                <w:t>1</w:t>
              </w:r>
            </w:ins>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6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F831222" w14:textId="77777777" w:rsidR="002D0037" w:rsidRDefault="002D0037">
            <w:pPr>
              <w:pStyle w:val="NormalWeb"/>
              <w:spacing w:before="0" w:beforeAutospacing="0" w:after="0" w:afterAutospacing="0"/>
              <w:jc w:val="center"/>
              <w:rPr>
                <w:ins w:id="2264" w:author="Camilo Cabrera" w:date="2017-12-11T17:54:00Z"/>
              </w:rPr>
            </w:pPr>
            <w:ins w:id="2265" w:author="Camilo Cabrera" w:date="2017-12-11T17:54:00Z">
              <w:r>
                <w:rPr>
                  <w:rFonts w:ascii="Arial" w:hAnsi="Arial" w:cs="Arial"/>
                  <w:color w:val="000000"/>
                  <w:sz w:val="20"/>
                  <w:szCs w:val="20"/>
                </w:rPr>
                <w:t>4</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6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25B77EB" w14:textId="77777777" w:rsidR="002D0037" w:rsidRDefault="002D0037">
            <w:pPr>
              <w:pStyle w:val="NormalWeb"/>
              <w:spacing w:before="0" w:beforeAutospacing="0" w:after="0" w:afterAutospacing="0"/>
              <w:jc w:val="center"/>
              <w:rPr>
                <w:ins w:id="2267" w:author="Camilo Cabrera" w:date="2017-12-11T17:54:00Z"/>
              </w:rPr>
            </w:pPr>
            <w:ins w:id="2268" w:author="Camilo Cabrera" w:date="2017-12-11T17:54:00Z">
              <w:r>
                <w:rPr>
                  <w:rFonts w:ascii="Arial" w:hAnsi="Arial" w:cs="Arial"/>
                  <w:color w:val="000000"/>
                  <w:sz w:val="20"/>
                  <w:szCs w:val="20"/>
                </w:rPr>
                <w:t>1</w:t>
              </w:r>
            </w:ins>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6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A145CD8" w14:textId="77777777" w:rsidR="002D0037" w:rsidRDefault="002D0037">
            <w:pPr>
              <w:pStyle w:val="NormalWeb"/>
              <w:spacing w:before="0" w:beforeAutospacing="0" w:after="0" w:afterAutospacing="0"/>
              <w:jc w:val="center"/>
              <w:rPr>
                <w:ins w:id="2270" w:author="Camilo Cabrera" w:date="2017-12-11T17:54:00Z"/>
              </w:rPr>
            </w:pPr>
            <w:ins w:id="2271" w:author="Camilo Cabrera" w:date="2017-12-11T17:54:00Z">
              <w:r>
                <w:rPr>
                  <w:rFonts w:ascii="Arial" w:hAnsi="Arial" w:cs="Arial"/>
                  <w:color w:val="000000"/>
                  <w:sz w:val="20"/>
                  <w:szCs w:val="20"/>
                </w:rPr>
                <w:t>8</w:t>
              </w:r>
            </w:ins>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7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A3AA8A7" w14:textId="77777777" w:rsidR="002D0037" w:rsidRDefault="002D0037">
            <w:pPr>
              <w:rPr>
                <w:ins w:id="2273" w:author="Camilo Cabrera" w:date="2017-12-11T17:54:00Z"/>
              </w:rPr>
            </w:pPr>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7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764F4DE" w14:textId="77777777" w:rsidR="002D0037" w:rsidRDefault="002D0037">
            <w:pPr>
              <w:rPr>
                <w:ins w:id="2275"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7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712DF8E" w14:textId="77777777" w:rsidR="002D0037" w:rsidRDefault="002D0037">
            <w:pPr>
              <w:pStyle w:val="NormalWeb"/>
              <w:spacing w:before="0" w:beforeAutospacing="0" w:after="0" w:afterAutospacing="0"/>
              <w:jc w:val="center"/>
              <w:rPr>
                <w:ins w:id="2277" w:author="Camilo Cabrera" w:date="2017-12-11T17:54:00Z"/>
              </w:rPr>
            </w:pPr>
            <w:ins w:id="2278" w:author="Camilo Cabrera" w:date="2017-12-11T17:54:00Z">
              <w:r>
                <w:rPr>
                  <w:rFonts w:ascii="Arial" w:hAnsi="Arial" w:cs="Arial"/>
                  <w:b/>
                  <w:bCs/>
                  <w:color w:val="000000"/>
                  <w:sz w:val="20"/>
                  <w:szCs w:val="20"/>
                </w:rPr>
                <w:t>14</w:t>
              </w:r>
            </w:ins>
          </w:p>
        </w:tc>
      </w:tr>
      <w:tr w:rsidR="002D0037" w14:paraId="0141CB01" w14:textId="77777777" w:rsidTr="003843BD">
        <w:trPr>
          <w:trHeight w:val="300"/>
          <w:ins w:id="2279" w:author="Camilo Cabrera" w:date="2017-12-11T17:54:00Z"/>
          <w:trPrChange w:id="2280"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8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C23E78A" w14:textId="77777777" w:rsidR="002D0037" w:rsidRDefault="002D0037">
            <w:pPr>
              <w:pStyle w:val="NormalWeb"/>
              <w:spacing w:before="0" w:beforeAutospacing="0" w:after="0" w:afterAutospacing="0"/>
              <w:rPr>
                <w:ins w:id="2282" w:author="Camilo Cabrera" w:date="2017-12-11T17:54:00Z"/>
              </w:rPr>
            </w:pPr>
            <w:ins w:id="2283" w:author="Camilo Cabrera" w:date="2017-12-11T17:54:00Z">
              <w:r>
                <w:rPr>
                  <w:rFonts w:ascii="Arial" w:hAnsi="Arial" w:cs="Arial"/>
                  <w:b/>
                  <w:bCs/>
                  <w:color w:val="000000"/>
                  <w:sz w:val="20"/>
                  <w:szCs w:val="20"/>
                </w:rPr>
                <w:t>Salud</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8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8768879" w14:textId="77777777" w:rsidR="002D0037" w:rsidRDefault="002D0037">
            <w:pPr>
              <w:rPr>
                <w:ins w:id="2285"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8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65E8704" w14:textId="77777777" w:rsidR="002D0037" w:rsidRDefault="002D0037">
            <w:pPr>
              <w:rPr>
                <w:ins w:id="2287" w:author="Camilo Cabrera" w:date="2017-12-11T17:54:00Z"/>
              </w:rPr>
            </w:pPr>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8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36E5E00" w14:textId="77777777" w:rsidR="002D0037" w:rsidRDefault="002D0037">
            <w:pPr>
              <w:pStyle w:val="NormalWeb"/>
              <w:spacing w:before="0" w:beforeAutospacing="0" w:after="0" w:afterAutospacing="0"/>
              <w:jc w:val="center"/>
              <w:rPr>
                <w:ins w:id="2289" w:author="Camilo Cabrera" w:date="2017-12-11T17:54:00Z"/>
              </w:rPr>
            </w:pPr>
            <w:ins w:id="2290" w:author="Camilo Cabrera" w:date="2017-12-11T17:54:00Z">
              <w:r>
                <w:rPr>
                  <w:rFonts w:ascii="Arial" w:hAnsi="Arial" w:cs="Arial"/>
                  <w:color w:val="000000"/>
                  <w:sz w:val="20"/>
                  <w:szCs w:val="20"/>
                </w:rPr>
                <w:t>27</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9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C18ECA9" w14:textId="77777777" w:rsidR="002D0037" w:rsidRDefault="002D0037">
            <w:pPr>
              <w:rPr>
                <w:ins w:id="2292"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9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33BCDE3" w14:textId="77777777" w:rsidR="002D0037" w:rsidRDefault="002D0037">
            <w:pPr>
              <w:pStyle w:val="NormalWeb"/>
              <w:spacing w:before="0" w:beforeAutospacing="0" w:after="0" w:afterAutospacing="0"/>
              <w:jc w:val="center"/>
              <w:rPr>
                <w:ins w:id="2294" w:author="Camilo Cabrera" w:date="2017-12-11T17:54:00Z"/>
              </w:rPr>
            </w:pPr>
            <w:ins w:id="2295" w:author="Camilo Cabrera" w:date="2017-12-11T17:54:00Z">
              <w:r>
                <w:rPr>
                  <w:rFonts w:ascii="Arial" w:hAnsi="Arial" w:cs="Arial"/>
                  <w:color w:val="000000"/>
                  <w:sz w:val="20"/>
                  <w:szCs w:val="20"/>
                </w:rPr>
                <w:t>5</w:t>
              </w:r>
            </w:ins>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9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85643AD" w14:textId="77777777" w:rsidR="002D0037" w:rsidRDefault="002D0037">
            <w:pPr>
              <w:pStyle w:val="NormalWeb"/>
              <w:spacing w:before="0" w:beforeAutospacing="0" w:after="0" w:afterAutospacing="0"/>
              <w:jc w:val="center"/>
              <w:rPr>
                <w:ins w:id="2297" w:author="Camilo Cabrera" w:date="2017-12-11T17:54:00Z"/>
              </w:rPr>
            </w:pPr>
            <w:ins w:id="2298" w:author="Camilo Cabrera" w:date="2017-12-11T17:54:00Z">
              <w:r>
                <w:rPr>
                  <w:rFonts w:ascii="Arial" w:hAnsi="Arial" w:cs="Arial"/>
                  <w:color w:val="000000"/>
                  <w:sz w:val="20"/>
                  <w:szCs w:val="20"/>
                </w:rPr>
                <w:t>2</w:t>
              </w:r>
            </w:ins>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29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06EFEE4" w14:textId="77777777" w:rsidR="002D0037" w:rsidRDefault="002D0037">
            <w:pPr>
              <w:rPr>
                <w:ins w:id="2300" w:author="Camilo Cabrera" w:date="2017-12-11T17:54:00Z"/>
              </w:rPr>
            </w:pPr>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0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7D354FC2" w14:textId="77777777" w:rsidR="002D0037" w:rsidRDefault="002D0037">
            <w:pPr>
              <w:pStyle w:val="NormalWeb"/>
              <w:spacing w:before="0" w:beforeAutospacing="0" w:after="0" w:afterAutospacing="0"/>
              <w:jc w:val="center"/>
              <w:rPr>
                <w:ins w:id="2302" w:author="Camilo Cabrera" w:date="2017-12-11T17:54:00Z"/>
              </w:rPr>
            </w:pPr>
            <w:ins w:id="2303" w:author="Camilo Cabrera" w:date="2017-12-11T17:54:00Z">
              <w:r>
                <w:rPr>
                  <w:rFonts w:ascii="Arial" w:hAnsi="Arial" w:cs="Arial"/>
                  <w:b/>
                  <w:bCs/>
                  <w:color w:val="000000"/>
                  <w:sz w:val="20"/>
                  <w:szCs w:val="20"/>
                </w:rPr>
                <w:t>34</w:t>
              </w:r>
            </w:ins>
          </w:p>
        </w:tc>
      </w:tr>
      <w:tr w:rsidR="002D0037" w14:paraId="13E52AD4" w14:textId="77777777" w:rsidTr="003843BD">
        <w:trPr>
          <w:trHeight w:val="300"/>
          <w:ins w:id="2304" w:author="Camilo Cabrera" w:date="2017-12-11T17:54:00Z"/>
          <w:trPrChange w:id="2305"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06"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4158CD9" w14:textId="77777777" w:rsidR="002D0037" w:rsidRDefault="002D0037">
            <w:pPr>
              <w:pStyle w:val="NormalWeb"/>
              <w:spacing w:before="0" w:beforeAutospacing="0" w:after="0" w:afterAutospacing="0"/>
              <w:rPr>
                <w:ins w:id="2307" w:author="Camilo Cabrera" w:date="2017-12-11T17:54:00Z"/>
              </w:rPr>
            </w:pPr>
            <w:ins w:id="2308" w:author="Camilo Cabrera" w:date="2017-12-11T17:54:00Z">
              <w:r>
                <w:rPr>
                  <w:rFonts w:ascii="Arial" w:hAnsi="Arial" w:cs="Arial"/>
                  <w:b/>
                  <w:bCs/>
                  <w:color w:val="000000"/>
                  <w:sz w:val="20"/>
                  <w:szCs w:val="20"/>
                </w:rPr>
                <w:t>Vias</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0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9C95678" w14:textId="77777777" w:rsidR="002D0037" w:rsidRDefault="002D0037">
            <w:pPr>
              <w:rPr>
                <w:ins w:id="2310" w:author="Camilo Cabrera" w:date="2017-12-11T17:54:00Z"/>
              </w:rPr>
            </w:pPr>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1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C0725A5" w14:textId="77777777" w:rsidR="002D0037" w:rsidRDefault="002D0037">
            <w:pPr>
              <w:rPr>
                <w:ins w:id="2312" w:author="Camilo Cabrera" w:date="2017-12-11T17:54:00Z"/>
              </w:rPr>
            </w:pPr>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1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93BDB92" w14:textId="77777777" w:rsidR="002D0037" w:rsidRDefault="002D0037">
            <w:pPr>
              <w:rPr>
                <w:ins w:id="2314" w:author="Camilo Cabrera" w:date="2017-12-11T17:54:00Z"/>
              </w:rPr>
            </w:pPr>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1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68634575" w14:textId="77777777" w:rsidR="002D0037" w:rsidRDefault="002D0037">
            <w:pPr>
              <w:rPr>
                <w:ins w:id="2316" w:author="Camilo Cabrera" w:date="2017-12-11T17:54:00Z"/>
              </w:rPr>
            </w:pPr>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1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436C760A" w14:textId="77777777" w:rsidR="002D0037" w:rsidRDefault="002D0037">
            <w:pPr>
              <w:rPr>
                <w:ins w:id="2318" w:author="Camilo Cabrera" w:date="2017-12-11T17:54:00Z"/>
              </w:rPr>
            </w:pPr>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1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2F943FC" w14:textId="77777777" w:rsidR="002D0037" w:rsidRDefault="002D0037">
            <w:pPr>
              <w:rPr>
                <w:ins w:id="2320" w:author="Camilo Cabrera" w:date="2017-12-11T17:54:00Z"/>
              </w:rPr>
            </w:pPr>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2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FB1F909" w14:textId="77777777" w:rsidR="002D0037" w:rsidRDefault="002D0037">
            <w:pPr>
              <w:pStyle w:val="NormalWeb"/>
              <w:spacing w:before="0" w:beforeAutospacing="0" w:after="0" w:afterAutospacing="0"/>
              <w:jc w:val="center"/>
              <w:rPr>
                <w:ins w:id="2322" w:author="Camilo Cabrera" w:date="2017-12-11T17:54:00Z"/>
              </w:rPr>
            </w:pPr>
            <w:ins w:id="2323" w:author="Camilo Cabrera" w:date="2017-12-11T17:54:00Z">
              <w:r>
                <w:rPr>
                  <w:rFonts w:ascii="Arial" w:hAnsi="Arial" w:cs="Arial"/>
                  <w:color w:val="000000"/>
                  <w:sz w:val="20"/>
                  <w:szCs w:val="20"/>
                </w:rPr>
                <w:t>3</w:t>
              </w:r>
            </w:ins>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2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9AB839F" w14:textId="77777777" w:rsidR="002D0037" w:rsidRDefault="002D0037">
            <w:pPr>
              <w:pStyle w:val="NormalWeb"/>
              <w:spacing w:before="0" w:beforeAutospacing="0" w:after="0" w:afterAutospacing="0"/>
              <w:jc w:val="center"/>
              <w:rPr>
                <w:ins w:id="2325" w:author="Camilo Cabrera" w:date="2017-12-11T17:54:00Z"/>
              </w:rPr>
            </w:pPr>
            <w:ins w:id="2326" w:author="Camilo Cabrera" w:date="2017-12-11T17:54:00Z">
              <w:r>
                <w:rPr>
                  <w:rFonts w:ascii="Arial" w:hAnsi="Arial" w:cs="Arial"/>
                  <w:b/>
                  <w:bCs/>
                  <w:color w:val="000000"/>
                  <w:sz w:val="20"/>
                  <w:szCs w:val="20"/>
                </w:rPr>
                <w:t>3</w:t>
              </w:r>
            </w:ins>
          </w:p>
        </w:tc>
      </w:tr>
      <w:tr w:rsidR="002D0037" w14:paraId="4A3B01E3" w14:textId="77777777" w:rsidTr="003843BD">
        <w:trPr>
          <w:trHeight w:val="300"/>
          <w:ins w:id="2327" w:author="Camilo Cabrera" w:date="2017-12-11T17:54:00Z"/>
          <w:trPrChange w:id="2328" w:author="Camilo Cabrera" w:date="2017-12-11T22:13:00Z">
            <w:trPr>
              <w:trHeight w:val="300"/>
            </w:trPr>
          </w:trPrChange>
        </w:trPr>
        <w:tc>
          <w:tcPr>
            <w:tcW w:w="151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29"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9A8C61B" w14:textId="77777777" w:rsidR="002D0037" w:rsidRDefault="002D0037">
            <w:pPr>
              <w:pStyle w:val="NormalWeb"/>
              <w:spacing w:before="0" w:beforeAutospacing="0" w:after="0" w:afterAutospacing="0"/>
              <w:rPr>
                <w:ins w:id="2330" w:author="Camilo Cabrera" w:date="2017-12-11T17:54:00Z"/>
              </w:rPr>
            </w:pPr>
            <w:ins w:id="2331" w:author="Camilo Cabrera" w:date="2017-12-11T17:54:00Z">
              <w:r>
                <w:rPr>
                  <w:rFonts w:ascii="Arial" w:hAnsi="Arial" w:cs="Arial"/>
                  <w:b/>
                  <w:bCs/>
                  <w:color w:val="000000"/>
                  <w:sz w:val="20"/>
                  <w:szCs w:val="20"/>
                </w:rPr>
                <w:t>Suma total</w:t>
              </w:r>
            </w:ins>
          </w:p>
        </w:tc>
        <w:tc>
          <w:tcPr>
            <w:tcW w:w="117"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32"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3AC4D167" w14:textId="77777777" w:rsidR="002D0037" w:rsidRDefault="002D0037">
            <w:pPr>
              <w:pStyle w:val="NormalWeb"/>
              <w:spacing w:before="0" w:beforeAutospacing="0" w:after="0" w:afterAutospacing="0"/>
              <w:jc w:val="center"/>
              <w:rPr>
                <w:ins w:id="2333" w:author="Camilo Cabrera" w:date="2017-12-11T17:54:00Z"/>
              </w:rPr>
            </w:pPr>
            <w:ins w:id="2334" w:author="Camilo Cabrera" w:date="2017-12-11T17:54:00Z">
              <w:r>
                <w:rPr>
                  <w:rFonts w:ascii="Arial" w:hAnsi="Arial" w:cs="Arial"/>
                  <w:b/>
                  <w:bCs/>
                  <w:color w:val="000000"/>
                  <w:sz w:val="20"/>
                  <w:szCs w:val="20"/>
                </w:rPr>
                <w:t>0</w:t>
              </w:r>
            </w:ins>
          </w:p>
        </w:tc>
        <w:tc>
          <w:tcPr>
            <w:tcW w:w="451"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35"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BA21CDC" w14:textId="77777777" w:rsidR="002D0037" w:rsidRDefault="002D0037">
            <w:pPr>
              <w:pStyle w:val="NormalWeb"/>
              <w:spacing w:before="0" w:beforeAutospacing="0" w:after="0" w:afterAutospacing="0"/>
              <w:jc w:val="center"/>
              <w:rPr>
                <w:ins w:id="2336" w:author="Camilo Cabrera" w:date="2017-12-11T17:54:00Z"/>
              </w:rPr>
            </w:pPr>
            <w:ins w:id="2337" w:author="Camilo Cabrera" w:date="2017-12-11T17:54:00Z">
              <w:r>
                <w:rPr>
                  <w:rFonts w:ascii="Arial" w:hAnsi="Arial" w:cs="Arial"/>
                  <w:b/>
                  <w:bCs/>
                  <w:color w:val="000000"/>
                  <w:sz w:val="20"/>
                  <w:szCs w:val="20"/>
                </w:rPr>
                <w:t>31</w:t>
              </w:r>
            </w:ins>
          </w:p>
        </w:tc>
        <w:tc>
          <w:tcPr>
            <w:tcW w:w="31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38"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539DF7E" w14:textId="77777777" w:rsidR="002D0037" w:rsidRDefault="002D0037">
            <w:pPr>
              <w:pStyle w:val="NormalWeb"/>
              <w:spacing w:before="0" w:beforeAutospacing="0" w:after="0" w:afterAutospacing="0"/>
              <w:jc w:val="center"/>
              <w:rPr>
                <w:ins w:id="2339" w:author="Camilo Cabrera" w:date="2017-12-11T17:54:00Z"/>
              </w:rPr>
            </w:pPr>
            <w:ins w:id="2340" w:author="Camilo Cabrera" w:date="2017-12-11T17:54:00Z">
              <w:r>
                <w:rPr>
                  <w:rFonts w:ascii="Arial" w:hAnsi="Arial" w:cs="Arial"/>
                  <w:b/>
                  <w:bCs/>
                  <w:color w:val="000000"/>
                  <w:sz w:val="20"/>
                  <w:szCs w:val="20"/>
                </w:rPr>
                <w:t>151</w:t>
              </w:r>
            </w:ins>
          </w:p>
        </w:tc>
        <w:tc>
          <w:tcPr>
            <w:tcW w:w="475"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41"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183FA7C3" w14:textId="77777777" w:rsidR="002D0037" w:rsidRDefault="002D0037">
            <w:pPr>
              <w:pStyle w:val="NormalWeb"/>
              <w:spacing w:before="0" w:beforeAutospacing="0" w:after="0" w:afterAutospacing="0"/>
              <w:jc w:val="center"/>
              <w:rPr>
                <w:ins w:id="2342" w:author="Camilo Cabrera" w:date="2017-12-11T17:54:00Z"/>
              </w:rPr>
            </w:pPr>
            <w:ins w:id="2343" w:author="Camilo Cabrera" w:date="2017-12-11T17:54:00Z">
              <w:r>
                <w:rPr>
                  <w:rFonts w:ascii="Arial" w:hAnsi="Arial" w:cs="Arial"/>
                  <w:b/>
                  <w:bCs/>
                  <w:color w:val="000000"/>
                  <w:sz w:val="20"/>
                  <w:szCs w:val="20"/>
                </w:rPr>
                <w:t>8</w:t>
              </w:r>
            </w:ins>
          </w:p>
        </w:tc>
        <w:tc>
          <w:tcPr>
            <w:tcW w:w="363"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44"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D13A626" w14:textId="77777777" w:rsidR="002D0037" w:rsidRDefault="002D0037">
            <w:pPr>
              <w:pStyle w:val="NormalWeb"/>
              <w:spacing w:before="0" w:beforeAutospacing="0" w:after="0" w:afterAutospacing="0"/>
              <w:jc w:val="center"/>
              <w:rPr>
                <w:ins w:id="2345" w:author="Camilo Cabrera" w:date="2017-12-11T17:54:00Z"/>
              </w:rPr>
            </w:pPr>
            <w:ins w:id="2346" w:author="Camilo Cabrera" w:date="2017-12-11T17:54:00Z">
              <w:r>
                <w:rPr>
                  <w:rFonts w:ascii="Arial" w:hAnsi="Arial" w:cs="Arial"/>
                  <w:b/>
                  <w:bCs/>
                  <w:color w:val="000000"/>
                  <w:sz w:val="20"/>
                  <w:szCs w:val="20"/>
                </w:rPr>
                <w:t>31</w:t>
              </w:r>
            </w:ins>
          </w:p>
        </w:tc>
        <w:tc>
          <w:tcPr>
            <w:tcW w:w="456"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47"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55D9F67D" w14:textId="77777777" w:rsidR="002D0037" w:rsidRDefault="002D0037">
            <w:pPr>
              <w:pStyle w:val="NormalWeb"/>
              <w:spacing w:before="0" w:beforeAutospacing="0" w:after="0" w:afterAutospacing="0"/>
              <w:jc w:val="center"/>
              <w:rPr>
                <w:ins w:id="2348" w:author="Camilo Cabrera" w:date="2017-12-11T17:54:00Z"/>
              </w:rPr>
            </w:pPr>
            <w:ins w:id="2349" w:author="Camilo Cabrera" w:date="2017-12-11T17:54:00Z">
              <w:r>
                <w:rPr>
                  <w:rFonts w:ascii="Arial" w:hAnsi="Arial" w:cs="Arial"/>
                  <w:b/>
                  <w:bCs/>
                  <w:color w:val="000000"/>
                  <w:sz w:val="20"/>
                  <w:szCs w:val="20"/>
                </w:rPr>
                <w:t>28</w:t>
              </w:r>
            </w:ins>
          </w:p>
        </w:tc>
        <w:tc>
          <w:tcPr>
            <w:tcW w:w="382"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50"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25D20ED3" w14:textId="77777777" w:rsidR="002D0037" w:rsidRDefault="002D0037">
            <w:pPr>
              <w:pStyle w:val="NormalWeb"/>
              <w:spacing w:before="0" w:beforeAutospacing="0" w:after="0" w:afterAutospacing="0"/>
              <w:jc w:val="center"/>
              <w:rPr>
                <w:ins w:id="2351" w:author="Camilo Cabrera" w:date="2017-12-11T17:54:00Z"/>
              </w:rPr>
            </w:pPr>
            <w:ins w:id="2352" w:author="Camilo Cabrera" w:date="2017-12-11T17:54:00Z">
              <w:r>
                <w:rPr>
                  <w:rFonts w:ascii="Arial" w:hAnsi="Arial" w:cs="Arial"/>
                  <w:b/>
                  <w:bCs/>
                  <w:color w:val="000000"/>
                  <w:sz w:val="20"/>
                  <w:szCs w:val="20"/>
                </w:rPr>
                <w:t>3</w:t>
              </w:r>
            </w:ins>
          </w:p>
        </w:tc>
        <w:tc>
          <w:tcPr>
            <w:tcW w:w="930" w:type="pc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Change w:id="2353" w:author="Camilo Cabrera" w:date="2017-12-11T22:13:00Z">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tcPrChange>
          </w:tcPr>
          <w:p w14:paraId="068F8055" w14:textId="77777777" w:rsidR="002D0037" w:rsidRDefault="002D0037">
            <w:pPr>
              <w:pStyle w:val="NormalWeb"/>
              <w:spacing w:before="0" w:beforeAutospacing="0" w:after="0" w:afterAutospacing="0"/>
              <w:jc w:val="center"/>
              <w:rPr>
                <w:ins w:id="2354" w:author="Camilo Cabrera" w:date="2017-12-11T17:54:00Z"/>
              </w:rPr>
            </w:pPr>
            <w:ins w:id="2355" w:author="Camilo Cabrera" w:date="2017-12-11T17:54:00Z">
              <w:r>
                <w:rPr>
                  <w:rFonts w:ascii="Arial" w:hAnsi="Arial" w:cs="Arial"/>
                  <w:b/>
                  <w:bCs/>
                  <w:color w:val="000000"/>
                  <w:sz w:val="20"/>
                  <w:szCs w:val="20"/>
                </w:rPr>
                <w:t>252</w:t>
              </w:r>
            </w:ins>
          </w:p>
        </w:tc>
      </w:tr>
    </w:tbl>
    <w:p w14:paraId="54C44678" w14:textId="77777777" w:rsidR="002D0037" w:rsidRDefault="002D0037" w:rsidP="002D0037">
      <w:pPr>
        <w:rPr>
          <w:ins w:id="2356" w:author="Camilo Cabrera" w:date="2017-12-11T17:54:00Z"/>
        </w:rPr>
      </w:pPr>
    </w:p>
    <w:p w14:paraId="08D03DBE" w14:textId="77777777" w:rsidR="002D0037" w:rsidRDefault="002D0037" w:rsidP="002D0037">
      <w:pPr>
        <w:pStyle w:val="NormalWeb"/>
        <w:spacing w:before="0" w:beforeAutospacing="0" w:after="0" w:afterAutospacing="0"/>
        <w:jc w:val="both"/>
        <w:rPr>
          <w:ins w:id="2357" w:author="Camilo Cabrera" w:date="2017-12-11T17:54:00Z"/>
        </w:rPr>
      </w:pPr>
      <w:ins w:id="2358" w:author="Camilo Cabrera" w:date="2017-12-11T17:54:00Z">
        <w:r>
          <w:rPr>
            <w:rFonts w:ascii="Arial" w:hAnsi="Arial" w:cs="Arial"/>
            <w:color w:val="000000"/>
          </w:rPr>
          <w:t xml:space="preserve">El formato más utilizado en la Gobernación es el Excel con un 60% del total de fuentes de información. Los siguientes formatos son PDF (12.3%), Base de datos (12.3%) y Word (11.1%). Es de resaltar que solo un 12.3% de las fuentes de información están en Bases de Datos. </w:t>
        </w:r>
      </w:ins>
    </w:p>
    <w:p w14:paraId="37DD54D3" w14:textId="77777777" w:rsidR="002D0037" w:rsidRDefault="002D0037" w:rsidP="002D0037">
      <w:pPr>
        <w:rPr>
          <w:ins w:id="2359" w:author="Camilo Cabrera" w:date="2017-12-11T17:54:00Z"/>
        </w:rPr>
      </w:pPr>
    </w:p>
    <w:p w14:paraId="410C0256" w14:textId="77777777" w:rsidR="002D0037" w:rsidRDefault="002D0037" w:rsidP="002D0037">
      <w:pPr>
        <w:pStyle w:val="NormalWeb"/>
        <w:spacing w:before="0" w:beforeAutospacing="0" w:after="0" w:afterAutospacing="0"/>
        <w:jc w:val="both"/>
        <w:rPr>
          <w:ins w:id="2360" w:author="Camilo Cabrera" w:date="2017-12-11T17:54:00Z"/>
        </w:rPr>
      </w:pPr>
      <w:ins w:id="2361" w:author="Camilo Cabrera" w:date="2017-12-11T17:54:00Z">
        <w:r>
          <w:rPr>
            <w:rFonts w:ascii="Arial" w:hAnsi="Arial" w:cs="Arial"/>
            <w:color w:val="000000"/>
          </w:rPr>
          <w:t xml:space="preserve">El formato de Base de Datos es el indicado para almacenar, procesar, analizar y visualizar la información a través de un aplicativo web. En la medida en que el 87.7% de las fuentes de información continúen siendo almacenadas en formatos estáticos (Excel, PDF, Word, Papel, etc) la calidad de la información se verá comprometida con el paso del tiempo por su limitada trazabilidad e inconsistencia. </w:t>
        </w:r>
      </w:ins>
    </w:p>
    <w:p w14:paraId="3B712CD4" w14:textId="77777777" w:rsidR="00821DA8" w:rsidRDefault="00821DA8" w:rsidP="00821DA8">
      <w:pPr>
        <w:rPr>
          <w:ins w:id="2362" w:author="Camilo Cabrera" w:date="2017-12-11T22:11:00Z"/>
        </w:rPr>
        <w:pPrChange w:id="2363" w:author="Camilo Cabrera" w:date="2017-12-11T22:11:00Z">
          <w:pPr>
            <w:pStyle w:val="Heading1"/>
            <w:spacing w:before="400" w:after="120"/>
          </w:pPr>
        </w:pPrChange>
      </w:pPr>
      <w:bookmarkStart w:id="2364" w:name="_Toc500793549"/>
    </w:p>
    <w:p w14:paraId="04C2755D" w14:textId="2DAF5C35" w:rsidR="002D0037" w:rsidRPr="003843BD" w:rsidRDefault="002D0037" w:rsidP="003843BD">
      <w:pPr>
        <w:pStyle w:val="Heading3"/>
        <w:rPr>
          <w:ins w:id="2365" w:author="Camilo Cabrera" w:date="2017-12-11T17:54:00Z"/>
          <w:sz w:val="20"/>
          <w:rPrChange w:id="2366" w:author="Camilo Cabrera" w:date="2017-12-11T22:13:00Z">
            <w:rPr>
              <w:ins w:id="2367" w:author="Camilo Cabrera" w:date="2017-12-11T17:54:00Z"/>
            </w:rPr>
          </w:rPrChange>
        </w:rPr>
        <w:pPrChange w:id="2368" w:author="Camilo Cabrera" w:date="2017-12-11T22:13:00Z">
          <w:pPr>
            <w:pStyle w:val="Heading1"/>
            <w:spacing w:before="400" w:after="120"/>
          </w:pPr>
        </w:pPrChange>
      </w:pPr>
      <w:ins w:id="2369" w:author="Camilo Cabrera" w:date="2017-12-11T17:54:00Z">
        <w:r w:rsidRPr="003843BD">
          <w:rPr>
            <w:rPrChange w:id="2370" w:author="Camilo Cabrera" w:date="2017-12-11T22:13:00Z">
              <w:rPr>
                <w:rFonts w:ascii="Arial" w:hAnsi="Arial" w:cs="Arial"/>
                <w:b/>
                <w:bCs/>
                <w:color w:val="000000"/>
                <w:sz w:val="40"/>
                <w:szCs w:val="40"/>
              </w:rPr>
            </w:rPrChange>
          </w:rPr>
          <w:t>Reuniones</w:t>
        </w:r>
        <w:bookmarkEnd w:id="2364"/>
      </w:ins>
    </w:p>
    <w:p w14:paraId="331D1547" w14:textId="77777777" w:rsidR="002D0037" w:rsidRDefault="002D0037" w:rsidP="002D0037">
      <w:pPr>
        <w:pStyle w:val="NormalWeb"/>
        <w:spacing w:before="0" w:beforeAutospacing="0" w:after="0" w:afterAutospacing="0"/>
        <w:rPr>
          <w:ins w:id="2371" w:author="Camilo Cabrera" w:date="2017-12-11T17:54:00Z"/>
        </w:rPr>
      </w:pPr>
      <w:ins w:id="2372" w:author="Camilo Cabrera" w:date="2017-12-11T17:54:00Z">
        <w:r>
          <w:rPr>
            <w:rFonts w:ascii="Arial" w:hAnsi="Arial" w:cs="Arial"/>
            <w:color w:val="000000"/>
            <w:sz w:val="22"/>
            <w:szCs w:val="22"/>
          </w:rPr>
          <w:t xml:space="preserve">A continuación se presentan los resultados de las reuniones realizadas con el área de tecnologías de la información, las secretarías de Educación, Salud y Cultura-Turismo de la Gobernación del Huila. </w:t>
        </w:r>
      </w:ins>
    </w:p>
    <w:p w14:paraId="7DC609E0" w14:textId="77777777" w:rsidR="002D0037" w:rsidRDefault="002D0037" w:rsidP="002D0037">
      <w:pPr>
        <w:rPr>
          <w:ins w:id="2373" w:author="Camilo Cabrera" w:date="2017-12-11T17:54:00Z"/>
        </w:rPr>
      </w:pPr>
    </w:p>
    <w:p w14:paraId="3175C259" w14:textId="77777777" w:rsidR="002D0037" w:rsidRDefault="002D0037" w:rsidP="003843BD">
      <w:pPr>
        <w:pStyle w:val="Heading4"/>
        <w:rPr>
          <w:ins w:id="2374" w:author="Camilo Cabrera" w:date="2017-12-11T17:54:00Z"/>
        </w:rPr>
        <w:pPrChange w:id="2375" w:author="Camilo Cabrera" w:date="2017-12-11T22:13:00Z">
          <w:pPr>
            <w:pStyle w:val="Heading2"/>
            <w:spacing w:before="360" w:after="120"/>
          </w:pPr>
        </w:pPrChange>
      </w:pPr>
      <w:bookmarkStart w:id="2376" w:name="_Toc500793550"/>
      <w:ins w:id="2377" w:author="Camilo Cabrera" w:date="2017-12-11T17:54:00Z">
        <w:r>
          <w:lastRenderedPageBreak/>
          <w:t>Tecnologías de la Información</w:t>
        </w:r>
        <w:bookmarkEnd w:id="2376"/>
      </w:ins>
    </w:p>
    <w:p w14:paraId="0DADA06F" w14:textId="77777777" w:rsidR="002D0037" w:rsidRDefault="002D0037" w:rsidP="002D0037">
      <w:pPr>
        <w:pStyle w:val="NormalWeb"/>
        <w:spacing w:before="0" w:beforeAutospacing="0" w:after="0" w:afterAutospacing="0"/>
        <w:rPr>
          <w:ins w:id="2378" w:author="Camilo Cabrera" w:date="2017-12-11T17:54:00Z"/>
        </w:rPr>
      </w:pPr>
      <w:ins w:id="2379" w:author="Camilo Cabrera" w:date="2017-12-11T17:54:00Z">
        <w:r>
          <w:rPr>
            <w:rFonts w:ascii="Arial" w:hAnsi="Arial" w:cs="Arial"/>
            <w:color w:val="000000"/>
            <w:sz w:val="22"/>
            <w:szCs w:val="22"/>
          </w:rPr>
          <w:t xml:space="preserve">La primera reunión se llevó a cabo con el área de tecnologías de la información de la Gobernación del Huila de donde se tomó como referencia un inventario de datos inicial realizado en el proyecto de 2015 de Datos Abiertos del Ministerios de las Tecnologías de la Información y las Comunicaciones. Dicho inventario contaba con 218 fuentes de información de 14 dependencias: </w:t>
        </w:r>
      </w:ins>
    </w:p>
    <w:p w14:paraId="58F07C78" w14:textId="77777777" w:rsidR="002D0037" w:rsidRDefault="002D0037" w:rsidP="002D0037">
      <w:pPr>
        <w:pStyle w:val="NormalWeb"/>
        <w:numPr>
          <w:ilvl w:val="0"/>
          <w:numId w:val="70"/>
        </w:numPr>
        <w:spacing w:before="0" w:beforeAutospacing="0" w:after="0" w:afterAutospacing="0"/>
        <w:textAlignment w:val="baseline"/>
        <w:rPr>
          <w:ins w:id="2380" w:author="Camilo Cabrera" w:date="2017-12-11T17:54:00Z"/>
          <w:rFonts w:ascii="Arial" w:hAnsi="Arial" w:cs="Arial"/>
          <w:color w:val="000000"/>
          <w:sz w:val="22"/>
          <w:szCs w:val="22"/>
        </w:rPr>
      </w:pPr>
      <w:ins w:id="2381" w:author="Camilo Cabrera" w:date="2017-12-11T17:54:00Z">
        <w:r>
          <w:rPr>
            <w:rFonts w:ascii="Arial" w:hAnsi="Arial" w:cs="Arial"/>
            <w:color w:val="000000"/>
            <w:sz w:val="22"/>
            <w:szCs w:val="22"/>
          </w:rPr>
          <w:t>Agricultura</w:t>
        </w:r>
      </w:ins>
    </w:p>
    <w:p w14:paraId="1CE3DFA3" w14:textId="77777777" w:rsidR="002D0037" w:rsidRDefault="002D0037" w:rsidP="002D0037">
      <w:pPr>
        <w:pStyle w:val="NormalWeb"/>
        <w:numPr>
          <w:ilvl w:val="0"/>
          <w:numId w:val="70"/>
        </w:numPr>
        <w:spacing w:before="0" w:beforeAutospacing="0" w:after="0" w:afterAutospacing="0"/>
        <w:textAlignment w:val="baseline"/>
        <w:rPr>
          <w:ins w:id="2382" w:author="Camilo Cabrera" w:date="2017-12-11T17:54:00Z"/>
          <w:rFonts w:ascii="Arial" w:hAnsi="Arial" w:cs="Arial"/>
          <w:color w:val="000000"/>
          <w:sz w:val="22"/>
          <w:szCs w:val="22"/>
        </w:rPr>
      </w:pPr>
      <w:ins w:id="2383" w:author="Camilo Cabrera" w:date="2017-12-11T17:54:00Z">
        <w:r>
          <w:rPr>
            <w:rFonts w:ascii="Arial" w:hAnsi="Arial" w:cs="Arial"/>
            <w:color w:val="000000"/>
            <w:sz w:val="22"/>
            <w:szCs w:val="22"/>
          </w:rPr>
          <w:t>Contratación</w:t>
        </w:r>
      </w:ins>
    </w:p>
    <w:p w14:paraId="6D073419" w14:textId="77777777" w:rsidR="002D0037" w:rsidRDefault="002D0037" w:rsidP="002D0037">
      <w:pPr>
        <w:pStyle w:val="NormalWeb"/>
        <w:numPr>
          <w:ilvl w:val="0"/>
          <w:numId w:val="70"/>
        </w:numPr>
        <w:spacing w:before="0" w:beforeAutospacing="0" w:after="0" w:afterAutospacing="0"/>
        <w:textAlignment w:val="baseline"/>
        <w:rPr>
          <w:ins w:id="2384" w:author="Camilo Cabrera" w:date="2017-12-11T17:54:00Z"/>
          <w:rFonts w:ascii="Arial" w:hAnsi="Arial" w:cs="Arial"/>
          <w:color w:val="000000"/>
          <w:sz w:val="22"/>
          <w:szCs w:val="22"/>
        </w:rPr>
      </w:pPr>
      <w:ins w:id="2385" w:author="Camilo Cabrera" w:date="2017-12-11T17:54:00Z">
        <w:r>
          <w:rPr>
            <w:rFonts w:ascii="Arial" w:hAnsi="Arial" w:cs="Arial"/>
            <w:color w:val="000000"/>
            <w:sz w:val="22"/>
            <w:szCs w:val="22"/>
          </w:rPr>
          <w:t>Control Disciplinario</w:t>
        </w:r>
      </w:ins>
    </w:p>
    <w:p w14:paraId="486692A6" w14:textId="77777777" w:rsidR="002D0037" w:rsidRDefault="002D0037" w:rsidP="002D0037">
      <w:pPr>
        <w:pStyle w:val="NormalWeb"/>
        <w:numPr>
          <w:ilvl w:val="0"/>
          <w:numId w:val="70"/>
        </w:numPr>
        <w:spacing w:before="0" w:beforeAutospacing="0" w:after="0" w:afterAutospacing="0"/>
        <w:textAlignment w:val="baseline"/>
        <w:rPr>
          <w:ins w:id="2386" w:author="Camilo Cabrera" w:date="2017-12-11T17:54:00Z"/>
          <w:rFonts w:ascii="Arial" w:hAnsi="Arial" w:cs="Arial"/>
          <w:color w:val="000000"/>
          <w:sz w:val="22"/>
          <w:szCs w:val="22"/>
        </w:rPr>
      </w:pPr>
      <w:ins w:id="2387" w:author="Camilo Cabrera" w:date="2017-12-11T17:54:00Z">
        <w:r>
          <w:rPr>
            <w:rFonts w:ascii="Arial" w:hAnsi="Arial" w:cs="Arial"/>
            <w:color w:val="000000"/>
            <w:sz w:val="22"/>
            <w:szCs w:val="22"/>
          </w:rPr>
          <w:t>Control Interno</w:t>
        </w:r>
      </w:ins>
    </w:p>
    <w:p w14:paraId="2214D5FB" w14:textId="77777777" w:rsidR="002D0037" w:rsidRDefault="002D0037" w:rsidP="002D0037">
      <w:pPr>
        <w:pStyle w:val="NormalWeb"/>
        <w:numPr>
          <w:ilvl w:val="0"/>
          <w:numId w:val="70"/>
        </w:numPr>
        <w:spacing w:before="0" w:beforeAutospacing="0" w:after="0" w:afterAutospacing="0"/>
        <w:textAlignment w:val="baseline"/>
        <w:rPr>
          <w:ins w:id="2388" w:author="Camilo Cabrera" w:date="2017-12-11T17:54:00Z"/>
          <w:rFonts w:ascii="Arial" w:hAnsi="Arial" w:cs="Arial"/>
          <w:color w:val="000000"/>
          <w:sz w:val="22"/>
          <w:szCs w:val="22"/>
        </w:rPr>
      </w:pPr>
      <w:ins w:id="2389" w:author="Camilo Cabrera" w:date="2017-12-11T17:54:00Z">
        <w:r>
          <w:rPr>
            <w:rFonts w:ascii="Arial" w:hAnsi="Arial" w:cs="Arial"/>
            <w:color w:val="000000"/>
            <w:sz w:val="22"/>
            <w:szCs w:val="22"/>
          </w:rPr>
          <w:t>Cultura</w:t>
        </w:r>
      </w:ins>
    </w:p>
    <w:p w14:paraId="1461B256" w14:textId="77777777" w:rsidR="002D0037" w:rsidRDefault="002D0037" w:rsidP="002D0037">
      <w:pPr>
        <w:pStyle w:val="NormalWeb"/>
        <w:numPr>
          <w:ilvl w:val="0"/>
          <w:numId w:val="70"/>
        </w:numPr>
        <w:spacing w:before="0" w:beforeAutospacing="0" w:after="0" w:afterAutospacing="0"/>
        <w:textAlignment w:val="baseline"/>
        <w:rPr>
          <w:ins w:id="2390" w:author="Camilo Cabrera" w:date="2017-12-11T17:54:00Z"/>
          <w:rFonts w:ascii="Arial" w:hAnsi="Arial" w:cs="Arial"/>
          <w:color w:val="000000"/>
          <w:sz w:val="22"/>
          <w:szCs w:val="22"/>
        </w:rPr>
      </w:pPr>
      <w:ins w:id="2391" w:author="Camilo Cabrera" w:date="2017-12-11T17:54:00Z">
        <w:r>
          <w:rPr>
            <w:rFonts w:ascii="Arial" w:hAnsi="Arial" w:cs="Arial"/>
            <w:color w:val="000000"/>
            <w:sz w:val="22"/>
            <w:szCs w:val="22"/>
          </w:rPr>
          <w:t>Despacho</w:t>
        </w:r>
      </w:ins>
    </w:p>
    <w:p w14:paraId="030350E8" w14:textId="77777777" w:rsidR="002D0037" w:rsidRDefault="002D0037" w:rsidP="002D0037">
      <w:pPr>
        <w:pStyle w:val="NormalWeb"/>
        <w:numPr>
          <w:ilvl w:val="0"/>
          <w:numId w:val="70"/>
        </w:numPr>
        <w:spacing w:before="0" w:beforeAutospacing="0" w:after="0" w:afterAutospacing="0"/>
        <w:textAlignment w:val="baseline"/>
        <w:rPr>
          <w:ins w:id="2392" w:author="Camilo Cabrera" w:date="2017-12-11T17:54:00Z"/>
          <w:rFonts w:ascii="Arial" w:hAnsi="Arial" w:cs="Arial"/>
          <w:color w:val="000000"/>
          <w:sz w:val="22"/>
          <w:szCs w:val="22"/>
        </w:rPr>
      </w:pPr>
      <w:ins w:id="2393" w:author="Camilo Cabrera" w:date="2017-12-11T17:54:00Z">
        <w:r>
          <w:rPr>
            <w:rFonts w:ascii="Arial" w:hAnsi="Arial" w:cs="Arial"/>
            <w:color w:val="000000"/>
            <w:sz w:val="22"/>
            <w:szCs w:val="22"/>
          </w:rPr>
          <w:t>Educación</w:t>
        </w:r>
      </w:ins>
    </w:p>
    <w:p w14:paraId="31438895" w14:textId="77777777" w:rsidR="002D0037" w:rsidRDefault="002D0037" w:rsidP="002D0037">
      <w:pPr>
        <w:pStyle w:val="NormalWeb"/>
        <w:numPr>
          <w:ilvl w:val="0"/>
          <w:numId w:val="70"/>
        </w:numPr>
        <w:spacing w:before="0" w:beforeAutospacing="0" w:after="0" w:afterAutospacing="0"/>
        <w:textAlignment w:val="baseline"/>
        <w:rPr>
          <w:ins w:id="2394" w:author="Camilo Cabrera" w:date="2017-12-11T17:54:00Z"/>
          <w:rFonts w:ascii="Arial" w:hAnsi="Arial" w:cs="Arial"/>
          <w:color w:val="000000"/>
          <w:sz w:val="22"/>
          <w:szCs w:val="22"/>
        </w:rPr>
      </w:pPr>
      <w:ins w:id="2395" w:author="Camilo Cabrera" w:date="2017-12-11T17:54:00Z">
        <w:r>
          <w:rPr>
            <w:rFonts w:ascii="Arial" w:hAnsi="Arial" w:cs="Arial"/>
            <w:color w:val="000000"/>
            <w:sz w:val="22"/>
            <w:szCs w:val="22"/>
          </w:rPr>
          <w:t>General</w:t>
        </w:r>
      </w:ins>
    </w:p>
    <w:p w14:paraId="06DB8DBB" w14:textId="77777777" w:rsidR="002D0037" w:rsidRDefault="002D0037" w:rsidP="002D0037">
      <w:pPr>
        <w:pStyle w:val="NormalWeb"/>
        <w:numPr>
          <w:ilvl w:val="0"/>
          <w:numId w:val="70"/>
        </w:numPr>
        <w:spacing w:before="0" w:beforeAutospacing="0" w:after="0" w:afterAutospacing="0"/>
        <w:textAlignment w:val="baseline"/>
        <w:rPr>
          <w:ins w:id="2396" w:author="Camilo Cabrera" w:date="2017-12-11T17:54:00Z"/>
          <w:rFonts w:ascii="Arial" w:hAnsi="Arial" w:cs="Arial"/>
          <w:color w:val="000000"/>
          <w:sz w:val="22"/>
          <w:szCs w:val="22"/>
        </w:rPr>
      </w:pPr>
      <w:ins w:id="2397" w:author="Camilo Cabrera" w:date="2017-12-11T17:54:00Z">
        <w:r>
          <w:rPr>
            <w:rFonts w:ascii="Arial" w:hAnsi="Arial" w:cs="Arial"/>
            <w:color w:val="000000"/>
            <w:sz w:val="22"/>
            <w:szCs w:val="22"/>
          </w:rPr>
          <w:t>Gobierno</w:t>
        </w:r>
      </w:ins>
    </w:p>
    <w:p w14:paraId="2FD901FF" w14:textId="77777777" w:rsidR="002D0037" w:rsidRDefault="002D0037" w:rsidP="002D0037">
      <w:pPr>
        <w:pStyle w:val="NormalWeb"/>
        <w:numPr>
          <w:ilvl w:val="0"/>
          <w:numId w:val="70"/>
        </w:numPr>
        <w:spacing w:before="0" w:beforeAutospacing="0" w:after="0" w:afterAutospacing="0"/>
        <w:textAlignment w:val="baseline"/>
        <w:rPr>
          <w:ins w:id="2398" w:author="Camilo Cabrera" w:date="2017-12-11T17:54:00Z"/>
          <w:rFonts w:ascii="Arial" w:hAnsi="Arial" w:cs="Arial"/>
          <w:color w:val="000000"/>
          <w:sz w:val="22"/>
          <w:szCs w:val="22"/>
        </w:rPr>
      </w:pPr>
      <w:ins w:id="2399" w:author="Camilo Cabrera" w:date="2017-12-11T17:54:00Z">
        <w:r>
          <w:rPr>
            <w:rFonts w:ascii="Arial" w:hAnsi="Arial" w:cs="Arial"/>
            <w:color w:val="000000"/>
            <w:sz w:val="22"/>
            <w:szCs w:val="22"/>
          </w:rPr>
          <w:t>Hacienda</w:t>
        </w:r>
      </w:ins>
    </w:p>
    <w:p w14:paraId="332E5CEB" w14:textId="77777777" w:rsidR="002D0037" w:rsidRDefault="002D0037" w:rsidP="002D0037">
      <w:pPr>
        <w:pStyle w:val="NormalWeb"/>
        <w:numPr>
          <w:ilvl w:val="0"/>
          <w:numId w:val="70"/>
        </w:numPr>
        <w:spacing w:before="0" w:beforeAutospacing="0" w:after="0" w:afterAutospacing="0"/>
        <w:textAlignment w:val="baseline"/>
        <w:rPr>
          <w:ins w:id="2400" w:author="Camilo Cabrera" w:date="2017-12-11T17:54:00Z"/>
          <w:rFonts w:ascii="Arial" w:hAnsi="Arial" w:cs="Arial"/>
          <w:color w:val="000000"/>
          <w:sz w:val="22"/>
          <w:szCs w:val="22"/>
        </w:rPr>
      </w:pPr>
      <w:ins w:id="2401" w:author="Camilo Cabrera" w:date="2017-12-11T17:54:00Z">
        <w:r>
          <w:rPr>
            <w:rFonts w:ascii="Arial" w:hAnsi="Arial" w:cs="Arial"/>
            <w:color w:val="000000"/>
            <w:sz w:val="22"/>
            <w:szCs w:val="22"/>
          </w:rPr>
          <w:t>Jurídica</w:t>
        </w:r>
      </w:ins>
    </w:p>
    <w:p w14:paraId="14AF6F93" w14:textId="77777777" w:rsidR="002D0037" w:rsidRDefault="002D0037" w:rsidP="002D0037">
      <w:pPr>
        <w:pStyle w:val="NormalWeb"/>
        <w:numPr>
          <w:ilvl w:val="0"/>
          <w:numId w:val="70"/>
        </w:numPr>
        <w:spacing w:before="0" w:beforeAutospacing="0" w:after="0" w:afterAutospacing="0"/>
        <w:textAlignment w:val="baseline"/>
        <w:rPr>
          <w:ins w:id="2402" w:author="Camilo Cabrera" w:date="2017-12-11T17:54:00Z"/>
          <w:rFonts w:ascii="Arial" w:hAnsi="Arial" w:cs="Arial"/>
          <w:color w:val="000000"/>
          <w:sz w:val="22"/>
          <w:szCs w:val="22"/>
        </w:rPr>
      </w:pPr>
      <w:ins w:id="2403" w:author="Camilo Cabrera" w:date="2017-12-11T17:54:00Z">
        <w:r>
          <w:rPr>
            <w:rFonts w:ascii="Arial" w:hAnsi="Arial" w:cs="Arial"/>
            <w:color w:val="000000"/>
            <w:sz w:val="22"/>
            <w:szCs w:val="22"/>
          </w:rPr>
          <w:t>Planeación</w:t>
        </w:r>
      </w:ins>
    </w:p>
    <w:p w14:paraId="295829D4" w14:textId="77777777" w:rsidR="002D0037" w:rsidRDefault="002D0037" w:rsidP="002D0037">
      <w:pPr>
        <w:pStyle w:val="NormalWeb"/>
        <w:numPr>
          <w:ilvl w:val="0"/>
          <w:numId w:val="70"/>
        </w:numPr>
        <w:spacing w:before="0" w:beforeAutospacing="0" w:after="0" w:afterAutospacing="0"/>
        <w:textAlignment w:val="baseline"/>
        <w:rPr>
          <w:ins w:id="2404" w:author="Camilo Cabrera" w:date="2017-12-11T17:54:00Z"/>
          <w:rFonts w:ascii="Arial" w:hAnsi="Arial" w:cs="Arial"/>
          <w:color w:val="000000"/>
          <w:sz w:val="22"/>
          <w:szCs w:val="22"/>
        </w:rPr>
      </w:pPr>
      <w:ins w:id="2405" w:author="Camilo Cabrera" w:date="2017-12-11T17:54:00Z">
        <w:r>
          <w:rPr>
            <w:rFonts w:ascii="Arial" w:hAnsi="Arial" w:cs="Arial"/>
            <w:color w:val="000000"/>
            <w:sz w:val="22"/>
            <w:szCs w:val="22"/>
          </w:rPr>
          <w:t>Salud</w:t>
        </w:r>
      </w:ins>
    </w:p>
    <w:p w14:paraId="3649722C" w14:textId="77777777" w:rsidR="002D0037" w:rsidRDefault="002D0037" w:rsidP="002D0037">
      <w:pPr>
        <w:pStyle w:val="NormalWeb"/>
        <w:numPr>
          <w:ilvl w:val="0"/>
          <w:numId w:val="70"/>
        </w:numPr>
        <w:spacing w:before="0" w:beforeAutospacing="0" w:after="0" w:afterAutospacing="0"/>
        <w:textAlignment w:val="baseline"/>
        <w:rPr>
          <w:ins w:id="2406" w:author="Camilo Cabrera" w:date="2017-12-11T17:54:00Z"/>
          <w:rFonts w:ascii="Arial" w:hAnsi="Arial" w:cs="Arial"/>
          <w:color w:val="000000"/>
          <w:sz w:val="22"/>
          <w:szCs w:val="22"/>
        </w:rPr>
      </w:pPr>
      <w:ins w:id="2407" w:author="Camilo Cabrera" w:date="2017-12-11T17:54:00Z">
        <w:r>
          <w:rPr>
            <w:rFonts w:ascii="Arial" w:hAnsi="Arial" w:cs="Arial"/>
            <w:color w:val="000000"/>
            <w:sz w:val="22"/>
            <w:szCs w:val="22"/>
          </w:rPr>
          <w:t>Vías</w:t>
        </w:r>
      </w:ins>
    </w:p>
    <w:p w14:paraId="3AADD8C1" w14:textId="77777777" w:rsidR="002D0037" w:rsidRDefault="002D0037" w:rsidP="002D0037">
      <w:pPr>
        <w:rPr>
          <w:ins w:id="2408" w:author="Camilo Cabrera" w:date="2017-12-11T17:54:00Z"/>
          <w:rFonts w:ascii="Times New Roman" w:hAnsi="Times New Roman" w:cs="Times New Roman"/>
          <w:sz w:val="24"/>
          <w:szCs w:val="24"/>
        </w:rPr>
      </w:pPr>
    </w:p>
    <w:p w14:paraId="3A6124A1" w14:textId="4016F420" w:rsidR="002D0037" w:rsidRDefault="002D0037" w:rsidP="002D0037">
      <w:pPr>
        <w:pStyle w:val="NormalWeb"/>
        <w:spacing w:before="0" w:beforeAutospacing="0" w:after="0" w:afterAutospacing="0"/>
        <w:jc w:val="both"/>
        <w:rPr>
          <w:ins w:id="2409" w:author="Camilo Cabrera" w:date="2017-12-11T22:15:00Z"/>
          <w:rFonts w:ascii="Arial" w:hAnsi="Arial" w:cs="Arial"/>
          <w:color w:val="000000"/>
          <w:sz w:val="22"/>
          <w:szCs w:val="22"/>
        </w:rPr>
      </w:pPr>
      <w:ins w:id="2410" w:author="Camilo Cabrera" w:date="2017-12-11T17:54:00Z">
        <w:r>
          <w:rPr>
            <w:rFonts w:ascii="Arial" w:hAnsi="Arial" w:cs="Arial"/>
            <w:color w:val="000000"/>
            <w:sz w:val="22"/>
            <w:szCs w:val="22"/>
          </w:rPr>
          <w:t xml:space="preserve">El documento se titula “Inventario de Información. Gobernación del Huila” y fue el punto de partida para actualizar las fuentes de información en cada una de las reuniones posteriores. </w:t>
        </w:r>
      </w:ins>
    </w:p>
    <w:p w14:paraId="4BA05680" w14:textId="77777777" w:rsidR="0064344A" w:rsidRDefault="0064344A" w:rsidP="002D0037">
      <w:pPr>
        <w:pStyle w:val="NormalWeb"/>
        <w:spacing w:before="0" w:beforeAutospacing="0" w:after="0" w:afterAutospacing="0"/>
        <w:jc w:val="both"/>
        <w:rPr>
          <w:ins w:id="2411" w:author="Camilo Cabrera" w:date="2017-12-11T17:54:00Z"/>
        </w:rPr>
      </w:pPr>
    </w:p>
    <w:p w14:paraId="3BC6F706" w14:textId="77777777" w:rsidR="002D0037" w:rsidRDefault="002D0037" w:rsidP="0064344A">
      <w:pPr>
        <w:pStyle w:val="Heading4"/>
        <w:rPr>
          <w:ins w:id="2412" w:author="Camilo Cabrera" w:date="2017-12-11T17:54:00Z"/>
        </w:rPr>
        <w:pPrChange w:id="2413" w:author="Camilo Cabrera" w:date="2017-12-11T22:15:00Z">
          <w:pPr>
            <w:pStyle w:val="Heading2"/>
            <w:spacing w:before="360" w:after="120"/>
          </w:pPr>
        </w:pPrChange>
      </w:pPr>
      <w:bookmarkStart w:id="2414" w:name="_Toc500793551"/>
      <w:ins w:id="2415" w:author="Camilo Cabrera" w:date="2017-12-11T17:54:00Z">
        <w:r>
          <w:t>Secretaría de Educación</w:t>
        </w:r>
        <w:bookmarkEnd w:id="2414"/>
      </w:ins>
    </w:p>
    <w:p w14:paraId="5AFF8668" w14:textId="77777777" w:rsidR="002D0037" w:rsidRDefault="002D0037" w:rsidP="002D0037">
      <w:pPr>
        <w:pStyle w:val="NormalWeb"/>
        <w:spacing w:before="0" w:beforeAutospacing="0" w:after="0" w:afterAutospacing="0"/>
        <w:jc w:val="both"/>
        <w:rPr>
          <w:ins w:id="2416" w:author="Camilo Cabrera" w:date="2017-12-11T17:54:00Z"/>
        </w:rPr>
      </w:pPr>
      <w:ins w:id="2417" w:author="Camilo Cabrera" w:date="2017-12-11T17:54:00Z">
        <w:r>
          <w:rPr>
            <w:rFonts w:ascii="Arial" w:hAnsi="Arial" w:cs="Arial"/>
            <w:color w:val="000000"/>
          </w:rPr>
          <w:t xml:space="preserve">Los días 20 y 21 de Septiembre se reunió el equipo SIR-SIGDEHU con funcionarios de la Secretaría de Educación para inventariar y concientizar sobre las fuentes de información disponibles, sus orígenes y sus formatos. El primer encuentro se realizó en el área de Calidad. Luego, con ayuda de Efrain René Pastrana a través de un oficio, se procedió con el área de Recursos Educativos, Asuntos Legales y Públicos, Bienes y Servicios y finalizamos con Cobertura. </w:t>
        </w:r>
      </w:ins>
    </w:p>
    <w:p w14:paraId="17D42CD5" w14:textId="77777777" w:rsidR="002D0037" w:rsidRDefault="002D0037" w:rsidP="002D0037">
      <w:pPr>
        <w:rPr>
          <w:ins w:id="2418" w:author="Camilo Cabrera" w:date="2017-12-11T17:54:00Z"/>
        </w:rPr>
      </w:pPr>
    </w:p>
    <w:p w14:paraId="41C8B42E" w14:textId="77777777" w:rsidR="002D0037" w:rsidRDefault="002D0037" w:rsidP="002D0037">
      <w:pPr>
        <w:pStyle w:val="NormalWeb"/>
        <w:spacing w:before="0" w:beforeAutospacing="0" w:after="0" w:afterAutospacing="0"/>
        <w:jc w:val="both"/>
        <w:rPr>
          <w:ins w:id="2419" w:author="Camilo Cabrera" w:date="2017-12-11T17:54:00Z"/>
        </w:rPr>
      </w:pPr>
      <w:ins w:id="2420" w:author="Camilo Cabrera" w:date="2017-12-11T17:54:00Z">
        <w:r>
          <w:rPr>
            <w:rFonts w:ascii="Arial" w:hAnsi="Arial" w:cs="Arial"/>
            <w:color w:val="000000"/>
          </w:rPr>
          <w:t xml:space="preserve">En calidad, Belén Escalante y Luis Eduardo Hernández asistieron a la reunión y actualizaron el inventario realizado en el 2015. Las fuentes de información “Informe de gestión del servicio educativo” y “Resultados prueba SABER” fueron omitidos </w:t>
        </w:r>
        <w:r>
          <w:rPr>
            <w:rFonts w:ascii="Arial" w:hAnsi="Arial" w:cs="Arial"/>
            <w:color w:val="000000"/>
          </w:rPr>
          <w:lastRenderedPageBreak/>
          <w:t>porque estos ya se encontraban en otras fuentes. La mayoría de documentos se alimentan anualmente en formatos de Excel. Se manifestó la intención que tiene la Secretaría en desarrollar su propio Sistema de Información.</w:t>
        </w:r>
      </w:ins>
    </w:p>
    <w:p w14:paraId="4BB52985" w14:textId="77777777" w:rsidR="002D0037" w:rsidRDefault="002D0037" w:rsidP="002D0037">
      <w:pPr>
        <w:rPr>
          <w:ins w:id="2421" w:author="Camilo Cabrera" w:date="2017-12-11T17:54:00Z"/>
        </w:rPr>
      </w:pPr>
    </w:p>
    <w:p w14:paraId="0006A0DF" w14:textId="77777777" w:rsidR="002D0037" w:rsidRDefault="002D0037" w:rsidP="002D0037">
      <w:pPr>
        <w:pStyle w:val="NormalWeb"/>
        <w:spacing w:before="0" w:beforeAutospacing="0" w:after="0" w:afterAutospacing="0"/>
        <w:jc w:val="both"/>
        <w:rPr>
          <w:ins w:id="2422" w:author="Camilo Cabrera" w:date="2017-12-11T17:54:00Z"/>
        </w:rPr>
      </w:pPr>
      <w:ins w:id="2423" w:author="Camilo Cabrera" w:date="2017-12-11T17:54:00Z">
        <w:r>
          <w:rPr>
            <w:rFonts w:ascii="Arial" w:hAnsi="Arial" w:cs="Arial"/>
            <w:color w:val="000000"/>
          </w:rPr>
          <w:t>Recursos educativos, a cargo de la funcionaria Lidia Aya Aya, administra documentos como actos administrativos y decretos, información de docentes, certificados de inducción, entre otros. Más de la mitad de estos documentos se almacenan en formato PDF; lo que limita su lectura por un computador. Aún así, hay fuentes de información que pueden ser convertidas en formato Base de Datos como los listados de docentes y los registros de inducción.</w:t>
        </w:r>
      </w:ins>
    </w:p>
    <w:p w14:paraId="19563E6A" w14:textId="77777777" w:rsidR="002D0037" w:rsidRDefault="002D0037" w:rsidP="002D0037">
      <w:pPr>
        <w:rPr>
          <w:ins w:id="2424" w:author="Camilo Cabrera" w:date="2017-12-11T17:54:00Z"/>
        </w:rPr>
      </w:pPr>
    </w:p>
    <w:p w14:paraId="1CA53337" w14:textId="77777777" w:rsidR="002D0037" w:rsidRDefault="002D0037" w:rsidP="002D0037">
      <w:pPr>
        <w:pStyle w:val="NormalWeb"/>
        <w:spacing w:before="0" w:beforeAutospacing="0" w:after="0" w:afterAutospacing="0"/>
        <w:jc w:val="both"/>
        <w:rPr>
          <w:ins w:id="2425" w:author="Camilo Cabrera" w:date="2017-12-11T17:54:00Z"/>
        </w:rPr>
      </w:pPr>
      <w:ins w:id="2426" w:author="Camilo Cabrera" w:date="2017-12-11T17:54:00Z">
        <w:r>
          <w:rPr>
            <w:rFonts w:ascii="Arial" w:hAnsi="Arial" w:cs="Arial"/>
            <w:color w:val="000000"/>
          </w:rPr>
          <w:t xml:space="preserve">Los funcionarios Bernardo Rouille Tamayo y Joaquin Guillermo Perez Sanchez recibieron al equipo SIR-SIGDEHU para hablar de asuntos legales-públicos y el fondo de prestaciones sociales del magisterio. Aquí se almacena la información en formato PDF y contiene información confidencial del nivel salarial de los docentes y sus aportes al Sistema de Seguridad Social. </w:t>
        </w:r>
      </w:ins>
    </w:p>
    <w:p w14:paraId="08AA89C9" w14:textId="77777777" w:rsidR="002D0037" w:rsidRDefault="002D0037" w:rsidP="002D0037">
      <w:pPr>
        <w:rPr>
          <w:ins w:id="2427" w:author="Camilo Cabrera" w:date="2017-12-11T17:54:00Z"/>
        </w:rPr>
      </w:pPr>
    </w:p>
    <w:p w14:paraId="1174AC41" w14:textId="77777777" w:rsidR="002D0037" w:rsidRDefault="002D0037" w:rsidP="002D0037">
      <w:pPr>
        <w:pStyle w:val="NormalWeb"/>
        <w:spacing w:before="0" w:beforeAutospacing="0" w:after="0" w:afterAutospacing="0"/>
        <w:jc w:val="both"/>
        <w:rPr>
          <w:ins w:id="2428" w:author="Camilo Cabrera" w:date="2017-12-11T17:54:00Z"/>
        </w:rPr>
      </w:pPr>
      <w:ins w:id="2429" w:author="Camilo Cabrera" w:date="2017-12-11T17:54:00Z">
        <w:r>
          <w:rPr>
            <w:rFonts w:ascii="Arial" w:hAnsi="Arial" w:cs="Arial"/>
            <w:color w:val="000000"/>
          </w:rPr>
          <w:t>El 21 de septiembre se reunieron Helena Araque y el equipo SIR-SIGDEHU para inventariar los datos del área de Bienes y Servicios. La información publicable es poca. Existe un proyecto para recolectar el inventario de las instituciones educativas y comprobar la titularidad de los predios de las instituciones, entre otras actividades. Esta área ha trabajado con el equipo SIR-SIGDEHU en oportunidades pasadas con geo-localizando las sedes educativas.</w:t>
        </w:r>
      </w:ins>
    </w:p>
    <w:p w14:paraId="4400F0FC" w14:textId="77777777" w:rsidR="002D0037" w:rsidRDefault="002D0037" w:rsidP="002D0037">
      <w:pPr>
        <w:rPr>
          <w:ins w:id="2430" w:author="Camilo Cabrera" w:date="2017-12-11T17:54:00Z"/>
        </w:rPr>
      </w:pPr>
    </w:p>
    <w:p w14:paraId="7329D64D" w14:textId="77777777" w:rsidR="002D0037" w:rsidRDefault="002D0037" w:rsidP="002D0037">
      <w:pPr>
        <w:pStyle w:val="NormalWeb"/>
        <w:spacing w:before="0" w:beforeAutospacing="0" w:after="0" w:afterAutospacing="0"/>
        <w:jc w:val="both"/>
        <w:rPr>
          <w:ins w:id="2431" w:author="Camilo Cabrera" w:date="2017-12-11T17:54:00Z"/>
        </w:rPr>
      </w:pPr>
      <w:ins w:id="2432" w:author="Camilo Cabrera" w:date="2017-12-11T17:54:00Z">
        <w:r>
          <w:rPr>
            <w:rFonts w:ascii="Arial" w:hAnsi="Arial" w:cs="Arial"/>
            <w:color w:val="000000"/>
          </w:rPr>
          <w:t xml:space="preserve">Cobertura, bajo la representación de Leydy Gomez, es la que contiene la mayor densidad de información estructurada. El Ministerio de Educación ha facilitado un Sistema Integrado de Matrículas (SIMAT) para la consulta de matrículas y dejado los formatos “Anexo 2 archivo 1”, “Anexo 5A”, “Anexo 6A”, “Anexo 13A” que condensan en formato Excel toda la información disponible de matrículas, registros, antecedentes y desempeño de los estudiantes. </w:t>
        </w:r>
      </w:ins>
    </w:p>
    <w:p w14:paraId="270F3140" w14:textId="77777777" w:rsidR="002D0037" w:rsidRDefault="002D0037" w:rsidP="002D0037">
      <w:pPr>
        <w:rPr>
          <w:ins w:id="2433" w:author="Camilo Cabrera" w:date="2017-12-11T17:54:00Z"/>
        </w:rPr>
      </w:pPr>
    </w:p>
    <w:p w14:paraId="0CE11FAC" w14:textId="4F54D369" w:rsidR="002D0037" w:rsidRDefault="002D0037" w:rsidP="002D0037">
      <w:pPr>
        <w:pStyle w:val="NormalWeb"/>
        <w:spacing w:before="0" w:beforeAutospacing="0" w:after="0" w:afterAutospacing="0"/>
        <w:jc w:val="both"/>
        <w:rPr>
          <w:ins w:id="2434" w:author="Camilo Cabrera" w:date="2017-12-11T22:15:00Z"/>
          <w:rFonts w:ascii="Arial" w:hAnsi="Arial" w:cs="Arial"/>
          <w:color w:val="000000"/>
        </w:rPr>
      </w:pPr>
      <w:ins w:id="2435" w:author="Camilo Cabrera" w:date="2017-12-11T17:54:00Z">
        <w:r>
          <w:rPr>
            <w:rFonts w:ascii="Arial" w:hAnsi="Arial" w:cs="Arial"/>
            <w:color w:val="000000"/>
          </w:rPr>
          <w:lastRenderedPageBreak/>
          <w:t xml:space="preserve">En la Secretaría de Educación están estructurando un proyecto de desarrollo de su propio Sistema de Información para organizar la estructura de datos y facilitar el análisis y visualización de datos. Con el equipo SIR-SIGDEHU se entablaron las conversaciones para articular ambas áreas en el desarrollo de dicha plataforma. </w:t>
        </w:r>
      </w:ins>
    </w:p>
    <w:p w14:paraId="043F4EAC" w14:textId="77777777" w:rsidR="0064344A" w:rsidRDefault="0064344A" w:rsidP="002D0037">
      <w:pPr>
        <w:pStyle w:val="NormalWeb"/>
        <w:spacing w:before="0" w:beforeAutospacing="0" w:after="0" w:afterAutospacing="0"/>
        <w:jc w:val="both"/>
        <w:rPr>
          <w:ins w:id="2436" w:author="Camilo Cabrera" w:date="2017-12-11T17:54:00Z"/>
        </w:rPr>
      </w:pPr>
    </w:p>
    <w:p w14:paraId="3388BE89" w14:textId="77777777" w:rsidR="002D0037" w:rsidRDefault="002D0037" w:rsidP="0064344A">
      <w:pPr>
        <w:pStyle w:val="Heading4"/>
        <w:rPr>
          <w:ins w:id="2437" w:author="Camilo Cabrera" w:date="2017-12-11T17:54:00Z"/>
        </w:rPr>
        <w:pPrChange w:id="2438" w:author="Camilo Cabrera" w:date="2017-12-11T22:15:00Z">
          <w:pPr>
            <w:pStyle w:val="Heading2"/>
            <w:spacing w:before="360" w:after="120"/>
          </w:pPr>
        </w:pPrChange>
      </w:pPr>
      <w:bookmarkStart w:id="2439" w:name="_Toc500793552"/>
      <w:ins w:id="2440" w:author="Camilo Cabrera" w:date="2017-12-11T17:54:00Z">
        <w:r>
          <w:t>Secretaría de Salud</w:t>
        </w:r>
        <w:bookmarkEnd w:id="2439"/>
      </w:ins>
    </w:p>
    <w:p w14:paraId="20025853" w14:textId="77777777" w:rsidR="002D0037" w:rsidRDefault="002D0037" w:rsidP="002D0037">
      <w:pPr>
        <w:pStyle w:val="NormalWeb"/>
        <w:spacing w:before="0" w:beforeAutospacing="0" w:after="0" w:afterAutospacing="0"/>
        <w:jc w:val="both"/>
        <w:rPr>
          <w:ins w:id="2441" w:author="Camilo Cabrera" w:date="2017-12-11T17:54:00Z"/>
        </w:rPr>
      </w:pPr>
      <w:ins w:id="2442" w:author="Camilo Cabrera" w:date="2017-12-11T17:54:00Z">
        <w:r>
          <w:rPr>
            <w:rFonts w:ascii="Arial" w:hAnsi="Arial" w:cs="Arial"/>
            <w:color w:val="000000"/>
          </w:rPr>
          <w:t xml:space="preserve">El equipo SIR-SIGDEHU entabló una reunión de dos horas con la funcionaria Rocio Laguna, responsable de la gestión de datos en la dependencia. Los sistemas de información utilizados para la exportación de información son SIVIGILA, Registro Especial de Prestadores de Salud, el portal SISPRO y el Instituto Nacional de Saludo. </w:t>
        </w:r>
      </w:ins>
    </w:p>
    <w:p w14:paraId="150337BB" w14:textId="77777777" w:rsidR="002D0037" w:rsidRDefault="002D0037" w:rsidP="002D0037">
      <w:pPr>
        <w:rPr>
          <w:ins w:id="2443" w:author="Camilo Cabrera" w:date="2017-12-11T17:54:00Z"/>
        </w:rPr>
      </w:pPr>
    </w:p>
    <w:p w14:paraId="377DB0AA" w14:textId="77777777" w:rsidR="002D0037" w:rsidRDefault="002D0037" w:rsidP="002D0037">
      <w:pPr>
        <w:pStyle w:val="NormalWeb"/>
        <w:spacing w:before="0" w:beforeAutospacing="0" w:after="0" w:afterAutospacing="0"/>
        <w:jc w:val="both"/>
        <w:rPr>
          <w:ins w:id="2444" w:author="Camilo Cabrera" w:date="2017-12-11T17:54:00Z"/>
        </w:rPr>
      </w:pPr>
      <w:ins w:id="2445" w:author="Camilo Cabrera" w:date="2017-12-11T17:54:00Z">
        <w:r>
          <w:rPr>
            <w:rFonts w:ascii="Arial" w:hAnsi="Arial" w:cs="Arial"/>
            <w:color w:val="000000"/>
          </w:rPr>
          <w:t xml:space="preserve">Fue iterativa la conversación de trabajar en equipo con las demás dependencias para mitigar la duplicidad de esfuerzos y estimular el trabajo colaborativo. </w:t>
        </w:r>
      </w:ins>
    </w:p>
    <w:p w14:paraId="6BEF3848" w14:textId="77777777" w:rsidR="002D0037" w:rsidRDefault="002D0037" w:rsidP="002D0037">
      <w:pPr>
        <w:rPr>
          <w:ins w:id="2446" w:author="Camilo Cabrera" w:date="2017-12-11T17:54:00Z"/>
        </w:rPr>
      </w:pPr>
    </w:p>
    <w:p w14:paraId="534F09C8" w14:textId="43CA8418" w:rsidR="002D0037" w:rsidRDefault="002D0037" w:rsidP="002D0037">
      <w:pPr>
        <w:pStyle w:val="NormalWeb"/>
        <w:spacing w:before="0" w:beforeAutospacing="0" w:after="0" w:afterAutospacing="0"/>
        <w:jc w:val="both"/>
        <w:rPr>
          <w:ins w:id="2447" w:author="Camilo Cabrera" w:date="2017-12-11T22:15:00Z"/>
          <w:rFonts w:ascii="Arial" w:hAnsi="Arial" w:cs="Arial"/>
          <w:color w:val="000000"/>
        </w:rPr>
      </w:pPr>
      <w:ins w:id="2448" w:author="Camilo Cabrera" w:date="2017-12-11T17:54:00Z">
        <w:r>
          <w:rPr>
            <w:rFonts w:ascii="Arial" w:hAnsi="Arial" w:cs="Arial"/>
            <w:color w:val="000000"/>
          </w:rPr>
          <w:t>Se actualizaron la funcionaria también proporcionó otros conjuntos de datos que no estaban considerados dentro del catálogo actual de datos del SIR como la evaluación de indicadores de eventos de la salud pública y protocolos de atención de casos de la salud, estos catálogos se referencian en el anexo Inventario de datos.</w:t>
        </w:r>
      </w:ins>
    </w:p>
    <w:p w14:paraId="4B3A5A1F" w14:textId="77777777" w:rsidR="00672180" w:rsidRDefault="00672180" w:rsidP="002D0037">
      <w:pPr>
        <w:pStyle w:val="NormalWeb"/>
        <w:spacing w:before="0" w:beforeAutospacing="0" w:after="0" w:afterAutospacing="0"/>
        <w:jc w:val="both"/>
        <w:rPr>
          <w:ins w:id="2449" w:author="Camilo Cabrera" w:date="2017-12-11T17:54:00Z"/>
        </w:rPr>
      </w:pPr>
    </w:p>
    <w:p w14:paraId="1A371F97" w14:textId="77777777" w:rsidR="002D0037" w:rsidRDefault="002D0037" w:rsidP="00672180">
      <w:pPr>
        <w:pStyle w:val="Heading4"/>
        <w:rPr>
          <w:ins w:id="2450" w:author="Camilo Cabrera" w:date="2017-12-11T17:54:00Z"/>
        </w:rPr>
        <w:pPrChange w:id="2451" w:author="Camilo Cabrera" w:date="2017-12-11T22:15:00Z">
          <w:pPr>
            <w:pStyle w:val="Heading2"/>
            <w:spacing w:before="360" w:after="120"/>
          </w:pPr>
        </w:pPrChange>
      </w:pPr>
      <w:bookmarkStart w:id="2452" w:name="_Toc500793553"/>
      <w:ins w:id="2453" w:author="Camilo Cabrera" w:date="2017-12-11T17:54:00Z">
        <w:r>
          <w:t>Secretaría de Cultura y Turismo</w:t>
        </w:r>
        <w:bookmarkEnd w:id="2452"/>
      </w:ins>
    </w:p>
    <w:p w14:paraId="4FC3A6D7" w14:textId="4E961F3E" w:rsidR="002D0037" w:rsidRDefault="002D0037" w:rsidP="002D0037">
      <w:pPr>
        <w:pStyle w:val="NormalWeb"/>
        <w:spacing w:before="0" w:beforeAutospacing="0" w:after="0" w:afterAutospacing="0"/>
        <w:jc w:val="both"/>
        <w:rPr>
          <w:ins w:id="2454" w:author="Camilo Cabrera" w:date="2017-12-11T22:16:00Z"/>
          <w:rFonts w:ascii="Arial" w:hAnsi="Arial" w:cs="Arial"/>
          <w:color w:val="000000"/>
        </w:rPr>
      </w:pPr>
      <w:ins w:id="2455" w:author="Camilo Cabrera" w:date="2017-12-11T17:54:00Z">
        <w:r>
          <w:rPr>
            <w:rFonts w:ascii="Arial" w:hAnsi="Arial" w:cs="Arial"/>
            <w:color w:val="000000"/>
          </w:rPr>
          <w:t>La secretaría de Cultura y Turismo desarrolló su propio sistema de información alojado en turismo.huila.gov.co. Allí se publica información sobre los hoteles del Huila, el porcentaje de ocupación hotelera, los agentes culturales, los destinos turísticos, la red de museos, la red de bibliotecas y los bienes culturales. Aún no se encuentra disponible la información estadística al público y solo un usuario con contraseña puede acceder a ella. Se resalta la independencia con la que la Secretaría ha actuado en relación a la gestión de su información. A su vez, se resalta la disposición a compartir su sistema con otras secretarías o dependencias utilizando los protocolos pre-establecidos en la Gobernación.</w:t>
        </w:r>
      </w:ins>
    </w:p>
    <w:p w14:paraId="70397393" w14:textId="77777777" w:rsidR="00DB6D6A" w:rsidRDefault="00DB6D6A" w:rsidP="002D0037">
      <w:pPr>
        <w:pStyle w:val="NormalWeb"/>
        <w:spacing w:before="0" w:beforeAutospacing="0" w:after="0" w:afterAutospacing="0"/>
        <w:jc w:val="both"/>
        <w:rPr>
          <w:ins w:id="2456" w:author="Camilo Cabrera" w:date="2017-12-11T17:54:00Z"/>
        </w:rPr>
      </w:pPr>
    </w:p>
    <w:p w14:paraId="1FE46EC8" w14:textId="77777777" w:rsidR="002D0037" w:rsidRDefault="002D0037" w:rsidP="00DB6D6A">
      <w:pPr>
        <w:pStyle w:val="Heading4"/>
        <w:rPr>
          <w:ins w:id="2457" w:author="Camilo Cabrera" w:date="2017-12-11T17:54:00Z"/>
        </w:rPr>
        <w:pPrChange w:id="2458" w:author="Camilo Cabrera" w:date="2017-12-11T22:16:00Z">
          <w:pPr>
            <w:pStyle w:val="Heading2"/>
            <w:spacing w:before="360" w:after="120"/>
          </w:pPr>
        </w:pPrChange>
      </w:pPr>
      <w:bookmarkStart w:id="2459" w:name="_Toc500793554"/>
      <w:ins w:id="2460" w:author="Camilo Cabrera" w:date="2017-12-11T17:54:00Z">
        <w:r>
          <w:lastRenderedPageBreak/>
          <w:t>Universidad Surcolombiana</w:t>
        </w:r>
        <w:bookmarkEnd w:id="2459"/>
      </w:ins>
    </w:p>
    <w:p w14:paraId="197ABEFB" w14:textId="77777777" w:rsidR="002D0037" w:rsidRDefault="002D0037" w:rsidP="002D0037">
      <w:pPr>
        <w:pStyle w:val="NormalWeb"/>
        <w:spacing w:before="0" w:beforeAutospacing="0" w:after="0" w:afterAutospacing="0"/>
        <w:jc w:val="both"/>
        <w:rPr>
          <w:ins w:id="2461" w:author="Camilo Cabrera" w:date="2017-12-11T17:54:00Z"/>
        </w:rPr>
      </w:pPr>
      <w:ins w:id="2462" w:author="Camilo Cabrera" w:date="2017-12-11T17:54:00Z">
        <w:r>
          <w:rPr>
            <w:rFonts w:ascii="Arial" w:hAnsi="Arial" w:cs="Arial"/>
            <w:color w:val="000000"/>
          </w:rPr>
          <w:t>El 28 de septiembre se asistió a una reunión con el docente Andrés Anaya, investigador en Aprendizaje Automático y Big Data de la Universidad Surcolombiana. El entusiasmo de trabajar en la publicación de datos por el Departamento del Huila es notorio por parte de la academia. Manifestó que el mayor cuello de botella es "la parte política", es decir, poner de acuerdo a los decanos, rector y sector público en pro de la recolección, análisis y publicación de datos.</w:t>
        </w:r>
      </w:ins>
    </w:p>
    <w:p w14:paraId="14FD723C" w14:textId="77777777" w:rsidR="002D0037" w:rsidRDefault="002D0037" w:rsidP="002D0037">
      <w:pPr>
        <w:rPr>
          <w:ins w:id="2463" w:author="Camilo Cabrera" w:date="2017-12-11T17:54:00Z"/>
        </w:rPr>
      </w:pPr>
    </w:p>
    <w:p w14:paraId="5A143379" w14:textId="77777777" w:rsidR="002D0037" w:rsidRDefault="002D0037" w:rsidP="00BB4EEA">
      <w:pPr>
        <w:pStyle w:val="Heading4"/>
        <w:rPr>
          <w:ins w:id="2464" w:author="Camilo Cabrera" w:date="2017-12-11T17:54:00Z"/>
        </w:rPr>
        <w:pPrChange w:id="2465" w:author="Camilo Cabrera" w:date="2017-12-11T22:16:00Z">
          <w:pPr>
            <w:pStyle w:val="Heading2"/>
            <w:spacing w:before="360" w:after="120"/>
          </w:pPr>
        </w:pPrChange>
      </w:pPr>
      <w:bookmarkStart w:id="2466" w:name="_Toc500793555"/>
      <w:ins w:id="2467" w:author="Camilo Cabrera" w:date="2017-12-11T17:54:00Z">
        <w:r>
          <w:t>Secretaría de Agricultura y Minería</w:t>
        </w:r>
        <w:bookmarkEnd w:id="2466"/>
      </w:ins>
    </w:p>
    <w:p w14:paraId="54079454" w14:textId="77777777" w:rsidR="002D0037" w:rsidRDefault="002D0037" w:rsidP="002D0037">
      <w:pPr>
        <w:pStyle w:val="NormalWeb"/>
        <w:spacing w:before="0" w:beforeAutospacing="0" w:after="0" w:afterAutospacing="0"/>
        <w:jc w:val="both"/>
        <w:rPr>
          <w:ins w:id="2468" w:author="Camilo Cabrera" w:date="2017-12-11T17:54:00Z"/>
        </w:rPr>
      </w:pPr>
      <w:ins w:id="2469" w:author="Camilo Cabrera" w:date="2017-12-11T17:54:00Z">
        <w:r>
          <w:rPr>
            <w:rFonts w:ascii="Arial" w:hAnsi="Arial" w:cs="Arial"/>
            <w:color w:val="000000"/>
          </w:rPr>
          <w:t>Se realizó una reunón en la Secretaría de Agricultura y Minería (SEDAM) con Isauro Trujillo - persona responsable del área de Minería - de donde se hallaron aspectos tanto técnicos como políticos en la administración de los datos de la Secretaría:</w:t>
        </w:r>
      </w:ins>
    </w:p>
    <w:p w14:paraId="41D23F85" w14:textId="77777777" w:rsidR="002D0037" w:rsidRDefault="002D0037" w:rsidP="002D0037">
      <w:pPr>
        <w:rPr>
          <w:ins w:id="2470" w:author="Camilo Cabrera" w:date="2017-12-11T17:54:00Z"/>
        </w:rPr>
      </w:pPr>
    </w:p>
    <w:p w14:paraId="39DBA576" w14:textId="77777777" w:rsidR="002D0037" w:rsidRDefault="002D0037" w:rsidP="002D0037">
      <w:pPr>
        <w:pStyle w:val="NormalWeb"/>
        <w:spacing w:before="0" w:beforeAutospacing="0" w:after="0" w:afterAutospacing="0"/>
        <w:jc w:val="both"/>
        <w:rPr>
          <w:ins w:id="2471" w:author="Camilo Cabrera" w:date="2017-12-11T17:54:00Z"/>
        </w:rPr>
      </w:pPr>
      <w:ins w:id="2472" w:author="Camilo Cabrera" w:date="2017-12-11T17:54:00Z">
        <w:r>
          <w:rPr>
            <w:rFonts w:ascii="Arial" w:hAnsi="Arial" w:cs="Arial"/>
            <w:color w:val="000000"/>
          </w:rPr>
          <w:t>La Secretaría de Agricultura opera a través de Secretarías Técnicas y se divide en cuatro programas:</w:t>
        </w:r>
      </w:ins>
    </w:p>
    <w:p w14:paraId="26CB909E" w14:textId="77777777" w:rsidR="009D4E1D" w:rsidRPr="009D4E1D" w:rsidRDefault="002D0037" w:rsidP="00AD31F6">
      <w:pPr>
        <w:pStyle w:val="NormalWeb"/>
        <w:numPr>
          <w:ilvl w:val="0"/>
          <w:numId w:val="71"/>
        </w:numPr>
        <w:spacing w:before="0" w:beforeAutospacing="0" w:after="0" w:afterAutospacing="0"/>
        <w:jc w:val="both"/>
        <w:rPr>
          <w:ins w:id="2473" w:author="Camilo Cabrera" w:date="2017-12-11T22:18:00Z"/>
          <w:rPrChange w:id="2474" w:author="Camilo Cabrera" w:date="2017-12-11T22:18:00Z">
            <w:rPr>
              <w:ins w:id="2475" w:author="Camilo Cabrera" w:date="2017-12-11T22:18:00Z"/>
              <w:rFonts w:ascii="Arial" w:hAnsi="Arial" w:cs="Arial"/>
              <w:color w:val="000000"/>
            </w:rPr>
          </w:rPrChange>
        </w:rPr>
        <w:pPrChange w:id="2476" w:author="Camilo Cabrera" w:date="2017-12-11T22:18:00Z">
          <w:pPr>
            <w:pStyle w:val="NormalWeb"/>
            <w:spacing w:before="0" w:beforeAutospacing="0" w:after="0" w:afterAutospacing="0"/>
            <w:jc w:val="both"/>
          </w:pPr>
        </w:pPrChange>
      </w:pPr>
      <w:ins w:id="2477" w:author="Camilo Cabrera" w:date="2017-12-11T17:54:00Z">
        <w:r w:rsidRPr="009D4E1D">
          <w:rPr>
            <w:rFonts w:ascii="Arial" w:hAnsi="Arial" w:cs="Arial"/>
            <w:color w:val="000000"/>
          </w:rPr>
          <w:t>Programas Agrícolas</w:t>
        </w:r>
      </w:ins>
    </w:p>
    <w:p w14:paraId="6E65882F" w14:textId="77777777" w:rsidR="009D4E1D" w:rsidRPr="009D4E1D" w:rsidRDefault="002D0037" w:rsidP="00FF1A02">
      <w:pPr>
        <w:pStyle w:val="NormalWeb"/>
        <w:numPr>
          <w:ilvl w:val="1"/>
          <w:numId w:val="71"/>
        </w:numPr>
        <w:spacing w:before="0" w:beforeAutospacing="0" w:after="0" w:afterAutospacing="0"/>
        <w:jc w:val="both"/>
        <w:rPr>
          <w:ins w:id="2478" w:author="Camilo Cabrera" w:date="2017-12-11T22:18:00Z"/>
          <w:rPrChange w:id="2479" w:author="Camilo Cabrera" w:date="2017-12-11T22:18:00Z">
            <w:rPr>
              <w:ins w:id="2480" w:author="Camilo Cabrera" w:date="2017-12-11T22:18:00Z"/>
              <w:rFonts w:ascii="Arial" w:hAnsi="Arial" w:cs="Arial"/>
              <w:color w:val="000000"/>
            </w:rPr>
          </w:rPrChange>
        </w:rPr>
        <w:pPrChange w:id="2481" w:author="Camilo Cabrera" w:date="2017-12-11T22:18:00Z">
          <w:pPr>
            <w:pStyle w:val="NormalWeb"/>
            <w:spacing w:before="0" w:beforeAutospacing="0" w:after="0" w:afterAutospacing="0"/>
            <w:jc w:val="both"/>
          </w:pPr>
        </w:pPrChange>
      </w:pPr>
      <w:ins w:id="2482" w:author="Camilo Cabrera" w:date="2017-12-11T17:54:00Z">
        <w:r w:rsidRPr="009D4E1D">
          <w:rPr>
            <w:rFonts w:ascii="Arial" w:hAnsi="Arial" w:cs="Arial"/>
            <w:color w:val="000000"/>
          </w:rPr>
          <w:t xml:space="preserve">Contienen entre el 90%-95% del presupuesto. </w:t>
        </w:r>
      </w:ins>
    </w:p>
    <w:p w14:paraId="2A58F660" w14:textId="77777777" w:rsidR="009D4E1D" w:rsidRPr="009D4E1D" w:rsidRDefault="002D0037" w:rsidP="00604580">
      <w:pPr>
        <w:pStyle w:val="NormalWeb"/>
        <w:numPr>
          <w:ilvl w:val="1"/>
          <w:numId w:val="71"/>
        </w:numPr>
        <w:spacing w:before="0" w:beforeAutospacing="0" w:after="0" w:afterAutospacing="0"/>
        <w:jc w:val="both"/>
        <w:rPr>
          <w:ins w:id="2483" w:author="Camilo Cabrera" w:date="2017-12-11T22:18:00Z"/>
          <w:rPrChange w:id="2484" w:author="Camilo Cabrera" w:date="2017-12-11T22:18:00Z">
            <w:rPr>
              <w:ins w:id="2485" w:author="Camilo Cabrera" w:date="2017-12-11T22:18:00Z"/>
              <w:rFonts w:ascii="Arial" w:hAnsi="Arial" w:cs="Arial"/>
              <w:color w:val="000000"/>
            </w:rPr>
          </w:rPrChange>
        </w:rPr>
        <w:pPrChange w:id="2486" w:author="Camilo Cabrera" w:date="2017-12-11T22:18:00Z">
          <w:pPr>
            <w:pStyle w:val="NormalWeb"/>
            <w:spacing w:before="0" w:beforeAutospacing="0" w:after="0" w:afterAutospacing="0"/>
            <w:jc w:val="both"/>
          </w:pPr>
        </w:pPrChange>
      </w:pPr>
      <w:ins w:id="2487" w:author="Camilo Cabrera" w:date="2017-12-11T17:54:00Z">
        <w:r w:rsidRPr="009D4E1D">
          <w:rPr>
            <w:rFonts w:ascii="Arial" w:hAnsi="Arial" w:cs="Arial"/>
            <w:color w:val="000000"/>
          </w:rPr>
          <w:t>Tiene las siguientes Secretarías Técnicas:</w:t>
        </w:r>
      </w:ins>
    </w:p>
    <w:p w14:paraId="46B318F7" w14:textId="77777777" w:rsidR="009D4E1D" w:rsidRPr="009D4E1D" w:rsidRDefault="002D0037" w:rsidP="00A53691">
      <w:pPr>
        <w:pStyle w:val="NormalWeb"/>
        <w:numPr>
          <w:ilvl w:val="2"/>
          <w:numId w:val="71"/>
        </w:numPr>
        <w:spacing w:before="0" w:beforeAutospacing="0" w:after="0" w:afterAutospacing="0"/>
        <w:jc w:val="both"/>
        <w:rPr>
          <w:ins w:id="2488" w:author="Camilo Cabrera" w:date="2017-12-11T22:18:00Z"/>
          <w:rPrChange w:id="2489" w:author="Camilo Cabrera" w:date="2017-12-11T22:18:00Z">
            <w:rPr>
              <w:ins w:id="2490" w:author="Camilo Cabrera" w:date="2017-12-11T22:18:00Z"/>
              <w:rFonts w:ascii="Arial" w:hAnsi="Arial" w:cs="Arial"/>
              <w:color w:val="000000"/>
            </w:rPr>
          </w:rPrChange>
        </w:rPr>
        <w:pPrChange w:id="2491" w:author="Camilo Cabrera" w:date="2017-12-11T22:18:00Z">
          <w:pPr>
            <w:pStyle w:val="NormalWeb"/>
            <w:spacing w:before="0" w:beforeAutospacing="0" w:after="0" w:afterAutospacing="0"/>
            <w:jc w:val="both"/>
          </w:pPr>
        </w:pPrChange>
      </w:pPr>
      <w:ins w:id="2492" w:author="Camilo Cabrera" w:date="2017-12-11T17:54:00Z">
        <w:r w:rsidRPr="009D4E1D">
          <w:rPr>
            <w:rFonts w:ascii="Arial" w:hAnsi="Arial" w:cs="Arial"/>
            <w:color w:val="000000"/>
          </w:rPr>
          <w:t>Frutas a cargo de Jairo Ledesma.</w:t>
        </w:r>
      </w:ins>
    </w:p>
    <w:p w14:paraId="640A84DD" w14:textId="77777777" w:rsidR="009D4E1D" w:rsidRPr="009D4E1D" w:rsidRDefault="002D0037" w:rsidP="009A00FB">
      <w:pPr>
        <w:pStyle w:val="NormalWeb"/>
        <w:numPr>
          <w:ilvl w:val="2"/>
          <w:numId w:val="71"/>
        </w:numPr>
        <w:spacing w:before="0" w:beforeAutospacing="0" w:after="0" w:afterAutospacing="0"/>
        <w:jc w:val="both"/>
        <w:rPr>
          <w:ins w:id="2493" w:author="Camilo Cabrera" w:date="2017-12-11T22:18:00Z"/>
          <w:rPrChange w:id="2494" w:author="Camilo Cabrera" w:date="2017-12-11T22:18:00Z">
            <w:rPr>
              <w:ins w:id="2495" w:author="Camilo Cabrera" w:date="2017-12-11T22:18:00Z"/>
              <w:rFonts w:ascii="Arial" w:hAnsi="Arial" w:cs="Arial"/>
              <w:color w:val="000000"/>
            </w:rPr>
          </w:rPrChange>
        </w:rPr>
        <w:pPrChange w:id="2496" w:author="Camilo Cabrera" w:date="2017-12-11T22:18:00Z">
          <w:pPr>
            <w:pStyle w:val="NormalWeb"/>
            <w:spacing w:before="0" w:beforeAutospacing="0" w:after="0" w:afterAutospacing="0"/>
            <w:jc w:val="both"/>
          </w:pPr>
        </w:pPrChange>
      </w:pPr>
      <w:ins w:id="2497" w:author="Camilo Cabrera" w:date="2017-12-11T17:54:00Z">
        <w:r w:rsidRPr="009D4E1D">
          <w:rPr>
            <w:rFonts w:ascii="Arial" w:hAnsi="Arial" w:cs="Arial"/>
            <w:color w:val="000000"/>
          </w:rPr>
          <w:t>Caña-Panela a cargo de Jorge Augusto Rivera Garzón.</w:t>
        </w:r>
      </w:ins>
    </w:p>
    <w:p w14:paraId="0927B5AF" w14:textId="77777777" w:rsidR="009D4E1D" w:rsidRPr="009D4E1D" w:rsidRDefault="002D0037" w:rsidP="009D4E1D">
      <w:pPr>
        <w:pStyle w:val="NormalWeb"/>
        <w:numPr>
          <w:ilvl w:val="2"/>
          <w:numId w:val="71"/>
        </w:numPr>
        <w:spacing w:before="0" w:beforeAutospacing="0" w:after="0" w:afterAutospacing="0"/>
        <w:jc w:val="both"/>
        <w:rPr>
          <w:ins w:id="2498" w:author="Camilo Cabrera" w:date="2017-12-11T22:18:00Z"/>
          <w:rPrChange w:id="2499" w:author="Camilo Cabrera" w:date="2017-12-11T22:18:00Z">
            <w:rPr>
              <w:ins w:id="2500" w:author="Camilo Cabrera" w:date="2017-12-11T22:18:00Z"/>
              <w:rFonts w:ascii="Arial" w:hAnsi="Arial" w:cs="Arial"/>
              <w:color w:val="000000"/>
            </w:rPr>
          </w:rPrChange>
        </w:rPr>
        <w:pPrChange w:id="2501" w:author="Camilo Cabrera" w:date="2017-12-11T22:18:00Z">
          <w:pPr>
            <w:pStyle w:val="NormalWeb"/>
            <w:spacing w:before="0" w:beforeAutospacing="0" w:after="0" w:afterAutospacing="0"/>
            <w:jc w:val="both"/>
          </w:pPr>
        </w:pPrChange>
      </w:pPr>
      <w:ins w:id="2502" w:author="Camilo Cabrera" w:date="2017-12-11T17:54:00Z">
        <w:r w:rsidRPr="009D4E1D">
          <w:rPr>
            <w:rFonts w:ascii="Arial" w:hAnsi="Arial" w:cs="Arial"/>
            <w:color w:val="000000"/>
          </w:rPr>
          <w:t>Café a cargo de Edilberto Sánchez</w:t>
        </w:r>
      </w:ins>
    </w:p>
    <w:p w14:paraId="12B49322" w14:textId="77777777" w:rsidR="009D4E1D" w:rsidRDefault="002D0037" w:rsidP="002D0037">
      <w:pPr>
        <w:pStyle w:val="NormalWeb"/>
        <w:numPr>
          <w:ilvl w:val="2"/>
          <w:numId w:val="71"/>
        </w:numPr>
        <w:spacing w:before="0" w:beforeAutospacing="0" w:after="0" w:afterAutospacing="0"/>
        <w:jc w:val="both"/>
        <w:rPr>
          <w:ins w:id="2503" w:author="Camilo Cabrera" w:date="2017-12-11T22:18:00Z"/>
        </w:rPr>
        <w:pPrChange w:id="2504" w:author="Camilo Cabrera" w:date="2017-12-11T22:18:00Z">
          <w:pPr>
            <w:pStyle w:val="NormalWeb"/>
            <w:spacing w:before="0" w:beforeAutospacing="0" w:after="0" w:afterAutospacing="0"/>
            <w:jc w:val="both"/>
          </w:pPr>
        </w:pPrChange>
      </w:pPr>
      <w:ins w:id="2505" w:author="Camilo Cabrera" w:date="2017-12-11T17:54:00Z">
        <w:r>
          <w:rPr>
            <w:rFonts w:ascii="Arial" w:hAnsi="Arial" w:cs="Arial"/>
            <w:color w:val="000000"/>
          </w:rPr>
          <w:t xml:space="preserve">Tabaco con ausencia de responsable. </w:t>
        </w:r>
      </w:ins>
    </w:p>
    <w:p w14:paraId="1B685741" w14:textId="77777777" w:rsidR="009D4E1D" w:rsidRPr="009D4E1D" w:rsidRDefault="002D0037" w:rsidP="00CB61F1">
      <w:pPr>
        <w:pStyle w:val="NormalWeb"/>
        <w:numPr>
          <w:ilvl w:val="2"/>
          <w:numId w:val="71"/>
        </w:numPr>
        <w:spacing w:before="0" w:beforeAutospacing="0" w:after="0" w:afterAutospacing="0"/>
        <w:jc w:val="both"/>
        <w:rPr>
          <w:ins w:id="2506" w:author="Camilo Cabrera" w:date="2017-12-11T22:18:00Z"/>
          <w:rPrChange w:id="2507" w:author="Camilo Cabrera" w:date="2017-12-11T22:18:00Z">
            <w:rPr>
              <w:ins w:id="2508" w:author="Camilo Cabrera" w:date="2017-12-11T22:18:00Z"/>
              <w:rFonts w:ascii="Arial" w:hAnsi="Arial" w:cs="Arial"/>
              <w:color w:val="000000"/>
            </w:rPr>
          </w:rPrChange>
        </w:rPr>
        <w:pPrChange w:id="2509" w:author="Camilo Cabrera" w:date="2017-12-11T22:18:00Z">
          <w:pPr>
            <w:pStyle w:val="NormalWeb"/>
            <w:spacing w:before="0" w:beforeAutospacing="0" w:after="0" w:afterAutospacing="0"/>
            <w:jc w:val="both"/>
          </w:pPr>
        </w:pPrChange>
      </w:pPr>
      <w:ins w:id="2510" w:author="Camilo Cabrera" w:date="2017-12-11T17:54:00Z">
        <w:r w:rsidRPr="009D4E1D">
          <w:rPr>
            <w:rFonts w:ascii="Arial" w:hAnsi="Arial" w:cs="Arial"/>
            <w:color w:val="000000"/>
          </w:rPr>
          <w:t>Cereales a cargo de Franklin Cristofer Díaz Ninco</w:t>
        </w:r>
      </w:ins>
    </w:p>
    <w:p w14:paraId="1CFEE091" w14:textId="77777777" w:rsidR="009D4E1D" w:rsidRPr="009D4E1D" w:rsidRDefault="002D0037" w:rsidP="00BB48AF">
      <w:pPr>
        <w:pStyle w:val="NormalWeb"/>
        <w:numPr>
          <w:ilvl w:val="1"/>
          <w:numId w:val="71"/>
        </w:numPr>
        <w:spacing w:before="0" w:beforeAutospacing="0" w:after="0" w:afterAutospacing="0"/>
        <w:jc w:val="both"/>
        <w:rPr>
          <w:ins w:id="2511" w:author="Camilo Cabrera" w:date="2017-12-11T22:18:00Z"/>
          <w:rPrChange w:id="2512" w:author="Camilo Cabrera" w:date="2017-12-11T22:18:00Z">
            <w:rPr>
              <w:ins w:id="2513" w:author="Camilo Cabrera" w:date="2017-12-11T22:18:00Z"/>
              <w:rFonts w:ascii="Arial" w:hAnsi="Arial" w:cs="Arial"/>
              <w:color w:val="000000"/>
            </w:rPr>
          </w:rPrChange>
        </w:rPr>
        <w:pPrChange w:id="2514" w:author="Camilo Cabrera" w:date="2017-12-11T22:18:00Z">
          <w:pPr>
            <w:pStyle w:val="NormalWeb"/>
            <w:spacing w:before="0" w:beforeAutospacing="0" w:after="0" w:afterAutospacing="0"/>
            <w:jc w:val="both"/>
          </w:pPr>
        </w:pPrChange>
      </w:pPr>
      <w:ins w:id="2515" w:author="Camilo Cabrera" w:date="2017-12-11T17:54:00Z">
        <w:r w:rsidRPr="009D4E1D">
          <w:rPr>
            <w:rFonts w:ascii="Arial" w:hAnsi="Arial" w:cs="Arial"/>
            <w:color w:val="000000"/>
          </w:rPr>
          <w:t xml:space="preserve">Responsable: Nelson Arias. </w:t>
        </w:r>
      </w:ins>
    </w:p>
    <w:p w14:paraId="052587C3" w14:textId="77777777" w:rsidR="009D4E1D" w:rsidRPr="009D4E1D" w:rsidRDefault="009D4E1D" w:rsidP="00904DED">
      <w:pPr>
        <w:pStyle w:val="NormalWeb"/>
        <w:numPr>
          <w:ilvl w:val="0"/>
          <w:numId w:val="71"/>
        </w:numPr>
        <w:spacing w:before="0" w:beforeAutospacing="0" w:after="0" w:afterAutospacing="0"/>
        <w:jc w:val="both"/>
        <w:rPr>
          <w:ins w:id="2516" w:author="Camilo Cabrera" w:date="2017-12-11T22:18:00Z"/>
          <w:rPrChange w:id="2517" w:author="Camilo Cabrera" w:date="2017-12-11T22:18:00Z">
            <w:rPr>
              <w:ins w:id="2518" w:author="Camilo Cabrera" w:date="2017-12-11T22:18:00Z"/>
              <w:rFonts w:ascii="Arial" w:hAnsi="Arial" w:cs="Arial"/>
              <w:color w:val="000000"/>
            </w:rPr>
          </w:rPrChange>
        </w:rPr>
        <w:pPrChange w:id="2519" w:author="Camilo Cabrera" w:date="2017-12-11T22:18:00Z">
          <w:pPr>
            <w:pStyle w:val="NormalWeb"/>
            <w:spacing w:before="0" w:beforeAutospacing="0" w:after="0" w:afterAutospacing="0"/>
            <w:jc w:val="both"/>
          </w:pPr>
        </w:pPrChange>
      </w:pPr>
      <w:ins w:id="2520" w:author="Camilo Cabrera" w:date="2017-12-11T22:18:00Z">
        <w:r w:rsidRPr="009D4E1D">
          <w:rPr>
            <w:rFonts w:ascii="Arial" w:hAnsi="Arial" w:cs="Arial"/>
            <w:color w:val="000000"/>
          </w:rPr>
          <w:t>P</w:t>
        </w:r>
      </w:ins>
      <w:ins w:id="2521" w:author="Camilo Cabrera" w:date="2017-12-11T17:54:00Z">
        <w:r w:rsidR="002D0037" w:rsidRPr="009D4E1D">
          <w:rPr>
            <w:rFonts w:ascii="Arial" w:hAnsi="Arial" w:cs="Arial"/>
            <w:color w:val="000000"/>
          </w:rPr>
          <w:t xml:space="preserve">rogramas Pecuarios. </w:t>
        </w:r>
      </w:ins>
    </w:p>
    <w:p w14:paraId="26F13865" w14:textId="77777777" w:rsidR="009D4E1D" w:rsidRPr="009D4E1D" w:rsidRDefault="009D4E1D" w:rsidP="008D0B69">
      <w:pPr>
        <w:pStyle w:val="NormalWeb"/>
        <w:numPr>
          <w:ilvl w:val="1"/>
          <w:numId w:val="71"/>
        </w:numPr>
        <w:spacing w:before="0" w:beforeAutospacing="0" w:after="0" w:afterAutospacing="0"/>
        <w:jc w:val="both"/>
        <w:rPr>
          <w:ins w:id="2522" w:author="Camilo Cabrera" w:date="2017-12-11T22:18:00Z"/>
          <w:rPrChange w:id="2523" w:author="Camilo Cabrera" w:date="2017-12-11T22:18:00Z">
            <w:rPr>
              <w:ins w:id="2524" w:author="Camilo Cabrera" w:date="2017-12-11T22:18:00Z"/>
              <w:rFonts w:ascii="Arial" w:hAnsi="Arial" w:cs="Arial"/>
              <w:color w:val="000000"/>
            </w:rPr>
          </w:rPrChange>
        </w:rPr>
        <w:pPrChange w:id="2525" w:author="Camilo Cabrera" w:date="2017-12-11T22:18:00Z">
          <w:pPr>
            <w:pStyle w:val="NormalWeb"/>
            <w:spacing w:before="0" w:beforeAutospacing="0" w:after="0" w:afterAutospacing="0"/>
            <w:jc w:val="both"/>
          </w:pPr>
        </w:pPrChange>
      </w:pPr>
      <w:ins w:id="2526" w:author="Camilo Cabrera" w:date="2017-12-11T22:18:00Z">
        <w:r w:rsidRPr="009D4E1D">
          <w:rPr>
            <w:rFonts w:ascii="Arial" w:hAnsi="Arial" w:cs="Arial"/>
            <w:color w:val="000000"/>
          </w:rPr>
          <w:t>C</w:t>
        </w:r>
      </w:ins>
      <w:ins w:id="2527" w:author="Camilo Cabrera" w:date="2017-12-11T17:54:00Z">
        <w:r w:rsidR="002D0037" w:rsidRPr="009D4E1D">
          <w:rPr>
            <w:rFonts w:ascii="Arial" w:hAnsi="Arial" w:cs="Arial"/>
            <w:color w:val="000000"/>
          </w:rPr>
          <w:t>ontiene aprox. el 5% del presupuesto de la secretaría</w:t>
        </w:r>
      </w:ins>
    </w:p>
    <w:p w14:paraId="1D79E3C7" w14:textId="77777777" w:rsidR="009D4E1D" w:rsidRPr="009D4E1D" w:rsidRDefault="002D0037" w:rsidP="008A7835">
      <w:pPr>
        <w:pStyle w:val="NormalWeb"/>
        <w:numPr>
          <w:ilvl w:val="1"/>
          <w:numId w:val="71"/>
        </w:numPr>
        <w:spacing w:before="0" w:beforeAutospacing="0" w:after="0" w:afterAutospacing="0"/>
        <w:jc w:val="both"/>
        <w:rPr>
          <w:ins w:id="2528" w:author="Camilo Cabrera" w:date="2017-12-11T22:18:00Z"/>
          <w:rPrChange w:id="2529" w:author="Camilo Cabrera" w:date="2017-12-11T22:18:00Z">
            <w:rPr>
              <w:ins w:id="2530" w:author="Camilo Cabrera" w:date="2017-12-11T22:18:00Z"/>
              <w:rFonts w:ascii="Arial" w:hAnsi="Arial" w:cs="Arial"/>
              <w:color w:val="000000"/>
            </w:rPr>
          </w:rPrChange>
        </w:rPr>
        <w:pPrChange w:id="2531" w:author="Camilo Cabrera" w:date="2017-12-11T22:18:00Z">
          <w:pPr>
            <w:pStyle w:val="NormalWeb"/>
            <w:spacing w:before="0" w:beforeAutospacing="0" w:after="0" w:afterAutospacing="0"/>
            <w:jc w:val="both"/>
          </w:pPr>
        </w:pPrChange>
      </w:pPr>
      <w:ins w:id="2532" w:author="Camilo Cabrera" w:date="2017-12-11T17:54:00Z">
        <w:r w:rsidRPr="009D4E1D">
          <w:rPr>
            <w:rFonts w:ascii="Arial" w:hAnsi="Arial" w:cs="Arial"/>
            <w:color w:val="000000"/>
          </w:rPr>
          <w:t>Tiene la siguientes Secretarías Técnicas:</w:t>
        </w:r>
      </w:ins>
    </w:p>
    <w:p w14:paraId="1867AA4D" w14:textId="77777777" w:rsidR="009D4E1D" w:rsidRPr="009D4E1D" w:rsidRDefault="002D0037" w:rsidP="004B690B">
      <w:pPr>
        <w:pStyle w:val="NormalWeb"/>
        <w:numPr>
          <w:ilvl w:val="2"/>
          <w:numId w:val="71"/>
        </w:numPr>
        <w:spacing w:before="0" w:beforeAutospacing="0" w:after="0" w:afterAutospacing="0"/>
        <w:jc w:val="both"/>
        <w:rPr>
          <w:ins w:id="2533" w:author="Camilo Cabrera" w:date="2017-12-11T22:19:00Z"/>
          <w:rPrChange w:id="2534" w:author="Camilo Cabrera" w:date="2017-12-11T22:19:00Z">
            <w:rPr>
              <w:ins w:id="2535" w:author="Camilo Cabrera" w:date="2017-12-11T22:19:00Z"/>
              <w:rFonts w:ascii="Arial" w:hAnsi="Arial" w:cs="Arial"/>
              <w:color w:val="000000"/>
            </w:rPr>
          </w:rPrChange>
        </w:rPr>
        <w:pPrChange w:id="2536" w:author="Camilo Cabrera" w:date="2017-12-11T22:19:00Z">
          <w:pPr>
            <w:pStyle w:val="NormalWeb"/>
            <w:spacing w:before="0" w:beforeAutospacing="0" w:after="0" w:afterAutospacing="0"/>
            <w:jc w:val="both"/>
          </w:pPr>
        </w:pPrChange>
      </w:pPr>
      <w:ins w:id="2537" w:author="Camilo Cabrera" w:date="2017-12-11T17:54:00Z">
        <w:r w:rsidRPr="009D4E1D">
          <w:rPr>
            <w:rFonts w:ascii="Arial" w:hAnsi="Arial" w:cs="Arial"/>
            <w:color w:val="000000"/>
          </w:rPr>
          <w:t>Piscicultura a cargo de Mónica Avilez</w:t>
        </w:r>
      </w:ins>
    </w:p>
    <w:p w14:paraId="3A21E827" w14:textId="77777777" w:rsidR="009D4E1D" w:rsidRPr="009D4E1D" w:rsidRDefault="002D0037" w:rsidP="00465F86">
      <w:pPr>
        <w:pStyle w:val="NormalWeb"/>
        <w:numPr>
          <w:ilvl w:val="2"/>
          <w:numId w:val="71"/>
        </w:numPr>
        <w:spacing w:before="0" w:beforeAutospacing="0" w:after="0" w:afterAutospacing="0"/>
        <w:jc w:val="both"/>
        <w:rPr>
          <w:ins w:id="2538" w:author="Camilo Cabrera" w:date="2017-12-11T22:19:00Z"/>
          <w:rPrChange w:id="2539" w:author="Camilo Cabrera" w:date="2017-12-11T22:19:00Z">
            <w:rPr>
              <w:ins w:id="2540" w:author="Camilo Cabrera" w:date="2017-12-11T22:19:00Z"/>
              <w:rFonts w:ascii="Arial" w:hAnsi="Arial" w:cs="Arial"/>
              <w:color w:val="000000"/>
            </w:rPr>
          </w:rPrChange>
        </w:rPr>
        <w:pPrChange w:id="2541" w:author="Camilo Cabrera" w:date="2017-12-11T22:19:00Z">
          <w:pPr>
            <w:pStyle w:val="NormalWeb"/>
            <w:spacing w:before="0" w:beforeAutospacing="0" w:after="0" w:afterAutospacing="0"/>
            <w:jc w:val="both"/>
          </w:pPr>
        </w:pPrChange>
      </w:pPr>
      <w:ins w:id="2542" w:author="Camilo Cabrera" w:date="2017-12-11T17:54:00Z">
        <w:r w:rsidRPr="009D4E1D">
          <w:rPr>
            <w:rFonts w:ascii="Arial" w:hAnsi="Arial" w:cs="Arial"/>
            <w:color w:val="000000"/>
          </w:rPr>
          <w:t>Cárnica-Láctea (Ganadera) a cargo de Jorge Luis Salcedo Bahamón.</w:t>
        </w:r>
      </w:ins>
    </w:p>
    <w:p w14:paraId="16F43D59" w14:textId="77777777" w:rsidR="009D4E1D" w:rsidRPr="009D4E1D" w:rsidRDefault="002D0037" w:rsidP="009437E6">
      <w:pPr>
        <w:pStyle w:val="NormalWeb"/>
        <w:numPr>
          <w:ilvl w:val="0"/>
          <w:numId w:val="71"/>
        </w:numPr>
        <w:spacing w:before="0" w:beforeAutospacing="0" w:after="0" w:afterAutospacing="0"/>
        <w:jc w:val="both"/>
        <w:rPr>
          <w:ins w:id="2543" w:author="Camilo Cabrera" w:date="2017-12-11T22:19:00Z"/>
          <w:rPrChange w:id="2544" w:author="Camilo Cabrera" w:date="2017-12-11T22:19:00Z">
            <w:rPr>
              <w:ins w:id="2545" w:author="Camilo Cabrera" w:date="2017-12-11T22:19:00Z"/>
              <w:rFonts w:ascii="Arial" w:hAnsi="Arial" w:cs="Arial"/>
              <w:color w:val="000000"/>
            </w:rPr>
          </w:rPrChange>
        </w:rPr>
        <w:pPrChange w:id="2546" w:author="Camilo Cabrera" w:date="2017-12-11T22:19:00Z">
          <w:pPr>
            <w:pStyle w:val="NormalWeb"/>
            <w:spacing w:before="0" w:beforeAutospacing="0" w:after="0" w:afterAutospacing="0"/>
            <w:jc w:val="both"/>
          </w:pPr>
        </w:pPrChange>
      </w:pPr>
      <w:ins w:id="2547" w:author="Camilo Cabrera" w:date="2017-12-11T17:54:00Z">
        <w:r w:rsidRPr="009D4E1D">
          <w:rPr>
            <w:rFonts w:ascii="Arial" w:hAnsi="Arial" w:cs="Arial"/>
            <w:color w:val="000000"/>
          </w:rPr>
          <w:t>Área forestal y ambiente</w:t>
        </w:r>
      </w:ins>
    </w:p>
    <w:p w14:paraId="68218987" w14:textId="77777777" w:rsidR="009D4E1D" w:rsidRPr="009D4E1D" w:rsidRDefault="002D0037" w:rsidP="000C2B6D">
      <w:pPr>
        <w:pStyle w:val="NormalWeb"/>
        <w:numPr>
          <w:ilvl w:val="1"/>
          <w:numId w:val="71"/>
        </w:numPr>
        <w:spacing w:before="0" w:beforeAutospacing="0" w:after="0" w:afterAutospacing="0"/>
        <w:jc w:val="both"/>
        <w:rPr>
          <w:ins w:id="2548" w:author="Camilo Cabrera" w:date="2017-12-11T22:19:00Z"/>
          <w:rPrChange w:id="2549" w:author="Camilo Cabrera" w:date="2017-12-11T22:19:00Z">
            <w:rPr>
              <w:ins w:id="2550" w:author="Camilo Cabrera" w:date="2017-12-11T22:19:00Z"/>
              <w:rFonts w:ascii="Arial" w:hAnsi="Arial" w:cs="Arial"/>
              <w:color w:val="000000"/>
            </w:rPr>
          </w:rPrChange>
        </w:rPr>
        <w:pPrChange w:id="2551" w:author="Camilo Cabrera" w:date="2017-12-11T22:19:00Z">
          <w:pPr>
            <w:pStyle w:val="NormalWeb"/>
            <w:spacing w:before="0" w:beforeAutospacing="0" w:after="0" w:afterAutospacing="0"/>
            <w:jc w:val="both"/>
          </w:pPr>
        </w:pPrChange>
      </w:pPr>
      <w:ins w:id="2552" w:author="Camilo Cabrera" w:date="2017-12-11T17:54:00Z">
        <w:r w:rsidRPr="009D4E1D">
          <w:rPr>
            <w:rFonts w:ascii="Arial" w:hAnsi="Arial" w:cs="Arial"/>
            <w:color w:val="000000"/>
          </w:rPr>
          <w:t>El 1% de las utilidades de los recursos de la secretaría van destinados a la adquisición de predios para el manejo de cuencas hidrográficas.</w:t>
        </w:r>
      </w:ins>
    </w:p>
    <w:p w14:paraId="48BA927C" w14:textId="77777777" w:rsidR="009D4E1D" w:rsidRPr="009D4E1D" w:rsidRDefault="002D0037" w:rsidP="00FE179B">
      <w:pPr>
        <w:pStyle w:val="NormalWeb"/>
        <w:numPr>
          <w:ilvl w:val="1"/>
          <w:numId w:val="71"/>
        </w:numPr>
        <w:spacing w:before="0" w:beforeAutospacing="0" w:after="0" w:afterAutospacing="0"/>
        <w:jc w:val="both"/>
        <w:rPr>
          <w:ins w:id="2553" w:author="Camilo Cabrera" w:date="2017-12-11T22:19:00Z"/>
          <w:rPrChange w:id="2554" w:author="Camilo Cabrera" w:date="2017-12-11T22:19:00Z">
            <w:rPr>
              <w:ins w:id="2555" w:author="Camilo Cabrera" w:date="2017-12-11T22:19:00Z"/>
              <w:rFonts w:ascii="Arial" w:hAnsi="Arial" w:cs="Arial"/>
              <w:color w:val="000000"/>
            </w:rPr>
          </w:rPrChange>
        </w:rPr>
        <w:pPrChange w:id="2556" w:author="Camilo Cabrera" w:date="2017-12-11T22:19:00Z">
          <w:pPr>
            <w:pStyle w:val="NormalWeb"/>
            <w:spacing w:before="0" w:beforeAutospacing="0" w:after="0" w:afterAutospacing="0"/>
            <w:jc w:val="both"/>
          </w:pPr>
        </w:pPrChange>
      </w:pPr>
      <w:ins w:id="2557" w:author="Camilo Cabrera" w:date="2017-12-11T17:54:00Z">
        <w:r w:rsidRPr="009D4E1D">
          <w:rPr>
            <w:rFonts w:ascii="Arial" w:hAnsi="Arial" w:cs="Arial"/>
            <w:color w:val="000000"/>
          </w:rPr>
          <w:lastRenderedPageBreak/>
          <w:t>Tiene las siguientes Secretarías Técnicas</w:t>
        </w:r>
      </w:ins>
    </w:p>
    <w:p w14:paraId="22B9ABB1" w14:textId="77777777" w:rsidR="009D4E1D" w:rsidRPr="009D4E1D" w:rsidRDefault="002D0037" w:rsidP="009D4E1D">
      <w:pPr>
        <w:pStyle w:val="NormalWeb"/>
        <w:numPr>
          <w:ilvl w:val="2"/>
          <w:numId w:val="71"/>
        </w:numPr>
        <w:spacing w:before="0" w:beforeAutospacing="0" w:after="0" w:afterAutospacing="0"/>
        <w:jc w:val="both"/>
        <w:rPr>
          <w:ins w:id="2558" w:author="Camilo Cabrera" w:date="2017-12-11T22:19:00Z"/>
          <w:rPrChange w:id="2559" w:author="Camilo Cabrera" w:date="2017-12-11T22:19:00Z">
            <w:rPr>
              <w:ins w:id="2560" w:author="Camilo Cabrera" w:date="2017-12-11T22:19:00Z"/>
              <w:rFonts w:ascii="Arial" w:hAnsi="Arial" w:cs="Arial"/>
              <w:color w:val="000000"/>
            </w:rPr>
          </w:rPrChange>
        </w:rPr>
        <w:pPrChange w:id="2561" w:author="Camilo Cabrera" w:date="2017-12-11T22:19:00Z">
          <w:pPr>
            <w:pStyle w:val="NormalWeb"/>
            <w:spacing w:before="0" w:beforeAutospacing="0" w:after="0" w:afterAutospacing="0"/>
            <w:jc w:val="both"/>
          </w:pPr>
        </w:pPrChange>
      </w:pPr>
      <w:ins w:id="2562" w:author="Camilo Cabrera" w:date="2017-12-11T17:54:00Z">
        <w:r w:rsidRPr="009D4E1D">
          <w:rPr>
            <w:rFonts w:ascii="Arial" w:hAnsi="Arial" w:cs="Arial"/>
            <w:color w:val="000000"/>
          </w:rPr>
          <w:t>Cacao a cargo de Franklin Cristofer Díaz Ninco.</w:t>
        </w:r>
      </w:ins>
    </w:p>
    <w:p w14:paraId="0384B7B8" w14:textId="77777777" w:rsidR="009D4E1D" w:rsidRPr="009D4E1D" w:rsidRDefault="002D0037" w:rsidP="009D13D6">
      <w:pPr>
        <w:pStyle w:val="NormalWeb"/>
        <w:numPr>
          <w:ilvl w:val="2"/>
          <w:numId w:val="71"/>
        </w:numPr>
        <w:spacing w:before="0" w:beforeAutospacing="0" w:after="0" w:afterAutospacing="0"/>
        <w:jc w:val="both"/>
        <w:rPr>
          <w:ins w:id="2563" w:author="Camilo Cabrera" w:date="2017-12-11T22:19:00Z"/>
          <w:rPrChange w:id="2564" w:author="Camilo Cabrera" w:date="2017-12-11T22:19:00Z">
            <w:rPr>
              <w:ins w:id="2565" w:author="Camilo Cabrera" w:date="2017-12-11T22:19:00Z"/>
              <w:rFonts w:ascii="Arial" w:hAnsi="Arial" w:cs="Arial"/>
              <w:color w:val="000000"/>
            </w:rPr>
          </w:rPrChange>
        </w:rPr>
        <w:pPrChange w:id="2566" w:author="Camilo Cabrera" w:date="2017-12-11T22:19:00Z">
          <w:pPr>
            <w:pStyle w:val="NormalWeb"/>
            <w:spacing w:before="0" w:beforeAutospacing="0" w:after="0" w:afterAutospacing="0"/>
            <w:jc w:val="both"/>
          </w:pPr>
        </w:pPrChange>
      </w:pPr>
      <w:ins w:id="2567" w:author="Camilo Cabrera" w:date="2017-12-11T17:54:00Z">
        <w:r w:rsidRPr="009D4E1D">
          <w:rPr>
            <w:rFonts w:ascii="Arial" w:hAnsi="Arial" w:cs="Arial"/>
            <w:color w:val="000000"/>
          </w:rPr>
          <w:t>Tabaco</w:t>
        </w:r>
      </w:ins>
    </w:p>
    <w:p w14:paraId="4BD6D2C5" w14:textId="77777777" w:rsidR="009D4E1D" w:rsidRPr="009D4E1D" w:rsidRDefault="002D0037" w:rsidP="001554CB">
      <w:pPr>
        <w:pStyle w:val="NormalWeb"/>
        <w:numPr>
          <w:ilvl w:val="1"/>
          <w:numId w:val="71"/>
        </w:numPr>
        <w:spacing w:before="0" w:beforeAutospacing="0" w:after="0" w:afterAutospacing="0"/>
        <w:jc w:val="both"/>
        <w:rPr>
          <w:ins w:id="2568" w:author="Camilo Cabrera" w:date="2017-12-11T22:19:00Z"/>
          <w:rPrChange w:id="2569" w:author="Camilo Cabrera" w:date="2017-12-11T22:19:00Z">
            <w:rPr>
              <w:ins w:id="2570" w:author="Camilo Cabrera" w:date="2017-12-11T22:19:00Z"/>
              <w:rFonts w:ascii="Arial" w:hAnsi="Arial" w:cs="Arial"/>
              <w:color w:val="000000"/>
            </w:rPr>
          </w:rPrChange>
        </w:rPr>
        <w:pPrChange w:id="2571" w:author="Camilo Cabrera" w:date="2017-12-11T22:19:00Z">
          <w:pPr>
            <w:pStyle w:val="NormalWeb"/>
            <w:spacing w:before="0" w:beforeAutospacing="0" w:after="0" w:afterAutospacing="0"/>
            <w:jc w:val="both"/>
          </w:pPr>
        </w:pPrChange>
      </w:pPr>
      <w:ins w:id="2572" w:author="Camilo Cabrera" w:date="2017-12-11T17:54:00Z">
        <w:r w:rsidRPr="009D4E1D">
          <w:rPr>
            <w:rFonts w:ascii="Arial" w:hAnsi="Arial" w:cs="Arial"/>
            <w:color w:val="000000"/>
          </w:rPr>
          <w:t xml:space="preserve">Responsable: William Cárdenas. </w:t>
        </w:r>
      </w:ins>
    </w:p>
    <w:p w14:paraId="7AC65D13" w14:textId="77777777" w:rsidR="009D4E1D" w:rsidRPr="009D4E1D" w:rsidRDefault="002D0037" w:rsidP="00FC611F">
      <w:pPr>
        <w:pStyle w:val="NormalWeb"/>
        <w:numPr>
          <w:ilvl w:val="0"/>
          <w:numId w:val="71"/>
        </w:numPr>
        <w:spacing w:before="0" w:beforeAutospacing="0" w:after="0" w:afterAutospacing="0"/>
        <w:jc w:val="both"/>
        <w:rPr>
          <w:ins w:id="2573" w:author="Camilo Cabrera" w:date="2017-12-11T22:19:00Z"/>
          <w:rPrChange w:id="2574" w:author="Camilo Cabrera" w:date="2017-12-11T22:19:00Z">
            <w:rPr>
              <w:ins w:id="2575" w:author="Camilo Cabrera" w:date="2017-12-11T22:19:00Z"/>
              <w:rFonts w:ascii="Arial" w:hAnsi="Arial" w:cs="Arial"/>
              <w:color w:val="000000"/>
            </w:rPr>
          </w:rPrChange>
        </w:rPr>
        <w:pPrChange w:id="2576" w:author="Camilo Cabrera" w:date="2017-12-11T22:19:00Z">
          <w:pPr>
            <w:pStyle w:val="NormalWeb"/>
            <w:spacing w:before="0" w:beforeAutospacing="0" w:after="0" w:afterAutospacing="0"/>
            <w:jc w:val="both"/>
          </w:pPr>
        </w:pPrChange>
      </w:pPr>
      <w:ins w:id="2577" w:author="Camilo Cabrera" w:date="2017-12-11T17:54:00Z">
        <w:r w:rsidRPr="009D4E1D">
          <w:rPr>
            <w:rFonts w:ascii="Arial" w:hAnsi="Arial" w:cs="Arial"/>
            <w:color w:val="000000"/>
          </w:rPr>
          <w:t>Minero</w:t>
        </w:r>
      </w:ins>
    </w:p>
    <w:p w14:paraId="7E22E9EC" w14:textId="77777777" w:rsidR="009D4E1D" w:rsidRDefault="002D0037" w:rsidP="002D0037">
      <w:pPr>
        <w:pStyle w:val="NormalWeb"/>
        <w:numPr>
          <w:ilvl w:val="1"/>
          <w:numId w:val="71"/>
        </w:numPr>
        <w:spacing w:before="0" w:beforeAutospacing="0" w:after="0" w:afterAutospacing="0"/>
        <w:jc w:val="both"/>
        <w:rPr>
          <w:ins w:id="2578" w:author="Camilo Cabrera" w:date="2017-12-11T22:19:00Z"/>
        </w:rPr>
        <w:pPrChange w:id="2579" w:author="Camilo Cabrera" w:date="2017-12-11T22:19:00Z">
          <w:pPr>
            <w:pStyle w:val="NormalWeb"/>
            <w:spacing w:before="0" w:beforeAutospacing="0" w:after="0" w:afterAutospacing="0"/>
            <w:jc w:val="both"/>
          </w:pPr>
        </w:pPrChange>
      </w:pPr>
      <w:ins w:id="2580" w:author="Camilo Cabrera" w:date="2017-12-11T17:54:00Z">
        <w:r w:rsidRPr="009D4E1D">
          <w:rPr>
            <w:rFonts w:ascii="Arial" w:hAnsi="Arial" w:cs="Arial"/>
            <w:color w:val="000000"/>
          </w:rPr>
          <w:t>Aprox. 1% del presupuesto de la Secretaría.</w:t>
        </w:r>
      </w:ins>
    </w:p>
    <w:p w14:paraId="1BAFA222" w14:textId="77777777" w:rsidR="009D4E1D" w:rsidRPr="009D4E1D" w:rsidRDefault="002D0037" w:rsidP="00CC5014">
      <w:pPr>
        <w:pStyle w:val="NormalWeb"/>
        <w:numPr>
          <w:ilvl w:val="1"/>
          <w:numId w:val="71"/>
        </w:numPr>
        <w:spacing w:before="0" w:beforeAutospacing="0" w:after="0" w:afterAutospacing="0"/>
        <w:jc w:val="both"/>
        <w:rPr>
          <w:ins w:id="2581" w:author="Camilo Cabrera" w:date="2017-12-11T22:19:00Z"/>
          <w:rPrChange w:id="2582" w:author="Camilo Cabrera" w:date="2017-12-11T22:19:00Z">
            <w:rPr>
              <w:ins w:id="2583" w:author="Camilo Cabrera" w:date="2017-12-11T22:19:00Z"/>
              <w:rFonts w:ascii="Arial" w:hAnsi="Arial" w:cs="Arial"/>
              <w:color w:val="000000"/>
            </w:rPr>
          </w:rPrChange>
        </w:rPr>
        <w:pPrChange w:id="2584" w:author="Camilo Cabrera" w:date="2017-12-11T22:19:00Z">
          <w:pPr>
            <w:pStyle w:val="NormalWeb"/>
            <w:spacing w:before="0" w:beforeAutospacing="0" w:after="0" w:afterAutospacing="0"/>
            <w:jc w:val="both"/>
          </w:pPr>
        </w:pPrChange>
      </w:pPr>
      <w:ins w:id="2585" w:author="Camilo Cabrera" w:date="2017-12-11T17:54:00Z">
        <w:r w:rsidRPr="009D4E1D">
          <w:rPr>
            <w:rFonts w:ascii="Arial" w:hAnsi="Arial" w:cs="Arial"/>
            <w:color w:val="000000"/>
          </w:rPr>
          <w:t>Tiene la Secretaría Técnica Agrominera a cargo de Miguel Javela.  </w:t>
        </w:r>
      </w:ins>
    </w:p>
    <w:p w14:paraId="7B772431" w14:textId="46D605F7" w:rsidR="002D0037" w:rsidRDefault="002D0037" w:rsidP="00CC5014">
      <w:pPr>
        <w:pStyle w:val="NormalWeb"/>
        <w:numPr>
          <w:ilvl w:val="1"/>
          <w:numId w:val="71"/>
        </w:numPr>
        <w:spacing w:before="0" w:beforeAutospacing="0" w:after="0" w:afterAutospacing="0"/>
        <w:jc w:val="both"/>
        <w:rPr>
          <w:ins w:id="2586" w:author="Camilo Cabrera" w:date="2017-12-11T17:54:00Z"/>
        </w:rPr>
        <w:pPrChange w:id="2587" w:author="Camilo Cabrera" w:date="2017-12-11T22:19:00Z">
          <w:pPr>
            <w:pStyle w:val="NormalWeb"/>
            <w:spacing w:before="0" w:beforeAutospacing="0" w:after="0" w:afterAutospacing="0"/>
            <w:jc w:val="both"/>
          </w:pPr>
        </w:pPrChange>
      </w:pPr>
      <w:ins w:id="2588" w:author="Camilo Cabrera" w:date="2017-12-11T17:54:00Z">
        <w:r w:rsidRPr="009D4E1D">
          <w:rPr>
            <w:rFonts w:ascii="Arial" w:hAnsi="Arial" w:cs="Arial"/>
            <w:color w:val="000000"/>
          </w:rPr>
          <w:t xml:space="preserve">La Agencia Nacional de Minería tiene el Catastro Minero. Esa información se publica en el portal y se publican títulos y solicitudes. </w:t>
        </w:r>
      </w:ins>
    </w:p>
    <w:p w14:paraId="24B46B7B" w14:textId="77777777" w:rsidR="002D0037" w:rsidRDefault="002D0037" w:rsidP="002D0037">
      <w:pPr>
        <w:rPr>
          <w:ins w:id="2589" w:author="Camilo Cabrera" w:date="2017-12-11T17:54:00Z"/>
        </w:rPr>
      </w:pPr>
    </w:p>
    <w:p w14:paraId="710C316C" w14:textId="213E7553" w:rsidR="002D0037" w:rsidRDefault="002D0037" w:rsidP="00D427E4">
      <w:pPr>
        <w:pStyle w:val="NormalWeb"/>
        <w:spacing w:before="0" w:beforeAutospacing="0" w:after="0" w:afterAutospacing="0"/>
        <w:jc w:val="both"/>
        <w:rPr>
          <w:ins w:id="2590" w:author="Camilo Cabrera" w:date="2017-12-11T22:20:00Z"/>
          <w:rFonts w:ascii="Arial" w:hAnsi="Arial" w:cs="Arial"/>
          <w:color w:val="000000"/>
        </w:rPr>
        <w:pPrChange w:id="2591" w:author="Camilo Cabrera" w:date="2017-12-11T22:20:00Z">
          <w:pPr/>
        </w:pPrChange>
      </w:pPr>
      <w:ins w:id="2592" w:author="Camilo Cabrera" w:date="2017-12-11T17:54:00Z">
        <w:r>
          <w:rPr>
            <w:rFonts w:ascii="Arial" w:hAnsi="Arial" w:cs="Arial"/>
            <w:color w:val="000000"/>
          </w:rPr>
          <w:t>Existe un programa dentro de la SEDAM llamado “Reforestación”. Así mismo hay programas transversales a la Secretaría como el Observatorio, Mujer Rural, Jóvenes Rurales, Créditos al campesino, Alianzas Productivas (Ricardo Arciniégas), entre otros. El Observatorio era el único articulador de programas. Hay programas que son subsidiarios de créditos y hay programas que funcionan en convenio con instituciones. Como las agencias de desarrollo rural, agencia de minería, universidades y SENA.</w:t>
        </w:r>
      </w:ins>
    </w:p>
    <w:p w14:paraId="7427B1E3" w14:textId="77777777" w:rsidR="00D427E4" w:rsidRDefault="00D427E4" w:rsidP="00D427E4">
      <w:pPr>
        <w:pStyle w:val="NormalWeb"/>
        <w:spacing w:before="0" w:beforeAutospacing="0" w:after="0" w:afterAutospacing="0"/>
        <w:jc w:val="both"/>
        <w:rPr>
          <w:ins w:id="2593" w:author="Camilo Cabrera" w:date="2017-12-11T17:54:00Z"/>
        </w:rPr>
        <w:pPrChange w:id="2594" w:author="Camilo Cabrera" w:date="2017-12-11T22:20:00Z">
          <w:pPr/>
        </w:pPrChange>
      </w:pPr>
    </w:p>
    <w:p w14:paraId="7BD0EE32" w14:textId="77777777" w:rsidR="002D0037" w:rsidRDefault="002D0037" w:rsidP="002D0037">
      <w:pPr>
        <w:pStyle w:val="NormalWeb"/>
        <w:spacing w:before="0" w:beforeAutospacing="0" w:after="0" w:afterAutospacing="0"/>
        <w:jc w:val="both"/>
        <w:rPr>
          <w:ins w:id="2595" w:author="Camilo Cabrera" w:date="2017-12-11T17:54:00Z"/>
        </w:rPr>
      </w:pPr>
      <w:ins w:id="2596" w:author="Camilo Cabrera" w:date="2017-12-11T17:54:00Z">
        <w:r>
          <w:rPr>
            <w:rFonts w:ascii="Arial" w:hAnsi="Arial" w:cs="Arial"/>
            <w:color w:val="000000"/>
          </w:rPr>
          <w:t>Jhon Garay era la persona que sacaba los datos de producción (volúmenes), costos de producción (dinero), áreas de producción (área), tiempos de producción, etc. Dicha persona no trabaja más en la Gobernación y hay un problema de trazabilidad en esta data.</w:t>
        </w:r>
      </w:ins>
    </w:p>
    <w:p w14:paraId="383B4907" w14:textId="32E6F187" w:rsidR="002D0037" w:rsidRPr="006C631A" w:rsidRDefault="002D0037" w:rsidP="00E15D64">
      <w:pPr>
        <w:pStyle w:val="NoSpacing"/>
        <w:rPr>
          <w:ins w:id="2597" w:author="Camilo Cabrera" w:date="2017-12-11T17:43:00Z"/>
          <w:color w:val="B2A1C7" w:themeColor="accent4" w:themeTint="99"/>
        </w:rPr>
      </w:pPr>
    </w:p>
    <w:p w14:paraId="7B3A434F" w14:textId="77777777" w:rsidR="00B17AE6" w:rsidRPr="006C631A" w:rsidRDefault="00B17AE6" w:rsidP="008F2D57">
      <w:pPr>
        <w:pStyle w:val="NoSpacing"/>
        <w:rPr>
          <w:color w:val="B2A1C7" w:themeColor="accent4" w:themeTint="99"/>
        </w:rPr>
      </w:pPr>
    </w:p>
    <w:p w14:paraId="40DA4F5D" w14:textId="77777777" w:rsidR="008F2D57" w:rsidRPr="006C631A" w:rsidRDefault="008F2D57" w:rsidP="00427E2F">
      <w:pPr>
        <w:pStyle w:val="NoSpacing"/>
        <w:numPr>
          <w:ilvl w:val="0"/>
          <w:numId w:val="15"/>
        </w:numPr>
        <w:rPr>
          <w:b/>
          <w:color w:val="B2A1C7" w:themeColor="accent4" w:themeTint="99"/>
        </w:rPr>
      </w:pPr>
      <w:r w:rsidRPr="006C631A">
        <w:rPr>
          <w:b/>
          <w:color w:val="B2A1C7" w:themeColor="accent4" w:themeTint="99"/>
        </w:rPr>
        <w:t>Calidad de la información</w:t>
      </w:r>
    </w:p>
    <w:p w14:paraId="12236ACB" w14:textId="77777777" w:rsidR="008F2D57" w:rsidRPr="006C631A" w:rsidRDefault="008F2D57" w:rsidP="008F2D57">
      <w:pPr>
        <w:pStyle w:val="NoSpacing"/>
        <w:rPr>
          <w:b/>
          <w:color w:val="B2A1C7" w:themeColor="accent4" w:themeTint="99"/>
        </w:rPr>
      </w:pPr>
    </w:p>
    <w:p w14:paraId="73C4B693" w14:textId="61D81C47" w:rsidR="008F2D57" w:rsidRPr="006C631A" w:rsidRDefault="008F2D57" w:rsidP="008F2D57">
      <w:pPr>
        <w:pStyle w:val="NoSpacing"/>
        <w:rPr>
          <w:color w:val="B2A1C7" w:themeColor="accent4" w:themeTint="99"/>
        </w:rPr>
      </w:pPr>
      <w:r w:rsidRPr="006C631A">
        <w:rPr>
          <w:color w:val="B2A1C7" w:themeColor="accent4" w:themeTint="99"/>
        </w:rPr>
        <w:t>Hay dos operarios en el SIR</w:t>
      </w:r>
      <w:ins w:id="2598" w:author="Camilo Cabrera" w:date="2017-12-11T16:18:00Z">
        <w:r w:rsidR="009B5FF1">
          <w:rPr>
            <w:color w:val="B2A1C7" w:themeColor="accent4" w:themeTint="99"/>
          </w:rPr>
          <w:t xml:space="preserve"> </w:t>
        </w:r>
      </w:ins>
      <w:del w:id="2599" w:author="Camilo Cabrera" w:date="2017-12-11T16:18:00Z">
        <w:r w:rsidRPr="006C631A" w:rsidDel="009B5FF1">
          <w:rPr>
            <w:color w:val="B2A1C7" w:themeColor="accent4" w:themeTint="99"/>
          </w:rPr>
          <w:delText xml:space="preserve">. Son </w:delText>
        </w:r>
      </w:del>
      <w:r w:rsidRPr="006C631A">
        <w:rPr>
          <w:color w:val="B2A1C7" w:themeColor="accent4" w:themeTint="99"/>
        </w:rPr>
        <w:t xml:space="preserve">responsables de la recolección, almacenamiento, verificación y organización en tablas de Excel del material sociodemográfico y económico del </w:t>
      </w:r>
      <w:r w:rsidR="001918CA" w:rsidRPr="006C631A">
        <w:rPr>
          <w:color w:val="B2A1C7" w:themeColor="accent4" w:themeTint="99"/>
        </w:rPr>
        <w:t>d</w:t>
      </w:r>
      <w:r w:rsidRPr="006C631A">
        <w:rPr>
          <w:color w:val="B2A1C7" w:themeColor="accent4" w:themeTint="99"/>
        </w:rPr>
        <w:t>epartamento. En algunos casos, son responsables también de publicar la información en la página web con el mismo formato, omitiendo la posibilidad de integrarla.</w:t>
      </w:r>
    </w:p>
    <w:p w14:paraId="5C9D1485" w14:textId="77777777" w:rsidR="008F2D57" w:rsidRPr="006C631A" w:rsidRDefault="008F2D57" w:rsidP="008F2D57">
      <w:pPr>
        <w:pStyle w:val="NoSpacing"/>
        <w:rPr>
          <w:color w:val="B2A1C7" w:themeColor="accent4" w:themeTint="99"/>
        </w:rPr>
      </w:pPr>
    </w:p>
    <w:p w14:paraId="11291A8B" w14:textId="135E93CE" w:rsidR="008F2D57" w:rsidRPr="006C631A" w:rsidRDefault="008F2D57" w:rsidP="008F2D57">
      <w:pPr>
        <w:pStyle w:val="NoSpacing"/>
        <w:rPr>
          <w:color w:val="B2A1C7" w:themeColor="accent4" w:themeTint="99"/>
        </w:rPr>
      </w:pPr>
      <w:r w:rsidRPr="006C631A">
        <w:rPr>
          <w:color w:val="B2A1C7" w:themeColor="accent4" w:themeTint="99"/>
        </w:rPr>
        <w:t>En los datos generados en entidades territoriales y regionales del SIR, existen cuatro macro categorías en don</w:t>
      </w:r>
      <w:r w:rsidR="00B17AE6" w:rsidRPr="006C631A">
        <w:rPr>
          <w:color w:val="B2A1C7" w:themeColor="accent4" w:themeTint="99"/>
        </w:rPr>
        <w:t xml:space="preserve">de se almacena la información: </w:t>
      </w:r>
      <w:r w:rsidR="001918CA" w:rsidRPr="006C631A">
        <w:rPr>
          <w:color w:val="B2A1C7" w:themeColor="accent4" w:themeTint="99"/>
        </w:rPr>
        <w:t>“</w:t>
      </w:r>
      <w:r w:rsidR="00B17AE6" w:rsidRPr="006C631A">
        <w:rPr>
          <w:color w:val="B2A1C7" w:themeColor="accent4" w:themeTint="99"/>
        </w:rPr>
        <w:t>e</w:t>
      </w:r>
      <w:r w:rsidRPr="006C631A">
        <w:rPr>
          <w:color w:val="B2A1C7" w:themeColor="accent4" w:themeTint="99"/>
        </w:rPr>
        <w:t>conomía</w:t>
      </w:r>
      <w:r w:rsidR="001918CA" w:rsidRPr="006C631A">
        <w:rPr>
          <w:color w:val="B2A1C7" w:themeColor="accent4" w:themeTint="99"/>
        </w:rPr>
        <w:t>”</w:t>
      </w:r>
      <w:r w:rsidRPr="006C631A">
        <w:rPr>
          <w:color w:val="B2A1C7" w:themeColor="accent4" w:themeTint="99"/>
        </w:rPr>
        <w:t xml:space="preserve">, </w:t>
      </w:r>
      <w:r w:rsidR="001918CA" w:rsidRPr="006C631A">
        <w:rPr>
          <w:color w:val="B2A1C7" w:themeColor="accent4" w:themeTint="99"/>
        </w:rPr>
        <w:lastRenderedPageBreak/>
        <w:t>“</w:t>
      </w:r>
      <w:r w:rsidR="00B17AE6" w:rsidRPr="006C631A">
        <w:rPr>
          <w:color w:val="B2A1C7" w:themeColor="accent4" w:themeTint="99"/>
        </w:rPr>
        <w:t>g</w:t>
      </w:r>
      <w:r w:rsidRPr="006C631A">
        <w:rPr>
          <w:color w:val="B2A1C7" w:themeColor="accent4" w:themeTint="99"/>
        </w:rPr>
        <w:t>obernanza</w:t>
      </w:r>
      <w:r w:rsidR="001918CA" w:rsidRPr="006C631A">
        <w:rPr>
          <w:color w:val="B2A1C7" w:themeColor="accent4" w:themeTint="99"/>
        </w:rPr>
        <w:t>”</w:t>
      </w:r>
      <w:r w:rsidRPr="006C631A">
        <w:rPr>
          <w:color w:val="B2A1C7" w:themeColor="accent4" w:themeTint="99"/>
        </w:rPr>
        <w:t xml:space="preserve">, </w:t>
      </w:r>
      <w:r w:rsidR="001918CA" w:rsidRPr="006C631A">
        <w:rPr>
          <w:color w:val="B2A1C7" w:themeColor="accent4" w:themeTint="99"/>
        </w:rPr>
        <w:t>“</w:t>
      </w:r>
      <w:r w:rsidR="00B17AE6" w:rsidRPr="006C631A">
        <w:rPr>
          <w:color w:val="B2A1C7" w:themeColor="accent4" w:themeTint="99"/>
        </w:rPr>
        <w:t>s</w:t>
      </w:r>
      <w:r w:rsidRPr="006C631A">
        <w:rPr>
          <w:color w:val="B2A1C7" w:themeColor="accent4" w:themeTint="99"/>
        </w:rPr>
        <w:t>ocial</w:t>
      </w:r>
      <w:r w:rsidR="001918CA" w:rsidRPr="006C631A">
        <w:rPr>
          <w:color w:val="B2A1C7" w:themeColor="accent4" w:themeTint="99"/>
        </w:rPr>
        <w:t>”</w:t>
      </w:r>
      <w:r w:rsidRPr="006C631A">
        <w:rPr>
          <w:color w:val="B2A1C7" w:themeColor="accent4" w:themeTint="99"/>
        </w:rPr>
        <w:t xml:space="preserve"> y </w:t>
      </w:r>
      <w:r w:rsidR="001918CA" w:rsidRPr="006C631A">
        <w:rPr>
          <w:color w:val="B2A1C7" w:themeColor="accent4" w:themeTint="99"/>
        </w:rPr>
        <w:t>“</w:t>
      </w:r>
      <w:r w:rsidR="00B17AE6" w:rsidRPr="006C631A">
        <w:rPr>
          <w:color w:val="B2A1C7" w:themeColor="accent4" w:themeTint="99"/>
        </w:rPr>
        <w:t>t</w:t>
      </w:r>
      <w:r w:rsidRPr="006C631A">
        <w:rPr>
          <w:color w:val="B2A1C7" w:themeColor="accent4" w:themeTint="99"/>
        </w:rPr>
        <w:t>erritorial</w:t>
      </w:r>
      <w:r w:rsidR="001918CA" w:rsidRPr="006C631A">
        <w:rPr>
          <w:color w:val="B2A1C7" w:themeColor="accent4" w:themeTint="99"/>
        </w:rPr>
        <w:t>”</w:t>
      </w:r>
      <w:r w:rsidRPr="006C631A">
        <w:rPr>
          <w:color w:val="B2A1C7" w:themeColor="accent4" w:themeTint="99"/>
        </w:rPr>
        <w:t>, cada una con sus respectivas subcategorías. Por ejempl</w:t>
      </w:r>
      <w:r w:rsidR="00B17AE6" w:rsidRPr="006C631A">
        <w:rPr>
          <w:color w:val="B2A1C7" w:themeColor="accent4" w:themeTint="99"/>
        </w:rPr>
        <w:t xml:space="preserve">o, </w:t>
      </w:r>
      <w:r w:rsidR="001918CA" w:rsidRPr="006C631A">
        <w:rPr>
          <w:color w:val="B2A1C7" w:themeColor="accent4" w:themeTint="99"/>
        </w:rPr>
        <w:t>“</w:t>
      </w:r>
      <w:r w:rsidR="00B17AE6" w:rsidRPr="006C631A">
        <w:rPr>
          <w:color w:val="B2A1C7" w:themeColor="accent4" w:themeTint="99"/>
        </w:rPr>
        <w:t>t</w:t>
      </w:r>
      <w:r w:rsidRPr="006C631A">
        <w:rPr>
          <w:color w:val="B2A1C7" w:themeColor="accent4" w:themeTint="99"/>
        </w:rPr>
        <w:t>erritorial</w:t>
      </w:r>
      <w:r w:rsidR="001918CA" w:rsidRPr="006C631A">
        <w:rPr>
          <w:color w:val="B2A1C7" w:themeColor="accent4" w:themeTint="99"/>
        </w:rPr>
        <w:t>”</w:t>
      </w:r>
      <w:r w:rsidRPr="006C631A">
        <w:rPr>
          <w:color w:val="B2A1C7" w:themeColor="accent4" w:themeTint="99"/>
        </w:rPr>
        <w:t xml:space="preserve"> contiene las categorías </w:t>
      </w:r>
      <w:r w:rsidR="001918CA" w:rsidRPr="006C631A">
        <w:rPr>
          <w:color w:val="B2A1C7" w:themeColor="accent4" w:themeTint="99"/>
        </w:rPr>
        <w:t>“</w:t>
      </w:r>
      <w:r w:rsidR="00B17AE6" w:rsidRPr="006C631A">
        <w:rPr>
          <w:color w:val="B2A1C7" w:themeColor="accent4" w:themeTint="99"/>
        </w:rPr>
        <w:t>i</w:t>
      </w:r>
      <w:r w:rsidRPr="006C631A">
        <w:rPr>
          <w:color w:val="B2A1C7" w:themeColor="accent4" w:themeTint="99"/>
        </w:rPr>
        <w:t>nfraestructura</w:t>
      </w:r>
      <w:r w:rsidR="001918CA" w:rsidRPr="006C631A">
        <w:rPr>
          <w:color w:val="B2A1C7" w:themeColor="accent4" w:themeTint="99"/>
        </w:rPr>
        <w:t>”</w:t>
      </w:r>
      <w:r w:rsidRPr="006C631A">
        <w:rPr>
          <w:color w:val="B2A1C7" w:themeColor="accent4" w:themeTint="99"/>
        </w:rPr>
        <w:t xml:space="preserve">, </w:t>
      </w:r>
      <w:r w:rsidR="001918CA" w:rsidRPr="006C631A">
        <w:rPr>
          <w:color w:val="B2A1C7" w:themeColor="accent4" w:themeTint="99"/>
        </w:rPr>
        <w:t>“</w:t>
      </w:r>
      <w:r w:rsidR="00B17AE6" w:rsidRPr="006C631A">
        <w:rPr>
          <w:color w:val="B2A1C7" w:themeColor="accent4" w:themeTint="99"/>
        </w:rPr>
        <w:t>m</w:t>
      </w:r>
      <w:r w:rsidRPr="006C631A">
        <w:rPr>
          <w:color w:val="B2A1C7" w:themeColor="accent4" w:themeTint="99"/>
        </w:rPr>
        <w:t xml:space="preserve">edio </w:t>
      </w:r>
      <w:r w:rsidR="00B17AE6" w:rsidRPr="006C631A">
        <w:rPr>
          <w:color w:val="B2A1C7" w:themeColor="accent4" w:themeTint="99"/>
        </w:rPr>
        <w:t>a</w:t>
      </w:r>
      <w:r w:rsidRPr="006C631A">
        <w:rPr>
          <w:color w:val="B2A1C7" w:themeColor="accent4" w:themeTint="99"/>
        </w:rPr>
        <w:t>mbiente</w:t>
      </w:r>
      <w:r w:rsidR="001918CA" w:rsidRPr="006C631A">
        <w:rPr>
          <w:color w:val="B2A1C7" w:themeColor="accent4" w:themeTint="99"/>
        </w:rPr>
        <w:t>”</w:t>
      </w:r>
      <w:r w:rsidRPr="006C631A">
        <w:rPr>
          <w:color w:val="B2A1C7" w:themeColor="accent4" w:themeTint="99"/>
        </w:rPr>
        <w:t xml:space="preserve">, </w:t>
      </w:r>
      <w:r w:rsidR="001918CA" w:rsidRPr="006C631A">
        <w:rPr>
          <w:color w:val="B2A1C7" w:themeColor="accent4" w:themeTint="99"/>
        </w:rPr>
        <w:t>“</w:t>
      </w:r>
      <w:r w:rsidR="00B17AE6" w:rsidRPr="006C631A">
        <w:rPr>
          <w:color w:val="B2A1C7" w:themeColor="accent4" w:themeTint="99"/>
        </w:rPr>
        <w:t>o</w:t>
      </w:r>
      <w:r w:rsidRPr="006C631A">
        <w:rPr>
          <w:color w:val="B2A1C7" w:themeColor="accent4" w:themeTint="99"/>
        </w:rPr>
        <w:t>rdenamiento</w:t>
      </w:r>
      <w:r w:rsidR="001918CA" w:rsidRPr="006C631A">
        <w:rPr>
          <w:color w:val="B2A1C7" w:themeColor="accent4" w:themeTint="99"/>
        </w:rPr>
        <w:t>”</w:t>
      </w:r>
      <w:r w:rsidRPr="006C631A">
        <w:rPr>
          <w:color w:val="B2A1C7" w:themeColor="accent4" w:themeTint="99"/>
        </w:rPr>
        <w:t xml:space="preserve"> y </w:t>
      </w:r>
      <w:r w:rsidR="001918CA" w:rsidRPr="006C631A">
        <w:rPr>
          <w:color w:val="B2A1C7" w:themeColor="accent4" w:themeTint="99"/>
        </w:rPr>
        <w:t>“</w:t>
      </w:r>
      <w:r w:rsidR="00B17AE6" w:rsidRPr="006C631A">
        <w:rPr>
          <w:color w:val="B2A1C7" w:themeColor="accent4" w:themeTint="99"/>
        </w:rPr>
        <w:t>p</w:t>
      </w:r>
      <w:r w:rsidRPr="006C631A">
        <w:rPr>
          <w:color w:val="B2A1C7" w:themeColor="accent4" w:themeTint="99"/>
        </w:rPr>
        <w:t xml:space="preserve">revención y </w:t>
      </w:r>
      <w:r w:rsidR="00B17AE6" w:rsidRPr="006C631A">
        <w:rPr>
          <w:color w:val="B2A1C7" w:themeColor="accent4" w:themeTint="99"/>
        </w:rPr>
        <w:t>a</w:t>
      </w:r>
      <w:r w:rsidRPr="006C631A">
        <w:rPr>
          <w:color w:val="B2A1C7" w:themeColor="accent4" w:themeTint="99"/>
        </w:rPr>
        <w:t xml:space="preserve">tención de </w:t>
      </w:r>
      <w:r w:rsidR="00B17AE6" w:rsidRPr="006C631A">
        <w:rPr>
          <w:color w:val="B2A1C7" w:themeColor="accent4" w:themeTint="99"/>
        </w:rPr>
        <w:t>d</w:t>
      </w:r>
      <w:r w:rsidRPr="006C631A">
        <w:rPr>
          <w:color w:val="B2A1C7" w:themeColor="accent4" w:themeTint="99"/>
        </w:rPr>
        <w:t>esastres</w:t>
      </w:r>
      <w:r w:rsidR="001918CA" w:rsidRPr="006C631A">
        <w:rPr>
          <w:color w:val="B2A1C7" w:themeColor="accent4" w:themeTint="99"/>
        </w:rPr>
        <w:t>”</w:t>
      </w:r>
      <w:r w:rsidRPr="006C631A">
        <w:rPr>
          <w:color w:val="B2A1C7" w:themeColor="accent4" w:themeTint="99"/>
        </w:rPr>
        <w:t>. Así mismo, cada categoría contiene, en algunos casos, una o varias subcategorías.</w:t>
      </w:r>
    </w:p>
    <w:p w14:paraId="70EC135F" w14:textId="77777777" w:rsidR="008F2D57" w:rsidRPr="006C631A" w:rsidRDefault="008F2D57" w:rsidP="008F2D57">
      <w:pPr>
        <w:pStyle w:val="NoSpacing"/>
        <w:rPr>
          <w:color w:val="B2A1C7" w:themeColor="accent4" w:themeTint="99"/>
        </w:rPr>
      </w:pPr>
    </w:p>
    <w:p w14:paraId="785FBA12" w14:textId="77777777" w:rsidR="008F2D57" w:rsidRPr="006C631A" w:rsidRDefault="008F2D57" w:rsidP="00427E2F">
      <w:pPr>
        <w:pStyle w:val="NoSpacing"/>
        <w:numPr>
          <w:ilvl w:val="0"/>
          <w:numId w:val="15"/>
        </w:numPr>
        <w:rPr>
          <w:b/>
          <w:color w:val="B2A1C7" w:themeColor="accent4" w:themeTint="99"/>
        </w:rPr>
      </w:pPr>
      <w:r w:rsidRPr="006C631A">
        <w:rPr>
          <w:b/>
          <w:color w:val="B2A1C7" w:themeColor="accent4" w:themeTint="99"/>
        </w:rPr>
        <w:t>Contenido</w:t>
      </w:r>
    </w:p>
    <w:p w14:paraId="0B722DF7" w14:textId="77777777" w:rsidR="008F2D57" w:rsidRPr="006C631A" w:rsidRDefault="008F2D57" w:rsidP="008F2D57">
      <w:pPr>
        <w:pStyle w:val="NoSpacing"/>
        <w:rPr>
          <w:color w:val="B2A1C7" w:themeColor="accent4" w:themeTint="99"/>
        </w:rPr>
      </w:pPr>
    </w:p>
    <w:p w14:paraId="365A2616" w14:textId="77777777" w:rsidR="008F2D57" w:rsidRPr="006C631A" w:rsidRDefault="008F2D57" w:rsidP="008F2D57">
      <w:pPr>
        <w:pStyle w:val="NoSpacing"/>
        <w:rPr>
          <w:color w:val="B2A1C7" w:themeColor="accent4" w:themeTint="99"/>
        </w:rPr>
      </w:pPr>
      <w:r w:rsidRPr="006C631A">
        <w:rPr>
          <w:color w:val="B2A1C7" w:themeColor="accent4" w:themeTint="99"/>
        </w:rPr>
        <w:t>El contenido se encuentra desactualizado a la fecha, en parte a la percepción de irrelevancia que tiene la información por parte de las demás entidades y por otra al ser solicitada en forma de reporte informativo y no obligatorio. Los informes carecen de solidez o respaldo administrativo para la consulta de datos y carecen de garantía de calidad a través de protocolos de almacenamiento de datos.</w:t>
      </w:r>
    </w:p>
    <w:p w14:paraId="3B73ED2A" w14:textId="77777777" w:rsidR="008F2D57" w:rsidRPr="006C631A" w:rsidRDefault="008F2D57" w:rsidP="008F2D57">
      <w:pPr>
        <w:pStyle w:val="NoSpacing"/>
        <w:rPr>
          <w:color w:val="B2A1C7" w:themeColor="accent4" w:themeTint="99"/>
        </w:rPr>
      </w:pPr>
    </w:p>
    <w:p w14:paraId="695E2F8F" w14:textId="14E93CA0" w:rsidR="008F2D57" w:rsidRPr="006C631A" w:rsidRDefault="008F2D57" w:rsidP="008F2D57">
      <w:pPr>
        <w:pStyle w:val="NoSpacing"/>
        <w:rPr>
          <w:color w:val="B2A1C7" w:themeColor="accent4" w:themeTint="99"/>
        </w:rPr>
      </w:pPr>
      <w:r w:rsidRPr="006C631A">
        <w:rPr>
          <w:color w:val="B2A1C7" w:themeColor="accent4" w:themeTint="99"/>
        </w:rPr>
        <w:t xml:space="preserve">El SIR no tiene una plataforma de recopilación de reportes y, por ende, son enviados por correo electrónico a los funcionarios, aumentando el riesgo de error en digitalización, transferencia e interpretación, incluso el riesgo que un operario termine su contrato con la </w:t>
      </w:r>
      <w:r w:rsidR="00933904" w:rsidRPr="006C631A">
        <w:rPr>
          <w:color w:val="B2A1C7" w:themeColor="accent4" w:themeTint="99"/>
        </w:rPr>
        <w:t>g</w:t>
      </w:r>
      <w:r w:rsidRPr="006C631A">
        <w:rPr>
          <w:color w:val="B2A1C7" w:themeColor="accent4" w:themeTint="99"/>
        </w:rPr>
        <w:t>obernación y se lleve el saber-hacer (know-how) del proceso. Esta situación reduce la productividad por el operario al manipular la información manualmente y, en consecuencia, limita la divulgación de la información en tiempo real.</w:t>
      </w:r>
    </w:p>
    <w:p w14:paraId="5D536FD7" w14:textId="0A3C1D42" w:rsidR="008F2D57" w:rsidRPr="006C631A" w:rsidDel="00476EC7" w:rsidRDefault="008F2D57" w:rsidP="008F2D57">
      <w:pPr>
        <w:pStyle w:val="NoSpacing"/>
        <w:rPr>
          <w:del w:id="2600" w:author="Juan Manuel Velásquez Isaza" w:date="2017-05-31T09:22:00Z"/>
          <w:color w:val="B2A1C7" w:themeColor="accent4" w:themeTint="99"/>
        </w:rPr>
      </w:pPr>
    </w:p>
    <w:p w14:paraId="52C7922D" w14:textId="1C489D0D" w:rsidR="00933904" w:rsidDel="00784D1D" w:rsidRDefault="003C3F2C" w:rsidP="00784D1D">
      <w:pPr>
        <w:pStyle w:val="NoSpacing"/>
        <w:rPr>
          <w:del w:id="2601" w:author="Camilo Cabrera" w:date="2017-12-11T16:15:00Z"/>
          <w:color w:val="B2A1C7" w:themeColor="accent4" w:themeTint="99"/>
        </w:rPr>
      </w:pPr>
      <w:ins w:id="2602" w:author="Camilo Cabrera" w:date="2017-12-11T17:02:00Z">
        <w:r>
          <w:rPr>
            <w:color w:val="B2A1C7" w:themeColor="accent4" w:themeTint="99"/>
          </w:rPr>
          <w:t>Para mitigar este inconveniente, el equipo S</w:t>
        </w:r>
      </w:ins>
      <w:ins w:id="2603" w:author="Camilo Cabrera" w:date="2017-12-11T17:03:00Z">
        <w:r>
          <w:rPr>
            <w:color w:val="B2A1C7" w:themeColor="accent4" w:themeTint="99"/>
          </w:rPr>
          <w:t>IR desarrolló el Modelo de Da</w:t>
        </w:r>
        <w:r w:rsidR="00784D1D">
          <w:rPr>
            <w:color w:val="B2A1C7" w:themeColor="accent4" w:themeTint="99"/>
          </w:rPr>
          <w:t xml:space="preserve">tos </w:t>
        </w:r>
      </w:ins>
      <w:ins w:id="2604" w:author="Camilo Cabrera" w:date="2017-12-11T17:05:00Z">
        <w:r w:rsidR="00784D1D">
          <w:rPr>
            <w:color w:val="B2A1C7" w:themeColor="accent4" w:themeTint="99"/>
          </w:rPr>
          <w:t xml:space="preserve">y comenzó con el </w:t>
        </w:r>
      </w:ins>
    </w:p>
    <w:p w14:paraId="00B6A8FE" w14:textId="2F5F0732" w:rsidR="00784D1D" w:rsidRDefault="00784D1D" w:rsidP="00784D1D">
      <w:pPr>
        <w:pStyle w:val="NoSpacing"/>
        <w:rPr>
          <w:ins w:id="2605" w:author="Camilo Cabrera" w:date="2017-12-11T17:05:00Z"/>
          <w:color w:val="B2A1C7" w:themeColor="accent4" w:themeTint="99"/>
        </w:rPr>
      </w:pPr>
      <w:ins w:id="2606" w:author="Camilo Cabrera" w:date="2017-12-11T17:05:00Z">
        <w:r>
          <w:rPr>
            <w:color w:val="B2A1C7" w:themeColor="accent4" w:themeTint="99"/>
          </w:rPr>
          <w:t xml:space="preserve"> proceso de conversión de archivos de formato Excel a formato de Datos Abiertos (CSV). Dicho proceso lo denominó “Limpieza de datos”. A la fecha se han limpiado el 90% de los datos de Educación y se ha avanzado con el 40% de Salud para todos los años. La mayor cantidad de datos lo condensan Educación, Salud y Agricultura. El modelo de datos junto con los archivos en CSV están disponible en </w:t>
        </w:r>
        <w:r>
          <w:rPr>
            <w:color w:val="B2A1C7" w:themeColor="accent4" w:themeTint="99"/>
          </w:rPr>
          <w:fldChar w:fldCharType="begin"/>
        </w:r>
        <w:r>
          <w:rPr>
            <w:color w:val="B2A1C7" w:themeColor="accent4" w:themeTint="99"/>
          </w:rPr>
          <w:instrText xml:space="preserve"> HYPERLINK "https://github.com/datoshuila/modelo" </w:instrText>
        </w:r>
        <w:r>
          <w:rPr>
            <w:color w:val="B2A1C7" w:themeColor="accent4" w:themeTint="99"/>
          </w:rPr>
          <w:fldChar w:fldCharType="separate"/>
        </w:r>
        <w:r w:rsidRPr="007F09F6">
          <w:rPr>
            <w:rStyle w:val="Hyperlink"/>
          </w:rPr>
          <w:t>https://github.com/datoshuila/modelo</w:t>
        </w:r>
        <w:r>
          <w:rPr>
            <w:color w:val="B2A1C7" w:themeColor="accent4" w:themeTint="99"/>
          </w:rPr>
          <w:fldChar w:fldCharType="end"/>
        </w:r>
        <w:r>
          <w:rPr>
            <w:color w:val="B2A1C7" w:themeColor="accent4" w:themeTint="99"/>
          </w:rPr>
          <w:t xml:space="preserve">. La documentación respectiva está en: </w:t>
        </w:r>
        <w:r>
          <w:rPr>
            <w:color w:val="B2A1C7" w:themeColor="accent4" w:themeTint="99"/>
          </w:rPr>
          <w:fldChar w:fldCharType="begin"/>
        </w:r>
        <w:r>
          <w:rPr>
            <w:color w:val="B2A1C7" w:themeColor="accent4" w:themeTint="99"/>
          </w:rPr>
          <w:instrText xml:space="preserve"> HYPERLINK "https://github.com/datoshuila/docs" </w:instrText>
        </w:r>
        <w:r>
          <w:rPr>
            <w:color w:val="B2A1C7" w:themeColor="accent4" w:themeTint="99"/>
          </w:rPr>
          <w:fldChar w:fldCharType="separate"/>
        </w:r>
        <w:r w:rsidRPr="007F09F6">
          <w:rPr>
            <w:rStyle w:val="Hyperlink"/>
          </w:rPr>
          <w:t>https://github.com/datoshuila/docs</w:t>
        </w:r>
        <w:r>
          <w:rPr>
            <w:color w:val="B2A1C7" w:themeColor="accent4" w:themeTint="99"/>
          </w:rPr>
          <w:fldChar w:fldCharType="end"/>
        </w:r>
        <w:r>
          <w:rPr>
            <w:color w:val="B2A1C7" w:themeColor="accent4" w:themeTint="99"/>
          </w:rPr>
          <w:t>.</w:t>
        </w:r>
      </w:ins>
    </w:p>
    <w:p w14:paraId="1CCE016C" w14:textId="6C1EB5B8" w:rsidR="00476EC7" w:rsidRPr="006C631A" w:rsidRDefault="00476EC7" w:rsidP="008F2D57">
      <w:pPr>
        <w:pStyle w:val="NoSpacing"/>
        <w:rPr>
          <w:color w:val="B2A1C7" w:themeColor="accent4" w:themeTint="99"/>
        </w:rPr>
      </w:pPr>
    </w:p>
    <w:p w14:paraId="64F684B6" w14:textId="77777777" w:rsidR="008F2D57" w:rsidRPr="006C631A" w:rsidRDefault="008F2D57" w:rsidP="00427E2F">
      <w:pPr>
        <w:pStyle w:val="NoSpacing"/>
        <w:numPr>
          <w:ilvl w:val="0"/>
          <w:numId w:val="15"/>
        </w:numPr>
        <w:rPr>
          <w:b/>
          <w:color w:val="B2A1C7" w:themeColor="accent4" w:themeTint="99"/>
        </w:rPr>
      </w:pPr>
      <w:r w:rsidRPr="006C631A">
        <w:rPr>
          <w:b/>
          <w:color w:val="B2A1C7" w:themeColor="accent4" w:themeTint="99"/>
        </w:rPr>
        <w:t>Formato</w:t>
      </w:r>
    </w:p>
    <w:p w14:paraId="604E32C0" w14:textId="77777777" w:rsidR="008F2D57" w:rsidRPr="006C631A" w:rsidRDefault="008F2D57" w:rsidP="008F2D57">
      <w:pPr>
        <w:pStyle w:val="NoSpacing"/>
        <w:rPr>
          <w:color w:val="B2A1C7" w:themeColor="accent4" w:themeTint="99"/>
        </w:rPr>
      </w:pPr>
    </w:p>
    <w:p w14:paraId="4B9D1247" w14:textId="5258F1BF" w:rsidR="0033397E" w:rsidRDefault="008F2D57" w:rsidP="008F2D57">
      <w:pPr>
        <w:pStyle w:val="NoSpacing"/>
        <w:rPr>
          <w:ins w:id="2607" w:author="Camilo Cabrera" w:date="2017-12-11T17:10:00Z"/>
          <w:color w:val="B2A1C7" w:themeColor="accent4" w:themeTint="99"/>
        </w:rPr>
      </w:pPr>
      <w:r w:rsidRPr="006C631A">
        <w:rPr>
          <w:color w:val="B2A1C7" w:themeColor="accent4" w:themeTint="99"/>
        </w:rPr>
        <w:t xml:space="preserve">El formato con el que llega la data cambia a través de los años en los que el SIR ha estado en funcionamiento. A pesar que el contenido sí debe mudar, debido a movimientos económicos y sociales del entorno, es imprescindible que el formato </w:t>
      </w:r>
      <w:r w:rsidRPr="006C631A">
        <w:rPr>
          <w:color w:val="B2A1C7" w:themeColor="accent4" w:themeTint="99"/>
        </w:rPr>
        <w:lastRenderedPageBreak/>
        <w:t>se mantenga para poder realizar cuadros comparativos y tener puntos de referencia</w:t>
      </w:r>
      <w:del w:id="2608" w:author="Camilo Cabrera" w:date="2017-12-11T16:15:00Z">
        <w:r w:rsidRPr="006C631A" w:rsidDel="002A0693">
          <w:rPr>
            <w:color w:val="B2A1C7" w:themeColor="accent4" w:themeTint="99"/>
          </w:rPr>
          <w:delText xml:space="preserve">. Gracias a ello, se producen </w:delText>
        </w:r>
      </w:del>
      <w:ins w:id="2609" w:author="Camilo Cabrera" w:date="2017-12-11T16:15:00Z">
        <w:r w:rsidR="002A0693">
          <w:rPr>
            <w:color w:val="B2A1C7" w:themeColor="accent4" w:themeTint="99"/>
          </w:rPr>
          <w:t xml:space="preserve"> para </w:t>
        </w:r>
      </w:ins>
      <w:r w:rsidRPr="006C631A">
        <w:rPr>
          <w:color w:val="B2A1C7" w:themeColor="accent4" w:themeTint="99"/>
        </w:rPr>
        <w:t xml:space="preserve">los indicadores claves de desempeño o KPI’s (por sus siglas en inglés) automáticos y </w:t>
      </w:r>
      <w:del w:id="2610" w:author="Camilo Cabrera" w:date="2017-12-11T16:15:00Z">
        <w:r w:rsidRPr="006C631A" w:rsidDel="002A0693">
          <w:rPr>
            <w:color w:val="B2A1C7" w:themeColor="accent4" w:themeTint="99"/>
          </w:rPr>
          <w:delText xml:space="preserve">esto desemboca en </w:delText>
        </w:r>
      </w:del>
      <w:r w:rsidRPr="006C631A">
        <w:rPr>
          <w:color w:val="B2A1C7" w:themeColor="accent4" w:themeTint="99"/>
        </w:rPr>
        <w:t>la posibilidad de tomar decisiones oportunas con información de calidad.</w:t>
      </w:r>
    </w:p>
    <w:p w14:paraId="03A7B463" w14:textId="77777777" w:rsidR="0033397E" w:rsidRPr="006C631A" w:rsidDel="0033397E" w:rsidRDefault="0033397E" w:rsidP="008F2D57">
      <w:pPr>
        <w:pStyle w:val="NoSpacing"/>
        <w:rPr>
          <w:del w:id="2611" w:author="Camilo Cabrera" w:date="2017-12-11T17:10:00Z"/>
          <w:color w:val="B2A1C7" w:themeColor="accent4" w:themeTint="99"/>
        </w:rPr>
      </w:pPr>
    </w:p>
    <w:p w14:paraId="4D3FB033" w14:textId="77777777" w:rsidR="00933904" w:rsidRPr="006C631A" w:rsidRDefault="00933904" w:rsidP="008F2D57">
      <w:pPr>
        <w:pStyle w:val="NoSpacing"/>
        <w:rPr>
          <w:color w:val="B2A1C7" w:themeColor="accent4" w:themeTint="99"/>
        </w:rPr>
      </w:pPr>
    </w:p>
    <w:p w14:paraId="71BECAB8" w14:textId="77777777" w:rsidR="008F2D57" w:rsidRPr="006C631A" w:rsidRDefault="008F2D57" w:rsidP="00427E2F">
      <w:pPr>
        <w:pStyle w:val="NoSpacing"/>
        <w:numPr>
          <w:ilvl w:val="0"/>
          <w:numId w:val="15"/>
        </w:numPr>
        <w:rPr>
          <w:b/>
          <w:color w:val="B2A1C7" w:themeColor="accent4" w:themeTint="99"/>
        </w:rPr>
      </w:pPr>
      <w:r w:rsidRPr="006C631A">
        <w:rPr>
          <w:b/>
          <w:color w:val="B2A1C7" w:themeColor="accent4" w:themeTint="99"/>
        </w:rPr>
        <w:t>Volumen</w:t>
      </w:r>
    </w:p>
    <w:p w14:paraId="3F73F160" w14:textId="77777777" w:rsidR="008F2D57" w:rsidRPr="006C631A" w:rsidRDefault="008F2D57" w:rsidP="008F2D57">
      <w:pPr>
        <w:pStyle w:val="NoSpacing"/>
        <w:rPr>
          <w:color w:val="B2A1C7" w:themeColor="accent4" w:themeTint="99"/>
        </w:rPr>
      </w:pPr>
    </w:p>
    <w:p w14:paraId="5DFFC584" w14:textId="6296D278" w:rsidR="008F2D57" w:rsidRPr="006C631A" w:rsidRDefault="008F2D57" w:rsidP="008F2D57">
      <w:pPr>
        <w:pStyle w:val="NoSpacing"/>
        <w:rPr>
          <w:color w:val="B2A1C7" w:themeColor="accent4" w:themeTint="99"/>
        </w:rPr>
      </w:pPr>
      <w:r w:rsidRPr="006C631A">
        <w:rPr>
          <w:color w:val="B2A1C7" w:themeColor="accent4" w:themeTint="99"/>
        </w:rPr>
        <w:t xml:space="preserve">Los archivos en Excel generalmente son entregados con información duplicada de informes previos. Para enviar la información en un año específico de un índice demográfico, por ejemplo, la </w:t>
      </w:r>
      <w:r w:rsidR="00933904" w:rsidRPr="006C631A">
        <w:rPr>
          <w:color w:val="B2A1C7" w:themeColor="accent4" w:themeTint="99"/>
        </w:rPr>
        <w:t>g</w:t>
      </w:r>
      <w:r w:rsidRPr="006C631A">
        <w:rPr>
          <w:color w:val="B2A1C7" w:themeColor="accent4" w:themeTint="99"/>
        </w:rPr>
        <w:t xml:space="preserve">obernación vuelve a recibir el histórico del índice junto con el valor del año en cuestión, duplicando </w:t>
      </w:r>
      <w:ins w:id="2612" w:author="Camilo Cabrera" w:date="2017-12-11T17:31:00Z">
        <w:r w:rsidR="003B6C35">
          <w:rPr>
            <w:color w:val="B2A1C7" w:themeColor="accent4" w:themeTint="99"/>
          </w:rPr>
          <w:t>datos cada año.</w:t>
        </w:r>
      </w:ins>
      <w:del w:id="2613" w:author="Camilo Cabrera" w:date="2017-12-11T17:31:00Z">
        <w:r w:rsidRPr="006C631A" w:rsidDel="003B6C35">
          <w:rPr>
            <w:color w:val="B2A1C7" w:themeColor="accent4" w:themeTint="99"/>
          </w:rPr>
          <w:delText>así la información por cada año actualizado.</w:delText>
        </w:r>
      </w:del>
      <w:r w:rsidRPr="006C631A">
        <w:rPr>
          <w:color w:val="B2A1C7" w:themeColor="accent4" w:themeTint="99"/>
        </w:rPr>
        <w:t xml:space="preserve"> Si el SIR ya tiene almacenado el índice GINI por año, el informe del siguiente año llega con </w:t>
      </w:r>
      <w:ins w:id="2614" w:author="Camilo Cabrera" w:date="2017-12-11T17:32:00Z">
        <w:r w:rsidR="003B6C35">
          <w:rPr>
            <w:color w:val="B2A1C7" w:themeColor="accent4" w:themeTint="99"/>
          </w:rPr>
          <w:t>los datos de años anteriores</w:t>
        </w:r>
      </w:ins>
      <w:del w:id="2615" w:author="Camilo Cabrera" w:date="2017-12-11T17:32:00Z">
        <w:r w:rsidRPr="006C631A" w:rsidDel="003B6C35">
          <w:rPr>
            <w:color w:val="B2A1C7" w:themeColor="accent4" w:themeTint="99"/>
          </w:rPr>
          <w:delText>el mismo histórico de años</w:delText>
        </w:r>
      </w:del>
      <w:r w:rsidRPr="006C631A">
        <w:rPr>
          <w:color w:val="B2A1C7" w:themeColor="accent4" w:themeTint="99"/>
        </w:rPr>
        <w:t>, aumentando así el volumen de la información. Si el rango de tiempo se amplía a reportes diarios, la cantidad de datos duplicados compromete la velocidad de procesamiento. Estos protocolos aumentan innecesariamente el volumen de la data almacenada, considerando además que guardar data estructurada en Excel y no en bases de datos es ineficiente.</w:t>
      </w:r>
    </w:p>
    <w:p w14:paraId="5DB05100" w14:textId="77777777" w:rsidR="00695D81" w:rsidRPr="006C631A" w:rsidRDefault="00695D81" w:rsidP="008F2D57">
      <w:pPr>
        <w:pStyle w:val="NoSpacing"/>
        <w:rPr>
          <w:color w:val="B2A1C7" w:themeColor="accent4" w:themeTint="99"/>
        </w:rPr>
      </w:pPr>
    </w:p>
    <w:p w14:paraId="5210AA05" w14:textId="77777777" w:rsidR="00695D81" w:rsidRPr="006C631A" w:rsidRDefault="00695D81" w:rsidP="00427E2F">
      <w:pPr>
        <w:pStyle w:val="NoSpacing"/>
        <w:numPr>
          <w:ilvl w:val="0"/>
          <w:numId w:val="15"/>
        </w:numPr>
        <w:rPr>
          <w:b/>
          <w:color w:val="B2A1C7" w:themeColor="accent4" w:themeTint="99"/>
        </w:rPr>
      </w:pPr>
      <w:r w:rsidRPr="006C631A">
        <w:rPr>
          <w:b/>
          <w:color w:val="B2A1C7" w:themeColor="accent4" w:themeTint="99"/>
        </w:rPr>
        <w:t>Seguimiento</w:t>
      </w:r>
    </w:p>
    <w:p w14:paraId="64575369" w14:textId="77777777" w:rsidR="00695D81" w:rsidRPr="006C631A" w:rsidRDefault="00695D81" w:rsidP="00695D81">
      <w:pPr>
        <w:pStyle w:val="NoSpacing"/>
        <w:rPr>
          <w:color w:val="B2A1C7" w:themeColor="accent4" w:themeTint="99"/>
        </w:rPr>
      </w:pPr>
    </w:p>
    <w:p w14:paraId="0527DBEF" w14:textId="774BB52C" w:rsidR="00695D81" w:rsidRDefault="00695D81" w:rsidP="00695D81">
      <w:pPr>
        <w:pStyle w:val="NoSpacing"/>
        <w:rPr>
          <w:ins w:id="2616" w:author="Camilo Cabrera" w:date="2017-12-11T17:33:00Z"/>
          <w:color w:val="B2A1C7" w:themeColor="accent4" w:themeTint="99"/>
        </w:rPr>
      </w:pPr>
      <w:r w:rsidRPr="006C631A">
        <w:rPr>
          <w:color w:val="B2A1C7" w:themeColor="accent4" w:themeTint="99"/>
        </w:rPr>
        <w:t>Las condiciones en las que son medidos los KPI</w:t>
      </w:r>
      <w:del w:id="2617" w:author="Camilo Cabrera" w:date="2017-12-11T17:32:00Z">
        <w:r w:rsidRPr="006C631A" w:rsidDel="003B6C35">
          <w:rPr>
            <w:color w:val="B2A1C7" w:themeColor="accent4" w:themeTint="99"/>
          </w:rPr>
          <w:delText>’</w:delText>
        </w:r>
      </w:del>
      <w:r w:rsidRPr="006C631A">
        <w:rPr>
          <w:color w:val="B2A1C7" w:themeColor="accent4" w:themeTint="99"/>
        </w:rPr>
        <w:t>s impiden el seguimiento adecuado al número de usuarios que visitan la página</w:t>
      </w:r>
      <w:ins w:id="2618" w:author="Camilo Cabrera" w:date="2017-12-11T17:33:00Z">
        <w:r w:rsidR="003B6C35">
          <w:rPr>
            <w:color w:val="B2A1C7" w:themeColor="accent4" w:themeTint="99"/>
          </w:rPr>
          <w:t xml:space="preserve"> del SIR</w:t>
        </w:r>
      </w:ins>
      <w:r w:rsidRPr="006C631A">
        <w:rPr>
          <w:color w:val="B2A1C7" w:themeColor="accent4" w:themeTint="99"/>
        </w:rPr>
        <w:t>. A pesar de llevar el control mensual del número de personas que ingresan a la página web, la información de enero (y en ocasiones de febrero) de algunos años aparece como nula por un problema al interior de la plataforma. Esto limita el análisis, y, por ende, al modelamiento y pronóstico de las visitas en la página.</w:t>
      </w:r>
    </w:p>
    <w:p w14:paraId="45B25F54" w14:textId="456DD264" w:rsidR="003B6C35" w:rsidRDefault="003B6C35" w:rsidP="00695D81">
      <w:pPr>
        <w:pStyle w:val="NoSpacing"/>
        <w:rPr>
          <w:ins w:id="2619" w:author="Camilo Cabrera" w:date="2017-12-11T17:33:00Z"/>
          <w:color w:val="B2A1C7" w:themeColor="accent4" w:themeTint="99"/>
        </w:rPr>
      </w:pPr>
    </w:p>
    <w:p w14:paraId="54FC76DC" w14:textId="35D15A0D" w:rsidR="003B6C35" w:rsidRDefault="003B6C35" w:rsidP="003B6C35">
      <w:pPr>
        <w:pStyle w:val="NoSpacing"/>
        <w:rPr>
          <w:ins w:id="2620" w:author="Camilo Cabrera" w:date="2017-12-11T17:35:00Z"/>
          <w:color w:val="B2A1C7" w:themeColor="accent4" w:themeTint="99"/>
        </w:rPr>
      </w:pPr>
      <w:ins w:id="2621" w:author="Camilo Cabrera" w:date="2017-12-11T17:33:00Z">
        <w:r>
          <w:rPr>
            <w:color w:val="B2A1C7" w:themeColor="accent4" w:themeTint="99"/>
          </w:rPr>
          <w:t xml:space="preserve">En el 2017, se comenzó con el desarrollo de la sección de análisis para </w:t>
        </w:r>
      </w:ins>
      <w:ins w:id="2622" w:author="Camilo Cabrera" w:date="2017-12-11T17:34:00Z">
        <w:r>
          <w:rPr>
            <w:color w:val="B2A1C7" w:themeColor="accent4" w:themeTint="99"/>
          </w:rPr>
          <w:t>hacer seguimiento al desempeño educativo</w:t>
        </w:r>
      </w:ins>
      <w:ins w:id="2623" w:author="Camilo Cabrera" w:date="2017-12-11T17:33:00Z">
        <w:r>
          <w:rPr>
            <w:color w:val="B2A1C7" w:themeColor="accent4" w:themeTint="99"/>
          </w:rPr>
          <w:t xml:space="preserve">. Dada la ausencia de un servidor público para el SIR-SIGDEHU, el equipo voluntariamente facilitó un servidor para dicho fin: </w:t>
        </w:r>
        <w:r>
          <w:rPr>
            <w:color w:val="B2A1C7" w:themeColor="accent4" w:themeTint="99"/>
          </w:rPr>
          <w:fldChar w:fldCharType="begin"/>
        </w:r>
        <w:r>
          <w:rPr>
            <w:color w:val="B2A1C7" w:themeColor="accent4" w:themeTint="99"/>
          </w:rPr>
          <w:instrText xml:space="preserve"> HYPERLINK "</w:instrText>
        </w:r>
        <w:r w:rsidRPr="00784D1D">
          <w:rPr>
            <w:color w:val="B2A1C7" w:themeColor="accent4" w:themeTint="99"/>
          </w:rPr>
          <w:instrText>http://192.81.217.193:3838/educacion/</w:instrText>
        </w:r>
        <w:r>
          <w:rPr>
            <w:color w:val="B2A1C7" w:themeColor="accent4" w:themeTint="99"/>
          </w:rPr>
          <w:instrText xml:space="preserve">" </w:instrText>
        </w:r>
        <w:r>
          <w:rPr>
            <w:color w:val="B2A1C7" w:themeColor="accent4" w:themeTint="99"/>
          </w:rPr>
          <w:fldChar w:fldCharType="separate"/>
        </w:r>
        <w:r w:rsidRPr="007F09F6">
          <w:rPr>
            <w:rStyle w:val="Hyperlink"/>
          </w:rPr>
          <w:t>http://192.81.217.193:3838/educacion/</w:t>
        </w:r>
        <w:r>
          <w:rPr>
            <w:color w:val="B2A1C7" w:themeColor="accent4" w:themeTint="99"/>
          </w:rPr>
          <w:fldChar w:fldCharType="end"/>
        </w:r>
        <w:r>
          <w:rPr>
            <w:color w:val="B2A1C7" w:themeColor="accent4" w:themeTint="99"/>
          </w:rPr>
          <w:t xml:space="preserve">. En esta plataforma se encuentra una vista descriptiva de la situación del Huila en cuanto a bachilleratos, educación superior, icfes y SENA, entre otras cosas. </w:t>
        </w:r>
      </w:ins>
      <w:ins w:id="2624" w:author="Camilo Cabrera" w:date="2017-12-11T17:34:00Z">
        <w:r>
          <w:rPr>
            <w:color w:val="B2A1C7" w:themeColor="accent4" w:themeTint="99"/>
          </w:rPr>
          <w:t xml:space="preserve">En la medida en que aumente las categorías de datos limpios, se podrán realizar análisis más avanzados. </w:t>
        </w:r>
      </w:ins>
      <w:ins w:id="2625" w:author="Camilo Cabrera" w:date="2017-12-11T17:35:00Z">
        <w:r>
          <w:rPr>
            <w:color w:val="B2A1C7" w:themeColor="accent4" w:themeTint="99"/>
          </w:rPr>
          <w:t>El código fuente de c</w:t>
        </w:r>
      </w:ins>
      <w:ins w:id="2626" w:author="Camilo Cabrera" w:date="2017-12-11T17:36:00Z">
        <w:r>
          <w:rPr>
            <w:color w:val="B2A1C7" w:themeColor="accent4" w:themeTint="99"/>
          </w:rPr>
          <w:t xml:space="preserve">ómo </w:t>
        </w:r>
        <w:r>
          <w:rPr>
            <w:color w:val="B2A1C7" w:themeColor="accent4" w:themeTint="99"/>
          </w:rPr>
          <w:lastRenderedPageBreak/>
          <w:t>se realizó dicha plataforma se encuentra disponible en https://github.com/datoshuila/educacion</w:t>
        </w:r>
      </w:ins>
    </w:p>
    <w:p w14:paraId="0658FC15" w14:textId="02FCD437" w:rsidR="003B6C35" w:rsidRDefault="003B6C35" w:rsidP="003B6C35">
      <w:pPr>
        <w:pStyle w:val="NoSpacing"/>
        <w:rPr>
          <w:ins w:id="2627" w:author="Camilo Cabrera" w:date="2017-12-11T17:38:00Z"/>
          <w:color w:val="B2A1C7" w:themeColor="accent4" w:themeTint="99"/>
        </w:rPr>
      </w:pPr>
    </w:p>
    <w:p w14:paraId="7A42A9EA" w14:textId="77777777" w:rsidR="00EE0F7A" w:rsidRDefault="00EE0F7A">
      <w:pPr>
        <w:pStyle w:val="NoSpacing"/>
        <w:keepNext/>
        <w:rPr>
          <w:ins w:id="2628" w:author="Camilo Cabrera" w:date="2017-12-11T17:38:00Z"/>
        </w:rPr>
        <w:pPrChange w:id="2629" w:author="Camilo Cabrera" w:date="2017-12-11T17:38:00Z">
          <w:pPr>
            <w:pStyle w:val="NoSpacing"/>
          </w:pPr>
        </w:pPrChange>
      </w:pPr>
      <w:ins w:id="2630" w:author="Camilo Cabrera" w:date="2017-12-11T17:38:00Z">
        <w:r>
          <w:rPr>
            <w:noProof/>
            <w:lang w:val="en-US"/>
          </w:rPr>
          <w:drawing>
            <wp:inline distT="0" distB="0" distL="0" distR="0" wp14:anchorId="267430AD" wp14:editId="76E25864">
              <wp:extent cx="5612130" cy="539369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5393690"/>
                      </a:xfrm>
                      <a:prstGeom prst="rect">
                        <a:avLst/>
                      </a:prstGeom>
                    </pic:spPr>
                  </pic:pic>
                </a:graphicData>
              </a:graphic>
            </wp:inline>
          </w:drawing>
        </w:r>
      </w:ins>
    </w:p>
    <w:p w14:paraId="3865FC80" w14:textId="7ED0B368" w:rsidR="00EE0F7A" w:rsidRDefault="00EE0F7A">
      <w:pPr>
        <w:pStyle w:val="Caption"/>
        <w:jc w:val="center"/>
        <w:rPr>
          <w:ins w:id="2631" w:author="Camilo Cabrera" w:date="2017-12-11T17:35:00Z"/>
          <w:color w:val="B2A1C7" w:themeColor="accent4" w:themeTint="99"/>
        </w:rPr>
        <w:pPrChange w:id="2632" w:author="Camilo Cabrera" w:date="2017-12-11T17:39:00Z">
          <w:pPr>
            <w:pStyle w:val="NoSpacing"/>
          </w:pPr>
        </w:pPrChange>
      </w:pPr>
      <w:ins w:id="2633" w:author="Camilo Cabrera" w:date="2017-12-11T17:38:00Z">
        <w:r>
          <w:t xml:space="preserve">Figure </w:t>
        </w:r>
        <w:r>
          <w:fldChar w:fldCharType="begin"/>
        </w:r>
        <w:r>
          <w:instrText xml:space="preserve"> SEQ Figure \* ARABIC </w:instrText>
        </w:r>
      </w:ins>
      <w:r>
        <w:fldChar w:fldCharType="separate"/>
      </w:r>
      <w:ins w:id="2634" w:author="Camilo Cabrera" w:date="2017-12-11T17:38:00Z">
        <w:r>
          <w:rPr>
            <w:noProof/>
          </w:rPr>
          <w:t>1</w:t>
        </w:r>
        <w:r>
          <w:fldChar w:fldCharType="end"/>
        </w:r>
        <w:r>
          <w:t>. Vista del tablero de control de Educación</w:t>
        </w:r>
      </w:ins>
    </w:p>
    <w:p w14:paraId="347D1A32" w14:textId="77777777" w:rsidR="003B6C35" w:rsidRDefault="003B6C35" w:rsidP="003B6C35">
      <w:pPr>
        <w:pStyle w:val="NoSpacing"/>
        <w:rPr>
          <w:ins w:id="2635" w:author="Camilo Cabrera" w:date="2017-12-11T17:33:00Z"/>
          <w:color w:val="B2A1C7" w:themeColor="accent4" w:themeTint="99"/>
        </w:rPr>
      </w:pPr>
    </w:p>
    <w:p w14:paraId="212D1574" w14:textId="77777777" w:rsidR="003B6C35" w:rsidRDefault="003B6C35" w:rsidP="00695D81">
      <w:pPr>
        <w:pStyle w:val="NoSpacing"/>
        <w:rPr>
          <w:ins w:id="2636" w:author="Camilo Cabrera" w:date="2017-12-11T16:14:00Z"/>
          <w:color w:val="B2A1C7" w:themeColor="accent4" w:themeTint="99"/>
        </w:rPr>
      </w:pPr>
    </w:p>
    <w:p w14:paraId="48299FB2" w14:textId="77777777" w:rsidR="002A0693" w:rsidRPr="006C631A" w:rsidRDefault="002A0693" w:rsidP="00695D81">
      <w:pPr>
        <w:pStyle w:val="NoSpacing"/>
        <w:rPr>
          <w:color w:val="B2A1C7" w:themeColor="accent4" w:themeTint="99"/>
        </w:rPr>
      </w:pPr>
    </w:p>
    <w:p w14:paraId="0C2ACF95" w14:textId="77777777" w:rsidR="00695D81" w:rsidRPr="006C631A" w:rsidRDefault="00695D81" w:rsidP="00427E2F">
      <w:pPr>
        <w:pStyle w:val="NoSpacing"/>
        <w:numPr>
          <w:ilvl w:val="0"/>
          <w:numId w:val="15"/>
        </w:numPr>
        <w:rPr>
          <w:b/>
          <w:color w:val="B2A1C7" w:themeColor="accent4" w:themeTint="99"/>
        </w:rPr>
      </w:pPr>
      <w:r w:rsidRPr="006C631A">
        <w:rPr>
          <w:b/>
          <w:color w:val="B2A1C7" w:themeColor="accent4" w:themeTint="99"/>
        </w:rPr>
        <w:t>Retos</w:t>
      </w:r>
    </w:p>
    <w:p w14:paraId="616A3043" w14:textId="77777777" w:rsidR="00695D81" w:rsidRPr="006C631A" w:rsidRDefault="00695D81" w:rsidP="00695D81">
      <w:pPr>
        <w:pStyle w:val="NoSpacing"/>
        <w:rPr>
          <w:color w:val="B2A1C7" w:themeColor="accent4" w:themeTint="99"/>
        </w:rPr>
      </w:pPr>
    </w:p>
    <w:p w14:paraId="41CA6FD4" w14:textId="77777777" w:rsidR="00695D81" w:rsidRPr="006C631A" w:rsidRDefault="00695D81" w:rsidP="00427E2F">
      <w:pPr>
        <w:pStyle w:val="NoSpacing"/>
        <w:numPr>
          <w:ilvl w:val="0"/>
          <w:numId w:val="23"/>
        </w:numPr>
        <w:rPr>
          <w:color w:val="B2A1C7" w:themeColor="accent4" w:themeTint="99"/>
        </w:rPr>
      </w:pPr>
      <w:r w:rsidRPr="006C631A">
        <w:rPr>
          <w:color w:val="B2A1C7" w:themeColor="accent4" w:themeTint="99"/>
        </w:rPr>
        <w:t xml:space="preserve">Articulación con las condiciones políticas del proyecto. </w:t>
      </w:r>
    </w:p>
    <w:p w14:paraId="0E30EAAA" w14:textId="77777777" w:rsidR="00695D81" w:rsidRPr="006C631A" w:rsidRDefault="00695D81" w:rsidP="00427E2F">
      <w:pPr>
        <w:pStyle w:val="NoSpacing"/>
        <w:numPr>
          <w:ilvl w:val="0"/>
          <w:numId w:val="23"/>
        </w:numPr>
        <w:rPr>
          <w:color w:val="B2A1C7" w:themeColor="accent4" w:themeTint="99"/>
        </w:rPr>
      </w:pPr>
      <w:r w:rsidRPr="006C631A">
        <w:rPr>
          <w:color w:val="B2A1C7" w:themeColor="accent4" w:themeTint="99"/>
        </w:rPr>
        <w:t>Empalme entre los actores generadores de la información.</w:t>
      </w:r>
    </w:p>
    <w:p w14:paraId="05A73CA6" w14:textId="51266FD9" w:rsidR="00695D81" w:rsidRPr="006C631A" w:rsidRDefault="00695D81" w:rsidP="00427E2F">
      <w:pPr>
        <w:pStyle w:val="NoSpacing"/>
        <w:numPr>
          <w:ilvl w:val="0"/>
          <w:numId w:val="23"/>
        </w:numPr>
        <w:rPr>
          <w:color w:val="B2A1C7" w:themeColor="accent4" w:themeTint="99"/>
        </w:rPr>
      </w:pPr>
      <w:r w:rsidRPr="006C631A">
        <w:rPr>
          <w:color w:val="B2A1C7" w:themeColor="accent4" w:themeTint="99"/>
        </w:rPr>
        <w:t xml:space="preserve">Definición de formatos </w:t>
      </w:r>
      <w:ins w:id="2637" w:author="Camilo Cabrera" w:date="2017-12-11T17:36:00Z">
        <w:r w:rsidR="003B6C35">
          <w:rPr>
            <w:color w:val="B2A1C7" w:themeColor="accent4" w:themeTint="99"/>
          </w:rPr>
          <w:t xml:space="preserve">de Datos Abiertos </w:t>
        </w:r>
      </w:ins>
      <w:r w:rsidRPr="006C631A">
        <w:rPr>
          <w:color w:val="B2A1C7" w:themeColor="accent4" w:themeTint="99"/>
        </w:rPr>
        <w:t>en la plataforma con protocolos de sistema de calidad documental.</w:t>
      </w:r>
    </w:p>
    <w:p w14:paraId="7BCE6B51" w14:textId="77777777" w:rsidR="00695D81" w:rsidRPr="006C631A" w:rsidRDefault="00695D81" w:rsidP="00427E2F">
      <w:pPr>
        <w:pStyle w:val="NoSpacing"/>
        <w:numPr>
          <w:ilvl w:val="0"/>
          <w:numId w:val="23"/>
        </w:numPr>
        <w:rPr>
          <w:color w:val="B2A1C7" w:themeColor="accent4" w:themeTint="99"/>
        </w:rPr>
      </w:pPr>
      <w:r w:rsidRPr="006C631A">
        <w:rPr>
          <w:color w:val="B2A1C7" w:themeColor="accent4" w:themeTint="99"/>
        </w:rPr>
        <w:t xml:space="preserve">Capacitación en la inserción de la información. </w:t>
      </w:r>
    </w:p>
    <w:p w14:paraId="38F7F96A" w14:textId="77777777" w:rsidR="00695D81" w:rsidRPr="006C631A" w:rsidRDefault="00695D81" w:rsidP="00427E2F">
      <w:pPr>
        <w:pStyle w:val="NoSpacing"/>
        <w:numPr>
          <w:ilvl w:val="0"/>
          <w:numId w:val="23"/>
        </w:numPr>
        <w:rPr>
          <w:color w:val="B2A1C7" w:themeColor="accent4" w:themeTint="99"/>
        </w:rPr>
      </w:pPr>
      <w:r w:rsidRPr="006C631A">
        <w:rPr>
          <w:color w:val="B2A1C7" w:themeColor="accent4" w:themeTint="99"/>
        </w:rPr>
        <w:t>Fuentes de financiación del proyecto.</w:t>
      </w:r>
    </w:p>
    <w:p w14:paraId="1C281C12" w14:textId="7D50F0A0" w:rsidR="00695D81" w:rsidRPr="006C631A" w:rsidRDefault="00695D81" w:rsidP="00427E2F">
      <w:pPr>
        <w:pStyle w:val="NoSpacing"/>
        <w:numPr>
          <w:ilvl w:val="0"/>
          <w:numId w:val="23"/>
        </w:numPr>
        <w:rPr>
          <w:color w:val="B2A1C7" w:themeColor="accent4" w:themeTint="99"/>
        </w:rPr>
      </w:pPr>
      <w:r w:rsidRPr="006C631A">
        <w:rPr>
          <w:color w:val="B2A1C7" w:themeColor="accent4" w:themeTint="99"/>
        </w:rPr>
        <w:t xml:space="preserve">Choque cultural </w:t>
      </w:r>
      <w:ins w:id="2638" w:author="Camilo Cabrera" w:date="2017-12-11T17:37:00Z">
        <w:r w:rsidR="003B6C35">
          <w:rPr>
            <w:color w:val="B2A1C7" w:themeColor="accent4" w:themeTint="99"/>
          </w:rPr>
          <w:t xml:space="preserve">institucional </w:t>
        </w:r>
      </w:ins>
      <w:r w:rsidRPr="006C631A">
        <w:rPr>
          <w:color w:val="B2A1C7" w:themeColor="accent4" w:themeTint="99"/>
        </w:rPr>
        <w:t>frente a los datos abiertos (</w:t>
      </w:r>
      <w:ins w:id="2639" w:author="Camilo Cabrera" w:date="2017-12-11T17:37:00Z">
        <w:r w:rsidR="003B6C35">
          <w:rPr>
            <w:color w:val="B2A1C7" w:themeColor="accent4" w:themeTint="99"/>
          </w:rPr>
          <w:t>publicación de datos que usalmente son del demonio de un solo funcionario</w:t>
        </w:r>
      </w:ins>
      <w:del w:id="2640" w:author="Camilo Cabrera" w:date="2017-12-11T17:37:00Z">
        <w:r w:rsidRPr="006C631A" w:rsidDel="003B6C35">
          <w:rPr>
            <w:color w:val="B2A1C7" w:themeColor="accent4" w:themeTint="99"/>
          </w:rPr>
          <w:delText>open data</w:delText>
        </w:r>
      </w:del>
      <w:r w:rsidRPr="006C631A">
        <w:rPr>
          <w:color w:val="B2A1C7" w:themeColor="accent4" w:themeTint="99"/>
        </w:rPr>
        <w:t>).</w:t>
      </w:r>
    </w:p>
    <w:p w14:paraId="49C999BB" w14:textId="77777777" w:rsidR="00695D81" w:rsidRPr="006C631A" w:rsidRDefault="00695D81" w:rsidP="00427E2F">
      <w:pPr>
        <w:pStyle w:val="NoSpacing"/>
        <w:numPr>
          <w:ilvl w:val="0"/>
          <w:numId w:val="23"/>
        </w:numPr>
        <w:rPr>
          <w:color w:val="B2A1C7" w:themeColor="accent4" w:themeTint="99"/>
        </w:rPr>
      </w:pPr>
      <w:r w:rsidRPr="006C631A">
        <w:rPr>
          <w:color w:val="B2A1C7" w:themeColor="accent4" w:themeTint="99"/>
        </w:rPr>
        <w:t xml:space="preserve">Requerimientos técnicos especializados en la administración del SIR. </w:t>
      </w:r>
    </w:p>
    <w:p w14:paraId="561B87CE" w14:textId="77777777" w:rsidR="00695D81" w:rsidRPr="006C631A" w:rsidRDefault="00695D81" w:rsidP="00427E2F">
      <w:pPr>
        <w:pStyle w:val="NoSpacing"/>
        <w:numPr>
          <w:ilvl w:val="0"/>
          <w:numId w:val="23"/>
        </w:numPr>
        <w:rPr>
          <w:color w:val="B2A1C7" w:themeColor="accent4" w:themeTint="99"/>
        </w:rPr>
      </w:pPr>
      <w:r w:rsidRPr="006C631A">
        <w:rPr>
          <w:color w:val="B2A1C7" w:themeColor="accent4" w:themeTint="99"/>
        </w:rPr>
        <w:t>Estímulos para la participación ciudadana y gubernamental.</w:t>
      </w:r>
    </w:p>
    <w:p w14:paraId="7935C0C0" w14:textId="77777777" w:rsidR="00695D81" w:rsidRPr="006C631A" w:rsidRDefault="00695D81" w:rsidP="00427E2F">
      <w:pPr>
        <w:pStyle w:val="NoSpacing"/>
        <w:numPr>
          <w:ilvl w:val="0"/>
          <w:numId w:val="23"/>
        </w:numPr>
        <w:rPr>
          <w:color w:val="B2A1C7" w:themeColor="accent4" w:themeTint="99"/>
        </w:rPr>
      </w:pPr>
      <w:r w:rsidRPr="006C631A">
        <w:rPr>
          <w:color w:val="B2A1C7" w:themeColor="accent4" w:themeTint="99"/>
        </w:rPr>
        <w:t>Gestión de:</w:t>
      </w:r>
    </w:p>
    <w:p w14:paraId="1E307A91" w14:textId="77777777" w:rsidR="00695D81" w:rsidRPr="006C631A" w:rsidRDefault="00695D81" w:rsidP="00427E2F">
      <w:pPr>
        <w:pStyle w:val="NoSpacing"/>
        <w:numPr>
          <w:ilvl w:val="1"/>
          <w:numId w:val="23"/>
        </w:numPr>
        <w:rPr>
          <w:color w:val="B2A1C7" w:themeColor="accent4" w:themeTint="99"/>
        </w:rPr>
      </w:pPr>
      <w:r w:rsidRPr="006C631A">
        <w:rPr>
          <w:color w:val="B2A1C7" w:themeColor="accent4" w:themeTint="99"/>
        </w:rPr>
        <w:t>KPI’s.</w:t>
      </w:r>
    </w:p>
    <w:p w14:paraId="44DAC70C" w14:textId="62A93BD9" w:rsidR="00695D81" w:rsidRPr="006C631A" w:rsidRDefault="00695D81" w:rsidP="00427E2F">
      <w:pPr>
        <w:pStyle w:val="NoSpacing"/>
        <w:numPr>
          <w:ilvl w:val="1"/>
          <w:numId w:val="23"/>
        </w:numPr>
        <w:rPr>
          <w:color w:val="B2A1C7" w:themeColor="accent4" w:themeTint="99"/>
        </w:rPr>
      </w:pPr>
      <w:r w:rsidRPr="006C631A">
        <w:rPr>
          <w:color w:val="B2A1C7" w:themeColor="accent4" w:themeTint="99"/>
        </w:rPr>
        <w:t>Propiedad intelectual</w:t>
      </w:r>
      <w:r w:rsidR="006460C3" w:rsidRPr="006C631A">
        <w:rPr>
          <w:color w:val="B2A1C7" w:themeColor="accent4" w:themeTint="99"/>
        </w:rPr>
        <w:t>,</w:t>
      </w:r>
      <w:r w:rsidRPr="006C631A">
        <w:rPr>
          <w:color w:val="B2A1C7" w:themeColor="accent4" w:themeTint="99"/>
        </w:rPr>
        <w:t xml:space="preserve"> tanto de la plataforma como de los datos.</w:t>
      </w:r>
    </w:p>
    <w:p w14:paraId="1812DDF2" w14:textId="77777777" w:rsidR="00695D81" w:rsidRPr="006C631A" w:rsidRDefault="00695D81" w:rsidP="00427E2F">
      <w:pPr>
        <w:pStyle w:val="NoSpacing"/>
        <w:numPr>
          <w:ilvl w:val="1"/>
          <w:numId w:val="23"/>
        </w:numPr>
        <w:rPr>
          <w:color w:val="B2A1C7" w:themeColor="accent4" w:themeTint="99"/>
        </w:rPr>
      </w:pPr>
      <w:r w:rsidRPr="006C631A">
        <w:rPr>
          <w:color w:val="B2A1C7" w:themeColor="accent4" w:themeTint="99"/>
        </w:rPr>
        <w:t>Volumen de la data.</w:t>
      </w:r>
    </w:p>
    <w:p w14:paraId="26D94470" w14:textId="77777777" w:rsidR="00695D81" w:rsidRPr="006C631A" w:rsidRDefault="00695D81" w:rsidP="00427E2F">
      <w:pPr>
        <w:pStyle w:val="NoSpacing"/>
        <w:numPr>
          <w:ilvl w:val="1"/>
          <w:numId w:val="23"/>
        </w:numPr>
        <w:rPr>
          <w:color w:val="B2A1C7" w:themeColor="accent4" w:themeTint="99"/>
        </w:rPr>
      </w:pPr>
      <w:r w:rsidRPr="006C631A">
        <w:rPr>
          <w:color w:val="B2A1C7" w:themeColor="accent4" w:themeTint="99"/>
        </w:rPr>
        <w:t>Velocidad de respuesta de la plataforma.</w:t>
      </w:r>
    </w:p>
    <w:p w14:paraId="78234703" w14:textId="77777777" w:rsidR="00695D81" w:rsidRPr="006C631A" w:rsidRDefault="00695D81" w:rsidP="00427E2F">
      <w:pPr>
        <w:pStyle w:val="NoSpacing"/>
        <w:numPr>
          <w:ilvl w:val="1"/>
          <w:numId w:val="23"/>
        </w:numPr>
        <w:rPr>
          <w:color w:val="B2A1C7" w:themeColor="accent4" w:themeTint="99"/>
        </w:rPr>
      </w:pPr>
      <w:r w:rsidRPr="006C631A">
        <w:rPr>
          <w:color w:val="B2A1C7" w:themeColor="accent4" w:themeTint="99"/>
        </w:rPr>
        <w:t>Variedad de la información.</w:t>
      </w:r>
    </w:p>
    <w:p w14:paraId="7C68457B" w14:textId="77777777" w:rsidR="00695D81" w:rsidRPr="006C631A" w:rsidDel="002A0693" w:rsidRDefault="00695D81" w:rsidP="00695D81">
      <w:pPr>
        <w:pStyle w:val="NoSpacing"/>
        <w:rPr>
          <w:del w:id="2641" w:author="Camilo Cabrera" w:date="2017-12-11T16:14:00Z"/>
          <w:color w:val="B2A1C7" w:themeColor="accent4" w:themeTint="99"/>
        </w:rPr>
      </w:pPr>
    </w:p>
    <w:p w14:paraId="473E8894" w14:textId="77777777" w:rsidR="00695D81" w:rsidRPr="006C631A" w:rsidRDefault="00695D81" w:rsidP="00695D81">
      <w:pPr>
        <w:pStyle w:val="NoSpacing"/>
        <w:rPr>
          <w:color w:val="B2A1C7" w:themeColor="accent4" w:themeTint="99"/>
        </w:rPr>
      </w:pPr>
    </w:p>
    <w:p w14:paraId="450A6A36" w14:textId="45ACDEC8" w:rsidR="00695D81" w:rsidRPr="006C631A" w:rsidRDefault="00695D81" w:rsidP="006460C3">
      <w:pPr>
        <w:pStyle w:val="Heading2"/>
        <w:rPr>
          <w:color w:val="B2A1C7" w:themeColor="accent4" w:themeTint="99"/>
        </w:rPr>
      </w:pPr>
      <w:bookmarkStart w:id="2642" w:name="_Toc474075187"/>
      <w:bookmarkStart w:id="2643" w:name="_Toc500793556"/>
      <w:r w:rsidRPr="006C631A">
        <w:rPr>
          <w:color w:val="B2A1C7" w:themeColor="accent4" w:themeTint="99"/>
        </w:rPr>
        <w:t xml:space="preserve">Sistema de </w:t>
      </w:r>
      <w:r w:rsidR="00933904" w:rsidRPr="006C631A">
        <w:rPr>
          <w:color w:val="B2A1C7" w:themeColor="accent4" w:themeTint="99"/>
        </w:rPr>
        <w:t>i</w:t>
      </w:r>
      <w:r w:rsidRPr="006C631A">
        <w:rPr>
          <w:color w:val="B2A1C7" w:themeColor="accent4" w:themeTint="99"/>
        </w:rPr>
        <w:t xml:space="preserve">nformación </w:t>
      </w:r>
      <w:r w:rsidR="00933904" w:rsidRPr="006C631A">
        <w:rPr>
          <w:color w:val="B2A1C7" w:themeColor="accent4" w:themeTint="99"/>
        </w:rPr>
        <w:t>g</w:t>
      </w:r>
      <w:r w:rsidRPr="006C631A">
        <w:rPr>
          <w:color w:val="B2A1C7" w:themeColor="accent4" w:themeTint="99"/>
        </w:rPr>
        <w:t xml:space="preserve">eográfico del </w:t>
      </w:r>
      <w:r w:rsidR="00933904" w:rsidRPr="006C631A">
        <w:rPr>
          <w:color w:val="B2A1C7" w:themeColor="accent4" w:themeTint="99"/>
        </w:rPr>
        <w:t>d</w:t>
      </w:r>
      <w:r w:rsidRPr="006C631A">
        <w:rPr>
          <w:color w:val="B2A1C7" w:themeColor="accent4" w:themeTint="99"/>
        </w:rPr>
        <w:t>epartamento de</w:t>
      </w:r>
      <w:ins w:id="2644" w:author="Camilo Cabrera" w:date="2017-12-11T16:13:00Z">
        <w:r w:rsidR="002A0693">
          <w:rPr>
            <w:color w:val="B2A1C7" w:themeColor="accent4" w:themeTint="99"/>
          </w:rPr>
          <w:t>l</w:t>
        </w:r>
      </w:ins>
      <w:r w:rsidRPr="006C631A">
        <w:rPr>
          <w:color w:val="B2A1C7" w:themeColor="accent4" w:themeTint="99"/>
        </w:rPr>
        <w:t xml:space="preserve"> Huila – SIGDEHU</w:t>
      </w:r>
      <w:bookmarkEnd w:id="2642"/>
      <w:bookmarkEnd w:id="2643"/>
    </w:p>
    <w:p w14:paraId="3B99684B" w14:textId="77777777" w:rsidR="00695D81" w:rsidRPr="006C631A" w:rsidRDefault="00695D81" w:rsidP="00695D81">
      <w:pPr>
        <w:pStyle w:val="NoSpacing"/>
        <w:rPr>
          <w:color w:val="B2A1C7" w:themeColor="accent4" w:themeTint="99"/>
          <w:lang w:val="es-CO"/>
        </w:rPr>
      </w:pPr>
    </w:p>
    <w:p w14:paraId="0742D473" w14:textId="1D60BC50" w:rsidR="00695D81" w:rsidRPr="006C631A" w:rsidRDefault="00695D81" w:rsidP="00695D81">
      <w:pPr>
        <w:pStyle w:val="NoSpacing"/>
        <w:rPr>
          <w:color w:val="B2A1C7" w:themeColor="accent4" w:themeTint="99"/>
        </w:rPr>
      </w:pPr>
      <w:r w:rsidRPr="006C631A">
        <w:rPr>
          <w:color w:val="B2A1C7" w:themeColor="accent4" w:themeTint="99"/>
        </w:rPr>
        <w:t xml:space="preserve">El objetivo de implementar el </w:t>
      </w:r>
      <w:r w:rsidR="001F47E6" w:rsidRPr="006C631A">
        <w:rPr>
          <w:color w:val="B2A1C7" w:themeColor="accent4" w:themeTint="99"/>
        </w:rPr>
        <w:t>s</w:t>
      </w:r>
      <w:r w:rsidRPr="006C631A">
        <w:rPr>
          <w:color w:val="B2A1C7" w:themeColor="accent4" w:themeTint="99"/>
        </w:rPr>
        <w:t xml:space="preserve">istema de </w:t>
      </w:r>
      <w:r w:rsidR="001F47E6" w:rsidRPr="006C631A">
        <w:rPr>
          <w:color w:val="B2A1C7" w:themeColor="accent4" w:themeTint="99"/>
        </w:rPr>
        <w:t>i</w:t>
      </w:r>
      <w:r w:rsidRPr="006C631A">
        <w:rPr>
          <w:color w:val="B2A1C7" w:themeColor="accent4" w:themeTint="99"/>
        </w:rPr>
        <w:t xml:space="preserve">nformación </w:t>
      </w:r>
      <w:r w:rsidR="001F47E6" w:rsidRPr="006C631A">
        <w:rPr>
          <w:color w:val="B2A1C7" w:themeColor="accent4" w:themeTint="99"/>
        </w:rPr>
        <w:t>g</w:t>
      </w:r>
      <w:r w:rsidRPr="006C631A">
        <w:rPr>
          <w:color w:val="B2A1C7" w:themeColor="accent4" w:themeTint="99"/>
        </w:rPr>
        <w:t xml:space="preserve">eográfico del </w:t>
      </w:r>
      <w:r w:rsidR="001F47E6" w:rsidRPr="006C631A">
        <w:rPr>
          <w:color w:val="B2A1C7" w:themeColor="accent4" w:themeTint="99"/>
        </w:rPr>
        <w:t>d</w:t>
      </w:r>
      <w:r w:rsidRPr="006C631A">
        <w:rPr>
          <w:color w:val="B2A1C7" w:themeColor="accent4" w:themeTint="99"/>
        </w:rPr>
        <w:t xml:space="preserve">epartamento del Huila (SIGDEHU) dentro de una </w:t>
      </w:r>
      <w:r w:rsidR="001F47E6" w:rsidRPr="006C631A">
        <w:rPr>
          <w:color w:val="B2A1C7" w:themeColor="accent4" w:themeTint="99"/>
        </w:rPr>
        <w:t>i</w:t>
      </w:r>
      <w:r w:rsidRPr="006C631A">
        <w:rPr>
          <w:color w:val="B2A1C7" w:themeColor="accent4" w:themeTint="99"/>
        </w:rPr>
        <w:t xml:space="preserve">nfraestructura de </w:t>
      </w:r>
      <w:r w:rsidR="001F47E6" w:rsidRPr="006C631A">
        <w:rPr>
          <w:color w:val="B2A1C7" w:themeColor="accent4" w:themeTint="99"/>
        </w:rPr>
        <w:t>d</w:t>
      </w:r>
      <w:r w:rsidRPr="006C631A">
        <w:rPr>
          <w:color w:val="B2A1C7" w:themeColor="accent4" w:themeTint="99"/>
        </w:rPr>
        <w:t xml:space="preserve">atos </w:t>
      </w:r>
      <w:r w:rsidR="001F47E6" w:rsidRPr="006C631A">
        <w:rPr>
          <w:color w:val="B2A1C7" w:themeColor="accent4" w:themeTint="99"/>
        </w:rPr>
        <w:t>e</w:t>
      </w:r>
      <w:r w:rsidRPr="006C631A">
        <w:rPr>
          <w:color w:val="B2A1C7" w:themeColor="accent4" w:themeTint="99"/>
        </w:rPr>
        <w:t xml:space="preserve">spaciales (IDE) tiene un gran reto a solucionar: la estandarización de la información, la verificación, </w:t>
      </w:r>
      <w:r w:rsidR="00ED65A1" w:rsidRPr="006C631A">
        <w:rPr>
          <w:color w:val="B2A1C7" w:themeColor="accent4" w:themeTint="99"/>
        </w:rPr>
        <w:t xml:space="preserve">la </w:t>
      </w:r>
      <w:r w:rsidRPr="006C631A">
        <w:rPr>
          <w:color w:val="B2A1C7" w:themeColor="accent4" w:themeTint="99"/>
        </w:rPr>
        <w:t>gestión de información y el cumplimiento de protocolos de los IDE e ISO.</w:t>
      </w:r>
    </w:p>
    <w:p w14:paraId="29DCF308" w14:textId="77777777" w:rsidR="00695D81" w:rsidRPr="006C631A" w:rsidRDefault="00695D81" w:rsidP="00695D81">
      <w:pPr>
        <w:pStyle w:val="NoSpacing"/>
        <w:rPr>
          <w:color w:val="B2A1C7" w:themeColor="accent4" w:themeTint="99"/>
        </w:rPr>
      </w:pPr>
    </w:p>
    <w:p w14:paraId="1C6436AD" w14:textId="77777777" w:rsidR="00695D81" w:rsidRPr="006C631A" w:rsidRDefault="00695D81" w:rsidP="00695D81">
      <w:pPr>
        <w:pStyle w:val="NoSpacing"/>
        <w:rPr>
          <w:color w:val="B2A1C7" w:themeColor="accent4" w:themeTint="99"/>
        </w:rPr>
      </w:pPr>
      <w:r w:rsidRPr="006C631A">
        <w:rPr>
          <w:color w:val="B2A1C7" w:themeColor="accent4" w:themeTint="99"/>
        </w:rPr>
        <w:t xml:space="preserve">La gobernación posee mucha información de gran valor para los diferentes entes territoriales, pero no se ha logrado compartir, homologar y cruzar con la estadística del SIR eficientemente; éste es uno de los objetivos claves para que la información </w:t>
      </w:r>
      <w:r w:rsidRPr="006C631A">
        <w:rPr>
          <w:color w:val="B2A1C7" w:themeColor="accent4" w:themeTint="99"/>
        </w:rPr>
        <w:lastRenderedPageBreak/>
        <w:t>sea congruente y posteriormente ser compartida con la población en general, principalmente a los entes territoriales.</w:t>
      </w:r>
    </w:p>
    <w:p w14:paraId="4B924A3D" w14:textId="77777777" w:rsidR="00695D81" w:rsidRPr="006C631A" w:rsidRDefault="00695D81" w:rsidP="00695D81">
      <w:pPr>
        <w:pStyle w:val="NoSpacing"/>
        <w:rPr>
          <w:color w:val="B2A1C7" w:themeColor="accent4" w:themeTint="99"/>
        </w:rPr>
      </w:pPr>
    </w:p>
    <w:p w14:paraId="4636D343" w14:textId="77777777" w:rsidR="00695D81" w:rsidRPr="006C631A" w:rsidRDefault="00695D81" w:rsidP="00695D81">
      <w:pPr>
        <w:pStyle w:val="NoSpacing"/>
        <w:rPr>
          <w:color w:val="B2A1C7" w:themeColor="accent4" w:themeTint="99"/>
        </w:rPr>
      </w:pPr>
      <w:r w:rsidRPr="006C631A">
        <w:rPr>
          <w:color w:val="B2A1C7" w:themeColor="accent4" w:themeTint="99"/>
        </w:rPr>
        <w:t>La siguiente imagen resume el estado del proceso actual del SIGDEHU:</w:t>
      </w:r>
    </w:p>
    <w:p w14:paraId="24E12DF2" w14:textId="77777777" w:rsidR="00907027" w:rsidRPr="006C631A" w:rsidRDefault="00907027" w:rsidP="00695D81">
      <w:pPr>
        <w:pStyle w:val="NoSpacing"/>
        <w:rPr>
          <w:color w:val="B2A1C7" w:themeColor="accent4" w:themeTint="99"/>
        </w:rPr>
      </w:pPr>
    </w:p>
    <w:p w14:paraId="4AFE067B" w14:textId="5BB9E4D8" w:rsidR="00907027" w:rsidRPr="006C631A" w:rsidRDefault="00907027" w:rsidP="00907027">
      <w:pPr>
        <w:pStyle w:val="Caption"/>
        <w:jc w:val="center"/>
        <w:rPr>
          <w:color w:val="B2A1C7" w:themeColor="accent4" w:themeTint="99"/>
        </w:rPr>
      </w:pPr>
      <w:bookmarkStart w:id="2645" w:name="_Toc482730665"/>
      <w:r w:rsidRPr="006C631A">
        <w:rPr>
          <w:color w:val="B2A1C7" w:themeColor="accent4" w:themeTint="99"/>
        </w:rPr>
        <w:t xml:space="preserve">Figura </w:t>
      </w:r>
      <w:r w:rsidR="00471AD5" w:rsidRPr="006C631A">
        <w:rPr>
          <w:color w:val="B2A1C7" w:themeColor="accent4" w:themeTint="99"/>
        </w:rPr>
        <w:fldChar w:fldCharType="begin"/>
      </w:r>
      <w:r w:rsidR="00471AD5" w:rsidRPr="006C631A">
        <w:rPr>
          <w:color w:val="B2A1C7" w:themeColor="accent4" w:themeTint="99"/>
        </w:rPr>
        <w:instrText xml:space="preserve"> SEQ Figura \* ARABIC </w:instrText>
      </w:r>
      <w:r w:rsidR="00471AD5" w:rsidRPr="006C631A">
        <w:rPr>
          <w:color w:val="B2A1C7" w:themeColor="accent4" w:themeTint="99"/>
        </w:rPr>
        <w:fldChar w:fldCharType="separate"/>
      </w:r>
      <w:r w:rsidR="00BA1763" w:rsidRPr="006C631A">
        <w:rPr>
          <w:noProof/>
          <w:color w:val="B2A1C7" w:themeColor="accent4" w:themeTint="99"/>
        </w:rPr>
        <w:t>3</w:t>
      </w:r>
      <w:r w:rsidR="00471AD5" w:rsidRPr="006C631A">
        <w:rPr>
          <w:noProof/>
          <w:color w:val="B2A1C7" w:themeColor="accent4" w:themeTint="99"/>
        </w:rPr>
        <w:fldChar w:fldCharType="end"/>
      </w:r>
      <w:r w:rsidRPr="006C631A">
        <w:rPr>
          <w:color w:val="B2A1C7" w:themeColor="accent4" w:themeTint="99"/>
        </w:rPr>
        <w:t>: Estado del proceso actual del SIGDEUH.</w:t>
      </w:r>
      <w:bookmarkEnd w:id="2645"/>
    </w:p>
    <w:p w14:paraId="03925922" w14:textId="4647A1D3" w:rsidR="00695D81" w:rsidRPr="006C631A" w:rsidRDefault="00ED65A1" w:rsidP="00695D81">
      <w:pPr>
        <w:pStyle w:val="NoSpacing"/>
        <w:jc w:val="center"/>
        <w:rPr>
          <w:color w:val="B2A1C7" w:themeColor="accent4" w:themeTint="99"/>
        </w:rPr>
      </w:pPr>
      <w:r w:rsidRPr="006C631A">
        <w:rPr>
          <w:rFonts w:eastAsiaTheme="minorHAnsi"/>
          <w:noProof/>
          <w:color w:val="B2A1C7" w:themeColor="accent4" w:themeTint="99"/>
          <w:sz w:val="16"/>
          <w:szCs w:val="16"/>
          <w:lang w:val="en-US"/>
        </w:rPr>
        <w:drawing>
          <wp:inline distT="0" distB="0" distL="0" distR="0" wp14:anchorId="4518042D" wp14:editId="2CD5752A">
            <wp:extent cx="5149341" cy="15049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ado Actual.PNG"/>
                    <pic:cNvPicPr/>
                  </pic:nvPicPr>
                  <pic:blipFill>
                    <a:blip r:embed="rId20">
                      <a:extLst>
                        <a:ext uri="{28A0092B-C50C-407E-A947-70E740481C1C}">
                          <a14:useLocalDpi xmlns:a14="http://schemas.microsoft.com/office/drawing/2010/main" val="0"/>
                        </a:ext>
                      </a:extLst>
                    </a:blip>
                    <a:stretch>
                      <a:fillRect/>
                    </a:stretch>
                  </pic:blipFill>
                  <pic:spPr>
                    <a:xfrm>
                      <a:off x="0" y="0"/>
                      <a:ext cx="5164873" cy="1509490"/>
                    </a:xfrm>
                    <a:prstGeom prst="rect">
                      <a:avLst/>
                    </a:prstGeom>
                  </pic:spPr>
                </pic:pic>
              </a:graphicData>
            </a:graphic>
          </wp:inline>
        </w:drawing>
      </w:r>
    </w:p>
    <w:p w14:paraId="3C51E1B1" w14:textId="77777777" w:rsidR="006460C3" w:rsidRPr="006C631A" w:rsidRDefault="006460C3" w:rsidP="00695D81">
      <w:pPr>
        <w:pStyle w:val="NoSpacing"/>
        <w:jc w:val="center"/>
        <w:rPr>
          <w:i/>
          <w:color w:val="B2A1C7" w:themeColor="accent4" w:themeTint="99"/>
          <w:sz w:val="20"/>
        </w:rPr>
      </w:pPr>
    </w:p>
    <w:p w14:paraId="1F8EF5B6" w14:textId="07480DAB" w:rsidR="00642FDB" w:rsidRPr="006C631A" w:rsidRDefault="00695D81" w:rsidP="00642FDB">
      <w:pPr>
        <w:pStyle w:val="NoSpacing"/>
        <w:tabs>
          <w:tab w:val="center" w:pos="4419"/>
          <w:tab w:val="left" w:pos="5265"/>
        </w:tabs>
        <w:jc w:val="center"/>
        <w:rPr>
          <w:i/>
          <w:color w:val="B2A1C7" w:themeColor="accent4" w:themeTint="99"/>
          <w:sz w:val="20"/>
        </w:rPr>
      </w:pPr>
      <w:r w:rsidRPr="006C631A">
        <w:rPr>
          <w:b/>
          <w:i/>
          <w:color w:val="B2A1C7" w:themeColor="accent4" w:themeTint="99"/>
          <w:sz w:val="20"/>
        </w:rPr>
        <w:t>Fuente:</w:t>
      </w:r>
      <w:r w:rsidRPr="006C631A">
        <w:rPr>
          <w:i/>
          <w:color w:val="B2A1C7" w:themeColor="accent4" w:themeTint="99"/>
          <w:sz w:val="20"/>
        </w:rPr>
        <w:t xml:space="preserve"> </w:t>
      </w:r>
      <w:r w:rsidR="00642FDB" w:rsidRPr="006C631A">
        <w:rPr>
          <w:i/>
          <w:color w:val="B2A1C7" w:themeColor="accent4" w:themeTint="99"/>
          <w:sz w:val="20"/>
        </w:rPr>
        <w:t>Gobernación del Huila.</w:t>
      </w:r>
    </w:p>
    <w:p w14:paraId="207229F9" w14:textId="5C1B505D" w:rsidR="00695D81" w:rsidRPr="006C631A" w:rsidRDefault="00642FDB" w:rsidP="00642FDB">
      <w:pPr>
        <w:pStyle w:val="NoSpacing"/>
        <w:tabs>
          <w:tab w:val="center" w:pos="4419"/>
          <w:tab w:val="left" w:pos="5265"/>
        </w:tabs>
        <w:jc w:val="center"/>
        <w:rPr>
          <w:i/>
          <w:color w:val="B2A1C7" w:themeColor="accent4" w:themeTint="99"/>
          <w:sz w:val="20"/>
        </w:rPr>
      </w:pPr>
      <w:r w:rsidRPr="006C631A">
        <w:rPr>
          <w:b/>
          <w:i/>
          <w:color w:val="B2A1C7" w:themeColor="accent4" w:themeTint="99"/>
          <w:sz w:val="20"/>
        </w:rPr>
        <w:t>Elaboración:</w:t>
      </w:r>
      <w:r w:rsidRPr="006C631A">
        <w:rPr>
          <w:i/>
          <w:color w:val="B2A1C7" w:themeColor="accent4" w:themeTint="99"/>
          <w:sz w:val="20"/>
        </w:rPr>
        <w:t xml:space="preserve"> Equipo </w:t>
      </w:r>
      <w:r w:rsidR="00684C44" w:rsidRPr="006C631A">
        <w:rPr>
          <w:i/>
          <w:color w:val="B2A1C7" w:themeColor="accent4" w:themeTint="99"/>
          <w:sz w:val="20"/>
        </w:rPr>
        <w:t>“</w:t>
      </w:r>
      <w:r w:rsidRPr="006C631A">
        <w:rPr>
          <w:i/>
          <w:color w:val="B2A1C7" w:themeColor="accent4" w:themeTint="99"/>
          <w:sz w:val="20"/>
        </w:rPr>
        <w:t>SIGDEHU</w:t>
      </w:r>
      <w:r w:rsidR="00684C44" w:rsidRPr="006C631A">
        <w:rPr>
          <w:i/>
          <w:color w:val="B2A1C7" w:themeColor="accent4" w:themeTint="99"/>
          <w:sz w:val="20"/>
        </w:rPr>
        <w:t>”</w:t>
      </w:r>
      <w:r w:rsidRPr="006C631A">
        <w:rPr>
          <w:i/>
          <w:color w:val="B2A1C7" w:themeColor="accent4" w:themeTint="99"/>
          <w:sz w:val="20"/>
        </w:rPr>
        <w:t>.</w:t>
      </w:r>
    </w:p>
    <w:p w14:paraId="0A500EBB" w14:textId="77777777" w:rsidR="006460C3" w:rsidRPr="006C631A" w:rsidRDefault="006460C3" w:rsidP="00695D81">
      <w:pPr>
        <w:pStyle w:val="NoSpacing"/>
        <w:rPr>
          <w:color w:val="B2A1C7" w:themeColor="accent4" w:themeTint="99"/>
        </w:rPr>
      </w:pPr>
    </w:p>
    <w:p w14:paraId="56C0E6E9" w14:textId="147F2875" w:rsidR="00695D81" w:rsidRPr="006C631A" w:rsidRDefault="00695D81" w:rsidP="00695D81">
      <w:pPr>
        <w:pStyle w:val="NoSpacing"/>
        <w:rPr>
          <w:color w:val="B2A1C7" w:themeColor="accent4" w:themeTint="99"/>
        </w:rPr>
      </w:pPr>
      <w:r w:rsidRPr="006C631A">
        <w:rPr>
          <w:color w:val="B2A1C7" w:themeColor="accent4" w:themeTint="99"/>
        </w:rPr>
        <w:t xml:space="preserve">Estos procesos en la actualidad se ejecutan con dos profesionales: uno de planta y otro </w:t>
      </w:r>
      <w:r w:rsidR="006460C3" w:rsidRPr="006C631A">
        <w:rPr>
          <w:color w:val="B2A1C7" w:themeColor="accent4" w:themeTint="99"/>
        </w:rPr>
        <w:t>por</w:t>
      </w:r>
      <w:r w:rsidRPr="006C631A">
        <w:rPr>
          <w:color w:val="B2A1C7" w:themeColor="accent4" w:themeTint="99"/>
        </w:rPr>
        <w:t xml:space="preserve"> prestación de servicio</w:t>
      </w:r>
      <w:r w:rsidR="006460C3" w:rsidRPr="006C631A">
        <w:rPr>
          <w:color w:val="B2A1C7" w:themeColor="accent4" w:themeTint="99"/>
        </w:rPr>
        <w:t>,</w:t>
      </w:r>
      <w:r w:rsidRPr="006C631A">
        <w:rPr>
          <w:color w:val="B2A1C7" w:themeColor="accent4" w:themeTint="99"/>
        </w:rPr>
        <w:t xml:space="preserve"> soportados con un computador; lo anteriormente expuesto no es suficiente para el debido desarrollo del sistema.</w:t>
      </w:r>
    </w:p>
    <w:p w14:paraId="3327B87B" w14:textId="5ED7DDD1" w:rsidR="00ED65A1" w:rsidRPr="006C631A" w:rsidRDefault="00ED65A1">
      <w:pPr>
        <w:jc w:val="left"/>
        <w:rPr>
          <w:rFonts w:eastAsiaTheme="minorEastAsia"/>
          <w:color w:val="B2A1C7" w:themeColor="accent4" w:themeTint="99"/>
          <w:lang w:val="es-ES"/>
        </w:rPr>
      </w:pPr>
    </w:p>
    <w:p w14:paraId="15DD0ACC" w14:textId="77777777" w:rsidR="00695D81" w:rsidRPr="006C631A" w:rsidRDefault="00695D81" w:rsidP="00F03268">
      <w:pPr>
        <w:pStyle w:val="Heading3"/>
        <w:rPr>
          <w:color w:val="B2A1C7" w:themeColor="accent4" w:themeTint="99"/>
        </w:rPr>
      </w:pPr>
      <w:bookmarkStart w:id="2646" w:name="_Toc474075188"/>
      <w:bookmarkStart w:id="2647" w:name="_Toc500793557"/>
      <w:r w:rsidRPr="006C631A">
        <w:rPr>
          <w:color w:val="B2A1C7" w:themeColor="accent4" w:themeTint="99"/>
        </w:rPr>
        <w:t>Diagnóstico inicial del sistema</w:t>
      </w:r>
      <w:bookmarkEnd w:id="2646"/>
      <w:bookmarkEnd w:id="2647"/>
    </w:p>
    <w:p w14:paraId="5BF3EBDB" w14:textId="77777777" w:rsidR="00695D81" w:rsidRPr="006C631A" w:rsidRDefault="00695D81" w:rsidP="00695D81">
      <w:pPr>
        <w:pStyle w:val="NoSpacing"/>
        <w:rPr>
          <w:color w:val="B2A1C7" w:themeColor="accent4" w:themeTint="99"/>
        </w:rPr>
      </w:pPr>
    </w:p>
    <w:p w14:paraId="37AC0FCB" w14:textId="77777777" w:rsidR="00695D81" w:rsidRPr="006C631A" w:rsidRDefault="00695D81" w:rsidP="00695D81">
      <w:pPr>
        <w:pStyle w:val="NoSpacing"/>
        <w:rPr>
          <w:color w:val="B2A1C7" w:themeColor="accent4" w:themeTint="99"/>
        </w:rPr>
      </w:pPr>
      <w:r w:rsidRPr="006C631A">
        <w:rPr>
          <w:color w:val="B2A1C7" w:themeColor="accent4" w:themeTint="99"/>
        </w:rPr>
        <w:t>En el estudio realizado al SIGDEHU, se obtuvieron los siguientes resultados:</w:t>
      </w:r>
    </w:p>
    <w:p w14:paraId="16B7DB8A" w14:textId="5EE19B1F" w:rsidR="00ED65A1" w:rsidRPr="006C631A" w:rsidDel="00541070" w:rsidRDefault="00ED65A1" w:rsidP="00695D81">
      <w:pPr>
        <w:pStyle w:val="NoSpacing"/>
        <w:rPr>
          <w:del w:id="2648" w:author="Juan Manuel Velásquez Isaza" w:date="2017-06-04T23:30:00Z"/>
          <w:color w:val="B2A1C7" w:themeColor="accent4" w:themeTint="99"/>
        </w:rPr>
      </w:pPr>
    </w:p>
    <w:p w14:paraId="1A65748B" w14:textId="60E63C18" w:rsidR="004D7588" w:rsidRPr="006C631A" w:rsidDel="00541070" w:rsidRDefault="004D7588" w:rsidP="00695D81">
      <w:pPr>
        <w:pStyle w:val="NoSpacing"/>
        <w:rPr>
          <w:del w:id="2649" w:author="Juan Manuel Velásquez Isaza" w:date="2017-06-04T23:30:00Z"/>
          <w:color w:val="B2A1C7" w:themeColor="accent4" w:themeTint="99"/>
        </w:rPr>
      </w:pPr>
    </w:p>
    <w:p w14:paraId="4134B543" w14:textId="3C609E5D" w:rsidR="004D7588" w:rsidRPr="006C631A" w:rsidDel="00541070" w:rsidRDefault="004D7588" w:rsidP="00695D81">
      <w:pPr>
        <w:pStyle w:val="NoSpacing"/>
        <w:rPr>
          <w:del w:id="2650" w:author="Juan Manuel Velásquez Isaza" w:date="2017-06-04T23:30:00Z"/>
          <w:color w:val="B2A1C7" w:themeColor="accent4" w:themeTint="99"/>
        </w:rPr>
      </w:pPr>
    </w:p>
    <w:p w14:paraId="1E1AB118" w14:textId="537B32E1" w:rsidR="004D7588" w:rsidRPr="006C631A" w:rsidDel="00541070" w:rsidRDefault="004D7588" w:rsidP="00695D81">
      <w:pPr>
        <w:pStyle w:val="NoSpacing"/>
        <w:rPr>
          <w:del w:id="2651" w:author="Juan Manuel Velásquez Isaza" w:date="2017-06-04T23:30:00Z"/>
          <w:color w:val="B2A1C7" w:themeColor="accent4" w:themeTint="99"/>
        </w:rPr>
      </w:pPr>
    </w:p>
    <w:p w14:paraId="0108B2D3" w14:textId="77777777" w:rsidR="004D7588" w:rsidRPr="006C631A" w:rsidRDefault="004D7588" w:rsidP="00695D81">
      <w:pPr>
        <w:pStyle w:val="NoSpacing"/>
        <w:rPr>
          <w:color w:val="B2A1C7" w:themeColor="accent4" w:themeTint="99"/>
        </w:rPr>
      </w:pPr>
    </w:p>
    <w:p w14:paraId="537DCD16" w14:textId="27FEC579" w:rsidR="00695D81" w:rsidRPr="00CD0F53" w:rsidRDefault="00695D81" w:rsidP="00427E2F">
      <w:pPr>
        <w:pStyle w:val="NoSpacing"/>
        <w:numPr>
          <w:ilvl w:val="0"/>
          <w:numId w:val="19"/>
        </w:numPr>
        <w:rPr>
          <w:b/>
          <w:color w:val="FF0000"/>
        </w:rPr>
      </w:pPr>
      <w:r w:rsidRPr="00CD0F53">
        <w:rPr>
          <w:b/>
          <w:color w:val="FF0000"/>
        </w:rPr>
        <w:t>Estado actual del SIGDEHU</w:t>
      </w:r>
      <w:r w:rsidR="00CD0F53">
        <w:rPr>
          <w:b/>
          <w:color w:val="FF0000"/>
        </w:rPr>
        <w:t xml:space="preserve"> (Don Zarate… hacer el ajuste del caso … y </w:t>
      </w:r>
      <w:del w:id="2652" w:author="Pedro Eduardo Velasquez Trujillo [2]" w:date="2017-12-05T10:35:00Z">
        <w:r w:rsidR="00CD0F53" w:rsidDel="00EF2E65">
          <w:rPr>
            <w:b/>
            <w:color w:val="FF0000"/>
          </w:rPr>
          <w:delText>dsecibir</w:delText>
        </w:r>
      </w:del>
      <w:ins w:id="2653" w:author="Pedro Eduardo Velasquez Trujillo [2]" w:date="2017-12-05T10:35:00Z">
        <w:r w:rsidR="00EF2E65">
          <w:rPr>
            <w:b/>
            <w:color w:val="FF0000"/>
          </w:rPr>
          <w:t>describir</w:t>
        </w:r>
      </w:ins>
      <w:r w:rsidR="00CD0F53">
        <w:rPr>
          <w:b/>
          <w:color w:val="FF0000"/>
        </w:rPr>
        <w:t xml:space="preserve"> muy </w:t>
      </w:r>
      <w:del w:id="2654" w:author="Pedro Eduardo Velasquez Trujillo [2]" w:date="2017-12-05T10:35:00Z">
        <w:r w:rsidR="00CD0F53" w:rsidDel="00EF2E65">
          <w:rPr>
            <w:b/>
            <w:color w:val="FF0000"/>
          </w:rPr>
          <w:delText>bín</w:delText>
        </w:r>
      </w:del>
      <w:ins w:id="2655" w:author="Pedro Eduardo Velasquez Trujillo [2]" w:date="2017-12-05T10:35:00Z">
        <w:r w:rsidR="00EF2E65">
          <w:rPr>
            <w:b/>
            <w:color w:val="FF0000"/>
          </w:rPr>
          <w:t>bien</w:t>
        </w:r>
      </w:ins>
      <w:r w:rsidR="00CD0F53">
        <w:rPr>
          <w:b/>
          <w:color w:val="FF0000"/>
        </w:rPr>
        <w:t xml:space="preserve"> que se tiene , como se tiene y donde se tiene… y no se demore tres semanas en esa información… un página max,)</w:t>
      </w:r>
    </w:p>
    <w:p w14:paraId="1C31AE32" w14:textId="77777777" w:rsidR="00695D81" w:rsidRDefault="00695D81" w:rsidP="00695D81">
      <w:pPr>
        <w:pStyle w:val="NoSpacing"/>
      </w:pPr>
    </w:p>
    <w:p w14:paraId="38F4688A" w14:textId="5B15EC1F" w:rsidR="00695D81" w:rsidRDefault="00695D81" w:rsidP="00695D81">
      <w:pPr>
        <w:pStyle w:val="NoSpacing"/>
      </w:pPr>
      <w:r>
        <w:t>El departamento del Huila, en la actualidad, se encuentra operando el sistema de información geográfico en repositorios locales. En el 2016 se realizó una prueba piloto de un visor con cuatro capas geo</w:t>
      </w:r>
      <w:r w:rsidR="00CC7288">
        <w:t>espacial</w:t>
      </w:r>
      <w:r>
        <w:t xml:space="preserve">, las cuales </w:t>
      </w:r>
      <w:r w:rsidR="003A4742">
        <w:t>comprenden</w:t>
      </w:r>
      <w:r>
        <w:t>:</w:t>
      </w:r>
    </w:p>
    <w:p w14:paraId="6E8DAA6C" w14:textId="77777777" w:rsidR="003A4742" w:rsidRDefault="003A4742" w:rsidP="00695D81">
      <w:pPr>
        <w:pStyle w:val="NoSpacing"/>
      </w:pPr>
    </w:p>
    <w:p w14:paraId="30E6F754" w14:textId="77777777" w:rsidR="00695D81" w:rsidRDefault="00695D81" w:rsidP="00427E2F">
      <w:pPr>
        <w:pStyle w:val="NoSpacing"/>
        <w:numPr>
          <w:ilvl w:val="0"/>
          <w:numId w:val="20"/>
        </w:numPr>
      </w:pPr>
      <w:r>
        <w:t>Hidrografía de primer orden.</w:t>
      </w:r>
    </w:p>
    <w:p w14:paraId="27AB243D" w14:textId="77777777" w:rsidR="00695D81" w:rsidRDefault="00695D81" w:rsidP="00427E2F">
      <w:pPr>
        <w:pStyle w:val="NoSpacing"/>
        <w:numPr>
          <w:ilvl w:val="0"/>
          <w:numId w:val="20"/>
        </w:numPr>
      </w:pPr>
      <w:r>
        <w:t>Vías primarias, secundarias y terciarias.</w:t>
      </w:r>
    </w:p>
    <w:p w14:paraId="6B9A0004" w14:textId="77777777" w:rsidR="00695D81" w:rsidRDefault="00695D81" w:rsidP="00427E2F">
      <w:pPr>
        <w:pStyle w:val="NoSpacing"/>
        <w:numPr>
          <w:ilvl w:val="0"/>
          <w:numId w:val="20"/>
        </w:numPr>
      </w:pPr>
      <w:r>
        <w:t>División territorial que se compone de Veredas, Cascos Urbanos y centros Poblados.</w:t>
      </w:r>
    </w:p>
    <w:p w14:paraId="0DFF7AB7" w14:textId="77777777" w:rsidR="00695D81" w:rsidRDefault="00695D81" w:rsidP="00695D81">
      <w:pPr>
        <w:pStyle w:val="NoSpacing"/>
      </w:pPr>
    </w:p>
    <w:p w14:paraId="155E1F74" w14:textId="6F77F054" w:rsidR="004D7588" w:rsidRDefault="004D7588" w:rsidP="004D7588">
      <w:pPr>
        <w:pStyle w:val="Caption"/>
        <w:jc w:val="center"/>
      </w:pPr>
      <w:bookmarkStart w:id="2656" w:name="_Toc482730666"/>
      <w:r>
        <w:t xml:space="preserve">Figura </w:t>
      </w:r>
      <w:r w:rsidR="004E050C">
        <w:fldChar w:fldCharType="begin"/>
      </w:r>
      <w:r w:rsidR="004E050C">
        <w:instrText xml:space="preserve"> SEQ Figura \* ARABIC </w:instrText>
      </w:r>
      <w:r w:rsidR="004E050C">
        <w:fldChar w:fldCharType="separate"/>
      </w:r>
      <w:r w:rsidR="00BA1763">
        <w:rPr>
          <w:noProof/>
        </w:rPr>
        <w:t>4</w:t>
      </w:r>
      <w:r w:rsidR="004E050C">
        <w:rPr>
          <w:noProof/>
        </w:rPr>
        <w:fldChar w:fldCharType="end"/>
      </w:r>
      <w:r>
        <w:t xml:space="preserve">: </w:t>
      </w:r>
      <w:r w:rsidRPr="00E851DB">
        <w:t>Visor actual del SIGDEHU en la página de la Gobernación del HUILA.</w:t>
      </w:r>
      <w:bookmarkEnd w:id="2656"/>
    </w:p>
    <w:p w14:paraId="5C1DEBEB" w14:textId="77777777" w:rsidR="00695D81" w:rsidRDefault="00695D81" w:rsidP="00695D81">
      <w:pPr>
        <w:pStyle w:val="NoSpacing"/>
        <w:jc w:val="center"/>
      </w:pPr>
      <w:r>
        <w:rPr>
          <w:noProof/>
          <w:lang w:val="en-US"/>
        </w:rPr>
        <w:drawing>
          <wp:inline distT="0" distB="0" distL="0" distR="0" wp14:anchorId="0D3F3ECA" wp14:editId="16193108">
            <wp:extent cx="4924985" cy="279082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17" r="42295"/>
                    <a:stretch/>
                  </pic:blipFill>
                  <pic:spPr bwMode="auto">
                    <a:xfrm>
                      <a:off x="0" y="0"/>
                      <a:ext cx="4972879" cy="2817965"/>
                    </a:xfrm>
                    <a:prstGeom prst="rect">
                      <a:avLst/>
                    </a:prstGeom>
                    <a:ln>
                      <a:noFill/>
                    </a:ln>
                    <a:extLst>
                      <a:ext uri="{53640926-AAD7-44D8-BBD7-CCE9431645EC}">
                        <a14:shadowObscured xmlns:a14="http://schemas.microsoft.com/office/drawing/2010/main"/>
                      </a:ext>
                    </a:extLst>
                  </pic:spPr>
                </pic:pic>
              </a:graphicData>
            </a:graphic>
          </wp:inline>
        </w:drawing>
      </w:r>
    </w:p>
    <w:p w14:paraId="02F085DE" w14:textId="77777777" w:rsidR="00695D81" w:rsidRDefault="00695D81" w:rsidP="00695D81">
      <w:pPr>
        <w:pStyle w:val="NoSpacing"/>
        <w:jc w:val="center"/>
      </w:pPr>
    </w:p>
    <w:p w14:paraId="5B107821" w14:textId="77777777" w:rsidR="00684C44" w:rsidRDefault="00695D81" w:rsidP="00695D81">
      <w:pPr>
        <w:pStyle w:val="NoSpacing"/>
        <w:jc w:val="center"/>
        <w:rPr>
          <w:i/>
          <w:sz w:val="20"/>
        </w:rPr>
      </w:pPr>
      <w:r w:rsidRPr="00684C44">
        <w:rPr>
          <w:b/>
          <w:i/>
          <w:sz w:val="20"/>
        </w:rPr>
        <w:t>Fuente:</w:t>
      </w:r>
      <w:r w:rsidR="00684C44">
        <w:rPr>
          <w:i/>
          <w:sz w:val="20"/>
        </w:rPr>
        <w:t xml:space="preserve"> Gobernación del Huila.</w:t>
      </w:r>
    </w:p>
    <w:p w14:paraId="604C53EA" w14:textId="45DE2718" w:rsidR="00695D81" w:rsidRDefault="00684C44" w:rsidP="00695D81">
      <w:pPr>
        <w:pStyle w:val="NoSpacing"/>
        <w:jc w:val="center"/>
        <w:rPr>
          <w:i/>
          <w:sz w:val="20"/>
        </w:rPr>
      </w:pPr>
      <w:r w:rsidRPr="00684C44">
        <w:rPr>
          <w:b/>
          <w:i/>
          <w:sz w:val="20"/>
        </w:rPr>
        <w:t>Elaboración:</w:t>
      </w:r>
      <w:r w:rsidRPr="00684C44">
        <w:rPr>
          <w:i/>
          <w:sz w:val="20"/>
        </w:rPr>
        <w:t xml:space="preserve"> Equipo “SIGDEHU”</w:t>
      </w:r>
      <w:r>
        <w:rPr>
          <w:i/>
          <w:sz w:val="20"/>
        </w:rPr>
        <w:t>.</w:t>
      </w:r>
    </w:p>
    <w:p w14:paraId="6680BAE9" w14:textId="77777777" w:rsidR="00AA0FAB" w:rsidRDefault="00AA0FAB" w:rsidP="00695D81">
      <w:pPr>
        <w:pStyle w:val="NoSpacing"/>
      </w:pPr>
    </w:p>
    <w:p w14:paraId="7A323E41" w14:textId="468E91EB" w:rsidR="00695D81" w:rsidRDefault="00695D81" w:rsidP="00695D81">
      <w:pPr>
        <w:pStyle w:val="NoSpacing"/>
      </w:pPr>
      <w:r>
        <w:t>Este visor se realiza sobre plataformas de software libre y el almacenamiento de la información se realiza en la nube, sin tenerse un proceso de verificación detallado y persistiendo algunos inconvenientes en la gestión de la información en su producto final.</w:t>
      </w:r>
    </w:p>
    <w:p w14:paraId="748B3EB8" w14:textId="77777777" w:rsidR="00695D81" w:rsidRDefault="00695D81" w:rsidP="00695D81">
      <w:pPr>
        <w:pStyle w:val="NoSpacing"/>
      </w:pPr>
    </w:p>
    <w:p w14:paraId="1CF20378" w14:textId="77777777" w:rsidR="00695D81" w:rsidRDefault="00695D81" w:rsidP="00695D81">
      <w:pPr>
        <w:pStyle w:val="NoSpacing"/>
      </w:pPr>
      <w:r>
        <w:t>El sistema posee limitaciones de proceso y cargue de información, por contarse en el SIGDEHU un repositorio local con más de 300 GB de información, el cual está sin depurar desde su creación.</w:t>
      </w:r>
    </w:p>
    <w:p w14:paraId="0B7BD85B" w14:textId="77777777" w:rsidR="00695D81" w:rsidRDefault="00695D81" w:rsidP="00695D81">
      <w:pPr>
        <w:pStyle w:val="NoSpacing"/>
      </w:pPr>
    </w:p>
    <w:p w14:paraId="2927D2A8" w14:textId="236532AA" w:rsidR="00695D81" w:rsidRDefault="00695D81" w:rsidP="00695D81">
      <w:pPr>
        <w:pStyle w:val="NoSpacing"/>
      </w:pPr>
      <w:r>
        <w:t xml:space="preserve">Se realiza un conteo de la información más relevante, la cual deberá contener el sistema. En la actualidad, el departamento administrativo de planeación departamental cuenta con esta información, pero cabe aclarar que no se tiene </w:t>
      </w:r>
      <w:r w:rsidR="00F27D2B">
        <w:t>alguna clase de meta</w:t>
      </w:r>
      <w:r>
        <w:t>datos, por lo que no ha sido posible identificar en su totalidad el origen, escala y demás información importante de la misma.</w:t>
      </w:r>
    </w:p>
    <w:p w14:paraId="77C94853" w14:textId="77777777" w:rsidR="00695D81" w:rsidRDefault="00695D81" w:rsidP="00695D81">
      <w:pPr>
        <w:pStyle w:val="NoSpacing"/>
      </w:pPr>
    </w:p>
    <w:p w14:paraId="7FE89B6C" w14:textId="77777777" w:rsidR="00695D81" w:rsidRDefault="00695D81" w:rsidP="00695D81">
      <w:pPr>
        <w:pStyle w:val="NoSpacing"/>
      </w:pPr>
      <w:r>
        <w:t>En la siguiente tabla se aprecia la información identificada por capa vectorial:</w:t>
      </w:r>
    </w:p>
    <w:p w14:paraId="181B50EB" w14:textId="2FC30AA8" w:rsidR="00695D81" w:rsidRDefault="00695D81" w:rsidP="00695D81">
      <w:pPr>
        <w:spacing w:after="0" w:line="240" w:lineRule="auto"/>
      </w:pPr>
    </w:p>
    <w:p w14:paraId="6AFC058F" w14:textId="77777777" w:rsidR="00695D81" w:rsidRDefault="00695D81" w:rsidP="00695D81">
      <w:pPr>
        <w:pStyle w:val="Caption"/>
        <w:jc w:val="center"/>
      </w:pPr>
      <w:bookmarkStart w:id="2657" w:name="_Toc474075245"/>
      <w:bookmarkStart w:id="2658" w:name="_Toc482730682"/>
      <w:r>
        <w:t xml:space="preserve">Tabla </w:t>
      </w:r>
      <w:r w:rsidR="004E050C">
        <w:fldChar w:fldCharType="begin"/>
      </w:r>
      <w:r w:rsidR="004E050C">
        <w:instrText xml:space="preserve"> SEQ Tabla \* ARABIC </w:instrText>
      </w:r>
      <w:r w:rsidR="004E050C">
        <w:fldChar w:fldCharType="separate"/>
      </w:r>
      <w:r w:rsidR="00BA1763">
        <w:rPr>
          <w:noProof/>
        </w:rPr>
        <w:t>1</w:t>
      </w:r>
      <w:r w:rsidR="004E050C">
        <w:rPr>
          <w:noProof/>
        </w:rPr>
        <w:fldChar w:fldCharType="end"/>
      </w:r>
      <w:r>
        <w:t>:</w:t>
      </w:r>
      <w:r w:rsidRPr="00D2009B">
        <w:t xml:space="preserve"> Capas Vectoriales</w:t>
      </w:r>
      <w:bookmarkEnd w:id="2657"/>
      <w:bookmarkEnd w:id="2658"/>
    </w:p>
    <w:tbl>
      <w:tblPr>
        <w:tblW w:w="8642" w:type="dxa"/>
        <w:jc w:val="center"/>
        <w:tblCellMar>
          <w:left w:w="70" w:type="dxa"/>
          <w:right w:w="70" w:type="dxa"/>
        </w:tblCellMar>
        <w:tblLook w:val="04A0" w:firstRow="1" w:lastRow="0" w:firstColumn="1" w:lastColumn="0" w:noHBand="0" w:noVBand="1"/>
      </w:tblPr>
      <w:tblGrid>
        <w:gridCol w:w="1791"/>
        <w:gridCol w:w="4875"/>
        <w:gridCol w:w="1276"/>
        <w:gridCol w:w="850"/>
      </w:tblGrid>
      <w:tr w:rsidR="00695D81" w:rsidRPr="00D940BE" w14:paraId="01C43BBA" w14:textId="77777777" w:rsidTr="008D780D">
        <w:trPr>
          <w:trHeight w:val="274"/>
          <w:jc w:val="center"/>
        </w:trPr>
        <w:tc>
          <w:tcPr>
            <w:tcW w:w="16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E3602" w14:textId="77777777" w:rsidR="00695D81" w:rsidRPr="00D940BE" w:rsidRDefault="00695D81" w:rsidP="008D780D">
            <w:pPr>
              <w:pStyle w:val="NoSpacing"/>
              <w:jc w:val="center"/>
              <w:rPr>
                <w:b/>
                <w:lang w:eastAsia="es-CO"/>
              </w:rPr>
            </w:pPr>
            <w:r w:rsidRPr="00D940BE">
              <w:rPr>
                <w:b/>
                <w:lang w:eastAsia="es-CO"/>
              </w:rPr>
              <w:t>CAPA</w:t>
            </w:r>
          </w:p>
        </w:tc>
        <w:tc>
          <w:tcPr>
            <w:tcW w:w="4875" w:type="dxa"/>
            <w:tcBorders>
              <w:top w:val="single" w:sz="4" w:space="0" w:color="auto"/>
              <w:left w:val="nil"/>
              <w:bottom w:val="single" w:sz="4" w:space="0" w:color="auto"/>
              <w:right w:val="single" w:sz="4" w:space="0" w:color="auto"/>
            </w:tcBorders>
            <w:shd w:val="clear" w:color="auto" w:fill="auto"/>
            <w:noWrap/>
            <w:vAlign w:val="center"/>
            <w:hideMark/>
          </w:tcPr>
          <w:p w14:paraId="5C1ADCB1" w14:textId="77777777" w:rsidR="00695D81" w:rsidRPr="00D940BE" w:rsidRDefault="00695D81" w:rsidP="008D780D">
            <w:pPr>
              <w:pStyle w:val="NoSpacing"/>
              <w:jc w:val="center"/>
              <w:rPr>
                <w:b/>
                <w:lang w:eastAsia="es-CO"/>
              </w:rPr>
            </w:pPr>
            <w:r w:rsidRPr="00D940BE">
              <w:rPr>
                <w:b/>
                <w:lang w:eastAsia="es-CO"/>
              </w:rPr>
              <w:t>FUENTE DE LA INFORMACIÓN</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0D9156B5" w14:textId="77777777" w:rsidR="00695D81" w:rsidRPr="00D940BE" w:rsidRDefault="00695D81" w:rsidP="008D780D">
            <w:pPr>
              <w:pStyle w:val="NoSpacing"/>
              <w:jc w:val="center"/>
              <w:rPr>
                <w:b/>
                <w:lang w:eastAsia="es-CO"/>
              </w:rPr>
            </w:pPr>
            <w:r w:rsidRPr="00D940BE">
              <w:rPr>
                <w:b/>
                <w:lang w:eastAsia="es-CO"/>
              </w:rPr>
              <w:t>ESCALA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1BB82084" w14:textId="77777777" w:rsidR="00695D81" w:rsidRPr="00D940BE" w:rsidRDefault="00695D81" w:rsidP="008D780D">
            <w:pPr>
              <w:pStyle w:val="NoSpacing"/>
              <w:jc w:val="center"/>
              <w:rPr>
                <w:b/>
                <w:lang w:eastAsia="es-CO"/>
              </w:rPr>
            </w:pPr>
            <w:r w:rsidRPr="00D940BE">
              <w:rPr>
                <w:b/>
                <w:lang w:eastAsia="es-CO"/>
              </w:rPr>
              <w:t>AÑO</w:t>
            </w:r>
          </w:p>
        </w:tc>
      </w:tr>
      <w:tr w:rsidR="00695D81" w:rsidRPr="00D940BE" w14:paraId="396DC2F3"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603404E4" w14:textId="0450A7E5" w:rsidR="00695D81" w:rsidRPr="00D940BE" w:rsidRDefault="002D1B94" w:rsidP="008D780D">
            <w:pPr>
              <w:pStyle w:val="NoSpacing"/>
              <w:rPr>
                <w:lang w:eastAsia="es-CO"/>
              </w:rPr>
            </w:pPr>
            <w:r w:rsidRPr="00D940BE">
              <w:rPr>
                <w:lang w:eastAsia="es-CO"/>
              </w:rPr>
              <w:t>Títulos mineros</w:t>
            </w:r>
          </w:p>
        </w:tc>
        <w:tc>
          <w:tcPr>
            <w:tcW w:w="4875" w:type="dxa"/>
            <w:tcBorders>
              <w:top w:val="nil"/>
              <w:left w:val="nil"/>
              <w:bottom w:val="single" w:sz="4" w:space="0" w:color="auto"/>
              <w:right w:val="single" w:sz="4" w:space="0" w:color="auto"/>
            </w:tcBorders>
            <w:shd w:val="clear" w:color="auto" w:fill="auto"/>
            <w:noWrap/>
            <w:vAlign w:val="center"/>
            <w:hideMark/>
          </w:tcPr>
          <w:p w14:paraId="46AC931E" w14:textId="4702A15F" w:rsidR="00695D81" w:rsidRPr="00D940BE" w:rsidRDefault="00695D81" w:rsidP="001403DB">
            <w:pPr>
              <w:pStyle w:val="NoSpacing"/>
              <w:rPr>
                <w:lang w:eastAsia="es-CO"/>
              </w:rPr>
            </w:pPr>
            <w:r w:rsidRPr="00D940BE">
              <w:rPr>
                <w:lang w:eastAsia="es-CO"/>
              </w:rPr>
              <w:t xml:space="preserve">Se toma Información de la corporación autónoma del </w:t>
            </w:r>
            <w:r w:rsidR="001403DB">
              <w:rPr>
                <w:lang w:eastAsia="es-CO"/>
              </w:rPr>
              <w:t>A</w:t>
            </w:r>
            <w:r w:rsidRPr="00D940BE">
              <w:rPr>
                <w:lang w:eastAsia="es-CO"/>
              </w:rPr>
              <w:t xml:space="preserve">lto </w:t>
            </w:r>
            <w:r w:rsidR="001403DB">
              <w:rPr>
                <w:lang w:eastAsia="es-CO"/>
              </w:rPr>
              <w:t>M</w:t>
            </w:r>
            <w:r w:rsidRPr="00D940BE">
              <w:rPr>
                <w:lang w:eastAsia="es-CO"/>
              </w:rPr>
              <w:t>agdalena versión 2010</w:t>
            </w:r>
          </w:p>
        </w:tc>
        <w:tc>
          <w:tcPr>
            <w:tcW w:w="1276" w:type="dxa"/>
            <w:tcBorders>
              <w:top w:val="nil"/>
              <w:left w:val="nil"/>
              <w:bottom w:val="single" w:sz="4" w:space="0" w:color="auto"/>
              <w:right w:val="single" w:sz="4" w:space="0" w:color="auto"/>
            </w:tcBorders>
            <w:shd w:val="clear" w:color="auto" w:fill="auto"/>
            <w:noWrap/>
            <w:vAlign w:val="bottom"/>
            <w:hideMark/>
          </w:tcPr>
          <w:p w14:paraId="6594D324"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197505D7" w14:textId="77777777" w:rsidR="00695D81" w:rsidRPr="00D940BE" w:rsidRDefault="00695D81" w:rsidP="008D780D">
            <w:pPr>
              <w:pStyle w:val="NoSpacing"/>
              <w:jc w:val="center"/>
              <w:rPr>
                <w:lang w:eastAsia="es-CO"/>
              </w:rPr>
            </w:pPr>
            <w:r w:rsidRPr="00D940BE">
              <w:rPr>
                <w:lang w:eastAsia="es-CO"/>
              </w:rPr>
              <w:t>2010</w:t>
            </w:r>
          </w:p>
        </w:tc>
      </w:tr>
      <w:tr w:rsidR="00695D81" w:rsidRPr="00D940BE" w14:paraId="2AAB2DFF"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42DCC6CF" w14:textId="77777777" w:rsidR="00695D81" w:rsidRPr="00D940BE" w:rsidRDefault="00695D81" w:rsidP="008D780D">
            <w:pPr>
              <w:pStyle w:val="NoSpacing"/>
              <w:rPr>
                <w:lang w:eastAsia="es-CO"/>
              </w:rPr>
            </w:pPr>
            <w:r w:rsidRPr="00D940BE">
              <w:rPr>
                <w:lang w:eastAsia="es-CO"/>
              </w:rPr>
              <w:t>PNR</w:t>
            </w:r>
          </w:p>
        </w:tc>
        <w:tc>
          <w:tcPr>
            <w:tcW w:w="4875" w:type="dxa"/>
            <w:tcBorders>
              <w:top w:val="nil"/>
              <w:left w:val="nil"/>
              <w:bottom w:val="single" w:sz="4" w:space="0" w:color="auto"/>
              <w:right w:val="single" w:sz="4" w:space="0" w:color="auto"/>
            </w:tcBorders>
            <w:shd w:val="clear" w:color="auto" w:fill="auto"/>
            <w:noWrap/>
            <w:vAlign w:val="center"/>
            <w:hideMark/>
          </w:tcPr>
          <w:p w14:paraId="2AC3C792" w14:textId="6604C28E" w:rsidR="00695D81" w:rsidRPr="00D940BE" w:rsidRDefault="00695D81" w:rsidP="00433948">
            <w:pPr>
              <w:pStyle w:val="NoSpacing"/>
              <w:rPr>
                <w:lang w:eastAsia="es-CO"/>
              </w:rPr>
            </w:pPr>
            <w:r w:rsidRPr="00D940BE">
              <w:rPr>
                <w:lang w:eastAsia="es-CO"/>
              </w:rPr>
              <w:t xml:space="preserve">Se toma Información de la corporación autónoma del </w:t>
            </w:r>
            <w:r w:rsidR="00433948">
              <w:rPr>
                <w:lang w:eastAsia="es-CO"/>
              </w:rPr>
              <w:t>A</w:t>
            </w:r>
            <w:r w:rsidRPr="00D940BE">
              <w:rPr>
                <w:lang w:eastAsia="es-CO"/>
              </w:rPr>
              <w:t xml:space="preserve">lto </w:t>
            </w:r>
            <w:r w:rsidR="00433948">
              <w:rPr>
                <w:lang w:eastAsia="es-CO"/>
              </w:rPr>
              <w:t>M</w:t>
            </w:r>
            <w:r w:rsidRPr="00D940BE">
              <w:rPr>
                <w:lang w:eastAsia="es-CO"/>
              </w:rPr>
              <w:t xml:space="preserve">agdalena </w:t>
            </w:r>
          </w:p>
        </w:tc>
        <w:tc>
          <w:tcPr>
            <w:tcW w:w="1276" w:type="dxa"/>
            <w:tcBorders>
              <w:top w:val="nil"/>
              <w:left w:val="nil"/>
              <w:bottom w:val="single" w:sz="4" w:space="0" w:color="auto"/>
              <w:right w:val="single" w:sz="4" w:space="0" w:color="auto"/>
            </w:tcBorders>
            <w:shd w:val="clear" w:color="auto" w:fill="auto"/>
            <w:noWrap/>
            <w:vAlign w:val="bottom"/>
            <w:hideMark/>
          </w:tcPr>
          <w:p w14:paraId="33CBF3BF"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3252B9B5" w14:textId="77777777" w:rsidR="00695D81" w:rsidRPr="00D940BE" w:rsidRDefault="00695D81" w:rsidP="008D780D">
            <w:pPr>
              <w:pStyle w:val="NoSpacing"/>
              <w:jc w:val="center"/>
              <w:rPr>
                <w:lang w:eastAsia="es-CO"/>
              </w:rPr>
            </w:pPr>
            <w:r w:rsidRPr="00D940BE">
              <w:rPr>
                <w:lang w:eastAsia="es-CO"/>
              </w:rPr>
              <w:t>2011</w:t>
            </w:r>
          </w:p>
        </w:tc>
      </w:tr>
      <w:tr w:rsidR="00695D81" w:rsidRPr="00D940BE" w14:paraId="142BABF0" w14:textId="77777777" w:rsidTr="008D780D">
        <w:trPr>
          <w:trHeight w:val="549"/>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04104FEE" w14:textId="77777777" w:rsidR="00695D81" w:rsidRPr="00D940BE" w:rsidRDefault="00695D81" w:rsidP="008D780D">
            <w:pPr>
              <w:pStyle w:val="NoSpacing"/>
              <w:rPr>
                <w:lang w:eastAsia="es-CO"/>
              </w:rPr>
            </w:pPr>
            <w:r w:rsidRPr="00D940BE">
              <w:rPr>
                <w:lang w:eastAsia="es-CO"/>
              </w:rPr>
              <w:t>PNM</w:t>
            </w:r>
          </w:p>
        </w:tc>
        <w:tc>
          <w:tcPr>
            <w:tcW w:w="4875" w:type="dxa"/>
            <w:tcBorders>
              <w:top w:val="nil"/>
              <w:left w:val="nil"/>
              <w:bottom w:val="single" w:sz="4" w:space="0" w:color="auto"/>
              <w:right w:val="single" w:sz="4" w:space="0" w:color="auto"/>
            </w:tcBorders>
            <w:shd w:val="clear" w:color="auto" w:fill="auto"/>
            <w:vAlign w:val="center"/>
            <w:hideMark/>
          </w:tcPr>
          <w:p w14:paraId="00D70B19" w14:textId="3B7C2CD3" w:rsidR="00695D81" w:rsidRPr="00D940BE" w:rsidRDefault="00695D81" w:rsidP="00433948">
            <w:pPr>
              <w:pStyle w:val="NoSpacing"/>
              <w:rPr>
                <w:lang w:eastAsia="es-CO"/>
              </w:rPr>
            </w:pPr>
            <w:r w:rsidRPr="00D940BE">
              <w:rPr>
                <w:lang w:eastAsia="es-CO"/>
              </w:rPr>
              <w:t xml:space="preserve">Se toma Información de la corporación autónoma del </w:t>
            </w:r>
            <w:r w:rsidR="00433948">
              <w:rPr>
                <w:lang w:eastAsia="es-CO"/>
              </w:rPr>
              <w:t>A</w:t>
            </w:r>
            <w:r w:rsidRPr="00D940BE">
              <w:rPr>
                <w:lang w:eastAsia="es-CO"/>
              </w:rPr>
              <w:t xml:space="preserve">lto </w:t>
            </w:r>
            <w:r w:rsidR="00433948">
              <w:rPr>
                <w:lang w:eastAsia="es-CO"/>
              </w:rPr>
              <w:t>M</w:t>
            </w:r>
            <w:r w:rsidRPr="00D940BE">
              <w:rPr>
                <w:lang w:eastAsia="es-CO"/>
              </w:rPr>
              <w:t>agdalena información 2011</w:t>
            </w:r>
          </w:p>
        </w:tc>
        <w:tc>
          <w:tcPr>
            <w:tcW w:w="1276" w:type="dxa"/>
            <w:tcBorders>
              <w:top w:val="nil"/>
              <w:left w:val="nil"/>
              <w:bottom w:val="single" w:sz="4" w:space="0" w:color="auto"/>
              <w:right w:val="single" w:sz="4" w:space="0" w:color="auto"/>
            </w:tcBorders>
            <w:shd w:val="clear" w:color="auto" w:fill="auto"/>
            <w:noWrap/>
            <w:vAlign w:val="bottom"/>
            <w:hideMark/>
          </w:tcPr>
          <w:p w14:paraId="54D162F2"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7FCDC5D6" w14:textId="77777777" w:rsidR="00695D81" w:rsidRPr="00D940BE" w:rsidRDefault="00695D81" w:rsidP="008D780D">
            <w:pPr>
              <w:pStyle w:val="NoSpacing"/>
              <w:jc w:val="center"/>
              <w:rPr>
                <w:lang w:eastAsia="es-CO"/>
              </w:rPr>
            </w:pPr>
            <w:r w:rsidRPr="00D940BE">
              <w:rPr>
                <w:lang w:eastAsia="es-CO"/>
              </w:rPr>
              <w:t>2011</w:t>
            </w:r>
          </w:p>
        </w:tc>
      </w:tr>
      <w:tr w:rsidR="00695D81" w:rsidRPr="00D940BE" w14:paraId="3E77BB30"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6A6FE024" w14:textId="77777777" w:rsidR="00695D81" w:rsidRPr="00D940BE" w:rsidRDefault="00695D81" w:rsidP="008D780D">
            <w:pPr>
              <w:pStyle w:val="NoSpacing"/>
              <w:rPr>
                <w:lang w:eastAsia="es-CO"/>
              </w:rPr>
            </w:pPr>
            <w:r w:rsidRPr="00D940BE">
              <w:rPr>
                <w:lang w:eastAsia="es-CO"/>
              </w:rPr>
              <w:t>Ley 2</w:t>
            </w:r>
          </w:p>
        </w:tc>
        <w:tc>
          <w:tcPr>
            <w:tcW w:w="4875" w:type="dxa"/>
            <w:tcBorders>
              <w:top w:val="nil"/>
              <w:left w:val="nil"/>
              <w:bottom w:val="single" w:sz="4" w:space="0" w:color="auto"/>
              <w:right w:val="single" w:sz="4" w:space="0" w:color="auto"/>
            </w:tcBorders>
            <w:shd w:val="clear" w:color="auto" w:fill="auto"/>
            <w:noWrap/>
            <w:vAlign w:val="center"/>
            <w:hideMark/>
          </w:tcPr>
          <w:p w14:paraId="60F6A9A1" w14:textId="77777777" w:rsidR="00695D81" w:rsidRPr="00D940BE" w:rsidRDefault="00695D81" w:rsidP="008D780D">
            <w:pPr>
              <w:pStyle w:val="NoSpacing"/>
              <w:rPr>
                <w:lang w:eastAsia="es-CO"/>
              </w:rPr>
            </w:pPr>
            <w:r w:rsidRPr="00D940BE">
              <w:rPr>
                <w:lang w:eastAsia="es-CO"/>
              </w:rPr>
              <w:t>Se toma Información de la corporación autónoma del alto magdalena versión 2012</w:t>
            </w:r>
          </w:p>
        </w:tc>
        <w:tc>
          <w:tcPr>
            <w:tcW w:w="1276" w:type="dxa"/>
            <w:tcBorders>
              <w:top w:val="nil"/>
              <w:left w:val="nil"/>
              <w:bottom w:val="single" w:sz="4" w:space="0" w:color="auto"/>
              <w:right w:val="single" w:sz="4" w:space="0" w:color="auto"/>
            </w:tcBorders>
            <w:shd w:val="clear" w:color="auto" w:fill="auto"/>
            <w:noWrap/>
            <w:vAlign w:val="bottom"/>
            <w:hideMark/>
          </w:tcPr>
          <w:p w14:paraId="71D67C8C" w14:textId="77777777" w:rsidR="00695D81" w:rsidRPr="00D940BE" w:rsidRDefault="00695D81" w:rsidP="008D780D">
            <w:pPr>
              <w:pStyle w:val="NoSpacing"/>
              <w:jc w:val="center"/>
              <w:rPr>
                <w:lang w:eastAsia="es-CO"/>
              </w:rPr>
            </w:pPr>
            <w:r w:rsidRPr="00D940BE">
              <w:rPr>
                <w:lang w:eastAsia="es-CO"/>
              </w:rPr>
              <w:t>1:50000</w:t>
            </w:r>
          </w:p>
        </w:tc>
        <w:tc>
          <w:tcPr>
            <w:tcW w:w="850" w:type="dxa"/>
            <w:tcBorders>
              <w:top w:val="nil"/>
              <w:left w:val="nil"/>
              <w:bottom w:val="single" w:sz="4" w:space="0" w:color="auto"/>
              <w:right w:val="single" w:sz="4" w:space="0" w:color="auto"/>
            </w:tcBorders>
            <w:shd w:val="clear" w:color="auto" w:fill="auto"/>
            <w:noWrap/>
            <w:vAlign w:val="bottom"/>
            <w:hideMark/>
          </w:tcPr>
          <w:p w14:paraId="4C74F8C0" w14:textId="77777777" w:rsidR="00695D81" w:rsidRPr="00D940BE" w:rsidRDefault="00695D81" w:rsidP="008D780D">
            <w:pPr>
              <w:pStyle w:val="NoSpacing"/>
              <w:jc w:val="center"/>
              <w:rPr>
                <w:lang w:eastAsia="es-CO"/>
              </w:rPr>
            </w:pPr>
            <w:r w:rsidRPr="00D940BE">
              <w:rPr>
                <w:lang w:eastAsia="es-CO"/>
              </w:rPr>
              <w:t>2012</w:t>
            </w:r>
          </w:p>
        </w:tc>
      </w:tr>
      <w:tr w:rsidR="00695D81" w:rsidRPr="00D940BE" w14:paraId="4FD25B4E"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1254E753" w14:textId="77777777" w:rsidR="00695D81" w:rsidRPr="00D940BE" w:rsidRDefault="00695D81" w:rsidP="008D780D">
            <w:pPr>
              <w:pStyle w:val="NoSpacing"/>
              <w:rPr>
                <w:lang w:eastAsia="es-CO"/>
              </w:rPr>
            </w:pPr>
            <w:r w:rsidRPr="00D940BE">
              <w:rPr>
                <w:lang w:eastAsia="es-CO"/>
              </w:rPr>
              <w:t>PNN</w:t>
            </w:r>
          </w:p>
        </w:tc>
        <w:tc>
          <w:tcPr>
            <w:tcW w:w="4875" w:type="dxa"/>
            <w:tcBorders>
              <w:top w:val="nil"/>
              <w:left w:val="nil"/>
              <w:bottom w:val="single" w:sz="4" w:space="0" w:color="auto"/>
              <w:right w:val="single" w:sz="4" w:space="0" w:color="auto"/>
            </w:tcBorders>
            <w:shd w:val="clear" w:color="auto" w:fill="auto"/>
            <w:noWrap/>
            <w:vAlign w:val="center"/>
            <w:hideMark/>
          </w:tcPr>
          <w:p w14:paraId="5E3B082F" w14:textId="77777777" w:rsidR="00695D81" w:rsidRPr="00D940BE" w:rsidRDefault="00695D81" w:rsidP="008D780D">
            <w:pPr>
              <w:pStyle w:val="NoSpacing"/>
              <w:rPr>
                <w:lang w:eastAsia="es-CO"/>
              </w:rPr>
            </w:pPr>
            <w:r w:rsidRPr="00D940BE">
              <w:rPr>
                <w:lang w:eastAsia="es-CO"/>
              </w:rPr>
              <w:t xml:space="preserve">Se toma de Parque Nacionales Naturales de Colombia versión 2013 </w:t>
            </w:r>
          </w:p>
        </w:tc>
        <w:tc>
          <w:tcPr>
            <w:tcW w:w="1276" w:type="dxa"/>
            <w:tcBorders>
              <w:top w:val="nil"/>
              <w:left w:val="nil"/>
              <w:bottom w:val="single" w:sz="4" w:space="0" w:color="auto"/>
              <w:right w:val="single" w:sz="4" w:space="0" w:color="auto"/>
            </w:tcBorders>
            <w:shd w:val="clear" w:color="auto" w:fill="auto"/>
            <w:noWrap/>
            <w:vAlign w:val="bottom"/>
            <w:hideMark/>
          </w:tcPr>
          <w:p w14:paraId="19B5D349" w14:textId="77777777" w:rsidR="00695D81" w:rsidRPr="00D940BE" w:rsidRDefault="00695D81" w:rsidP="008D780D">
            <w:pPr>
              <w:pStyle w:val="NoSpacing"/>
              <w:jc w:val="center"/>
              <w:rPr>
                <w:lang w:eastAsia="es-CO"/>
              </w:rPr>
            </w:pPr>
            <w:r w:rsidRPr="00D940BE">
              <w:rPr>
                <w:lang w:eastAsia="es-CO"/>
              </w:rPr>
              <w:t>1:100000</w:t>
            </w:r>
          </w:p>
        </w:tc>
        <w:tc>
          <w:tcPr>
            <w:tcW w:w="850" w:type="dxa"/>
            <w:tcBorders>
              <w:top w:val="nil"/>
              <w:left w:val="nil"/>
              <w:bottom w:val="single" w:sz="4" w:space="0" w:color="auto"/>
              <w:right w:val="single" w:sz="4" w:space="0" w:color="auto"/>
            </w:tcBorders>
            <w:shd w:val="clear" w:color="auto" w:fill="auto"/>
            <w:noWrap/>
            <w:vAlign w:val="bottom"/>
            <w:hideMark/>
          </w:tcPr>
          <w:p w14:paraId="6F7753AF" w14:textId="77777777" w:rsidR="00695D81" w:rsidRPr="00D940BE" w:rsidRDefault="00695D81" w:rsidP="008D780D">
            <w:pPr>
              <w:pStyle w:val="NoSpacing"/>
              <w:jc w:val="center"/>
              <w:rPr>
                <w:lang w:eastAsia="es-CO"/>
              </w:rPr>
            </w:pPr>
            <w:r w:rsidRPr="00D940BE">
              <w:rPr>
                <w:lang w:eastAsia="es-CO"/>
              </w:rPr>
              <w:t>2013</w:t>
            </w:r>
          </w:p>
        </w:tc>
      </w:tr>
      <w:tr w:rsidR="00695D81" w:rsidRPr="00821DA8" w14:paraId="788F2BAC"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5405AD8E" w14:textId="7F231143" w:rsidR="00695D81" w:rsidRPr="00D940BE" w:rsidRDefault="00695D81" w:rsidP="008D780D">
            <w:pPr>
              <w:pStyle w:val="NoSpacing"/>
              <w:rPr>
                <w:lang w:eastAsia="es-CO"/>
              </w:rPr>
            </w:pPr>
            <w:r w:rsidRPr="00D940BE">
              <w:rPr>
                <w:lang w:eastAsia="es-CO"/>
              </w:rPr>
              <w:t xml:space="preserve">Perímetro </w:t>
            </w:r>
            <w:r w:rsidR="002D1B94" w:rsidRPr="00D940BE">
              <w:rPr>
                <w:lang w:eastAsia="es-CO"/>
              </w:rPr>
              <w:t>u</w:t>
            </w:r>
            <w:r w:rsidRPr="00D940BE">
              <w:rPr>
                <w:lang w:eastAsia="es-CO"/>
              </w:rPr>
              <w:t>rbano</w:t>
            </w:r>
          </w:p>
        </w:tc>
        <w:tc>
          <w:tcPr>
            <w:tcW w:w="4875" w:type="dxa"/>
            <w:tcBorders>
              <w:top w:val="nil"/>
              <w:left w:val="nil"/>
              <w:bottom w:val="single" w:sz="4" w:space="0" w:color="auto"/>
              <w:right w:val="single" w:sz="4" w:space="0" w:color="auto"/>
            </w:tcBorders>
            <w:shd w:val="clear" w:color="auto" w:fill="auto"/>
            <w:noWrap/>
            <w:vAlign w:val="center"/>
            <w:hideMark/>
          </w:tcPr>
          <w:p w14:paraId="78E001D7" w14:textId="77777777" w:rsidR="00695D81" w:rsidRPr="00695D81" w:rsidRDefault="00695D81" w:rsidP="008D780D">
            <w:pPr>
              <w:pStyle w:val="NoSpacing"/>
              <w:rPr>
                <w:lang w:val="en-US" w:eastAsia="es-CO"/>
              </w:rPr>
            </w:pPr>
            <w:r w:rsidRPr="00695D81">
              <w:rPr>
                <w:lang w:val="en-US" w:eastAsia="es-CO"/>
              </w:rPr>
              <w:t>POT, PBOT, EOT y POTI</w:t>
            </w:r>
          </w:p>
        </w:tc>
        <w:tc>
          <w:tcPr>
            <w:tcW w:w="1276" w:type="dxa"/>
            <w:tcBorders>
              <w:top w:val="nil"/>
              <w:left w:val="nil"/>
              <w:bottom w:val="single" w:sz="4" w:space="0" w:color="auto"/>
              <w:right w:val="single" w:sz="4" w:space="0" w:color="auto"/>
            </w:tcBorders>
            <w:shd w:val="clear" w:color="auto" w:fill="auto"/>
            <w:noWrap/>
            <w:vAlign w:val="bottom"/>
            <w:hideMark/>
          </w:tcPr>
          <w:p w14:paraId="44B38C77" w14:textId="77777777" w:rsidR="00695D81" w:rsidRPr="00695D81" w:rsidRDefault="00695D81" w:rsidP="008D780D">
            <w:pPr>
              <w:pStyle w:val="NoSpacing"/>
              <w:jc w:val="center"/>
              <w:rPr>
                <w:lang w:val="en-US"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372098B5" w14:textId="77777777" w:rsidR="00695D81" w:rsidRPr="00695D81" w:rsidRDefault="00695D81" w:rsidP="008D780D">
            <w:pPr>
              <w:pStyle w:val="NoSpacing"/>
              <w:jc w:val="center"/>
              <w:rPr>
                <w:lang w:val="en-US" w:eastAsia="es-CO"/>
              </w:rPr>
            </w:pPr>
          </w:p>
        </w:tc>
      </w:tr>
      <w:tr w:rsidR="00695D81" w:rsidRPr="00821DA8" w14:paraId="1B662952"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278B501C" w14:textId="116F810F" w:rsidR="00695D81" w:rsidRPr="00D940BE" w:rsidRDefault="00695D81" w:rsidP="002D1B94">
            <w:pPr>
              <w:pStyle w:val="NoSpacing"/>
              <w:rPr>
                <w:lang w:eastAsia="es-CO"/>
              </w:rPr>
            </w:pPr>
            <w:r w:rsidRPr="00D940BE">
              <w:rPr>
                <w:lang w:eastAsia="es-CO"/>
              </w:rPr>
              <w:t xml:space="preserve">Centro </w:t>
            </w:r>
            <w:r w:rsidR="002D1B94">
              <w:rPr>
                <w:lang w:eastAsia="es-CO"/>
              </w:rPr>
              <w:t>p</w:t>
            </w:r>
            <w:r w:rsidRPr="00D940BE">
              <w:rPr>
                <w:lang w:eastAsia="es-CO"/>
              </w:rPr>
              <w:t>oblado</w:t>
            </w:r>
          </w:p>
        </w:tc>
        <w:tc>
          <w:tcPr>
            <w:tcW w:w="4875" w:type="dxa"/>
            <w:tcBorders>
              <w:top w:val="nil"/>
              <w:left w:val="nil"/>
              <w:bottom w:val="single" w:sz="4" w:space="0" w:color="auto"/>
              <w:right w:val="single" w:sz="4" w:space="0" w:color="auto"/>
            </w:tcBorders>
            <w:shd w:val="clear" w:color="auto" w:fill="auto"/>
            <w:noWrap/>
            <w:vAlign w:val="center"/>
            <w:hideMark/>
          </w:tcPr>
          <w:p w14:paraId="268D07EF" w14:textId="77777777" w:rsidR="00695D81" w:rsidRPr="00695D81" w:rsidRDefault="00695D81" w:rsidP="008D780D">
            <w:pPr>
              <w:pStyle w:val="NoSpacing"/>
              <w:rPr>
                <w:lang w:val="en-US" w:eastAsia="es-CO"/>
              </w:rPr>
            </w:pPr>
            <w:r w:rsidRPr="00695D81">
              <w:rPr>
                <w:lang w:val="en-US" w:eastAsia="es-CO"/>
              </w:rPr>
              <w:t>POT, PBOT, EOT y POTI</w:t>
            </w:r>
          </w:p>
        </w:tc>
        <w:tc>
          <w:tcPr>
            <w:tcW w:w="1276" w:type="dxa"/>
            <w:tcBorders>
              <w:top w:val="nil"/>
              <w:left w:val="nil"/>
              <w:bottom w:val="single" w:sz="4" w:space="0" w:color="auto"/>
              <w:right w:val="single" w:sz="4" w:space="0" w:color="auto"/>
            </w:tcBorders>
            <w:shd w:val="clear" w:color="auto" w:fill="auto"/>
            <w:noWrap/>
            <w:vAlign w:val="bottom"/>
            <w:hideMark/>
          </w:tcPr>
          <w:p w14:paraId="0B76136D" w14:textId="77777777" w:rsidR="00695D81" w:rsidRPr="00695D81" w:rsidRDefault="00695D81" w:rsidP="008D780D">
            <w:pPr>
              <w:pStyle w:val="NoSpacing"/>
              <w:jc w:val="center"/>
              <w:rPr>
                <w:lang w:val="en-US"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4BD3E788" w14:textId="77777777" w:rsidR="00695D81" w:rsidRPr="00695D81" w:rsidRDefault="00695D81" w:rsidP="008D780D">
            <w:pPr>
              <w:pStyle w:val="NoSpacing"/>
              <w:jc w:val="center"/>
              <w:rPr>
                <w:lang w:val="en-US" w:eastAsia="es-CO"/>
              </w:rPr>
            </w:pPr>
          </w:p>
        </w:tc>
      </w:tr>
      <w:tr w:rsidR="00695D81" w:rsidRPr="00D940BE" w14:paraId="5536587E"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394BEB42" w14:textId="101781F2" w:rsidR="00695D81" w:rsidRPr="00D940BE" w:rsidRDefault="00695D81" w:rsidP="002D1B94">
            <w:pPr>
              <w:pStyle w:val="NoSpacing"/>
              <w:rPr>
                <w:lang w:eastAsia="es-CO"/>
              </w:rPr>
            </w:pPr>
            <w:r w:rsidRPr="00D940BE">
              <w:rPr>
                <w:lang w:eastAsia="es-CO"/>
              </w:rPr>
              <w:t xml:space="preserve">Vías </w:t>
            </w:r>
            <w:r w:rsidR="002D1B94">
              <w:rPr>
                <w:lang w:eastAsia="es-CO"/>
              </w:rPr>
              <w:t>u</w:t>
            </w:r>
            <w:r w:rsidRPr="00D940BE">
              <w:rPr>
                <w:lang w:eastAsia="es-CO"/>
              </w:rPr>
              <w:t>rbanas</w:t>
            </w:r>
          </w:p>
        </w:tc>
        <w:tc>
          <w:tcPr>
            <w:tcW w:w="4875" w:type="dxa"/>
            <w:tcBorders>
              <w:top w:val="nil"/>
              <w:left w:val="nil"/>
              <w:bottom w:val="single" w:sz="4" w:space="0" w:color="auto"/>
              <w:right w:val="single" w:sz="4" w:space="0" w:color="auto"/>
            </w:tcBorders>
            <w:shd w:val="clear" w:color="auto" w:fill="auto"/>
            <w:noWrap/>
            <w:vAlign w:val="center"/>
            <w:hideMark/>
          </w:tcPr>
          <w:p w14:paraId="308D0CDB" w14:textId="54F66C78" w:rsidR="00695D81" w:rsidRPr="00D940BE" w:rsidRDefault="00453A50"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2E330B25"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773F5F42" w14:textId="77777777" w:rsidR="00695D81" w:rsidRPr="00D940BE" w:rsidRDefault="00695D81" w:rsidP="008D780D">
            <w:pPr>
              <w:pStyle w:val="NoSpacing"/>
              <w:jc w:val="center"/>
              <w:rPr>
                <w:lang w:eastAsia="es-CO"/>
              </w:rPr>
            </w:pPr>
          </w:p>
        </w:tc>
      </w:tr>
      <w:tr w:rsidR="00695D81" w:rsidRPr="00D940BE" w14:paraId="1C18E04D"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20EDBACF" w14:textId="77777777" w:rsidR="00695D81" w:rsidRPr="00D940BE" w:rsidRDefault="00695D81" w:rsidP="008D780D">
            <w:pPr>
              <w:pStyle w:val="NoSpacing"/>
              <w:rPr>
                <w:lang w:eastAsia="es-CO"/>
              </w:rPr>
            </w:pPr>
            <w:r w:rsidRPr="00D940BE">
              <w:rPr>
                <w:lang w:eastAsia="es-CO"/>
              </w:rPr>
              <w:t>Manzanas</w:t>
            </w:r>
          </w:p>
        </w:tc>
        <w:tc>
          <w:tcPr>
            <w:tcW w:w="4875" w:type="dxa"/>
            <w:tcBorders>
              <w:top w:val="nil"/>
              <w:left w:val="nil"/>
              <w:bottom w:val="single" w:sz="4" w:space="0" w:color="auto"/>
              <w:right w:val="single" w:sz="4" w:space="0" w:color="auto"/>
            </w:tcBorders>
            <w:shd w:val="clear" w:color="auto" w:fill="auto"/>
            <w:noWrap/>
            <w:vAlign w:val="center"/>
            <w:hideMark/>
          </w:tcPr>
          <w:p w14:paraId="5B24534A" w14:textId="735CBCAE"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1B9C31A6"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52297922" w14:textId="77777777" w:rsidR="00695D81" w:rsidRPr="00D940BE" w:rsidRDefault="00695D81" w:rsidP="008D780D">
            <w:pPr>
              <w:pStyle w:val="NoSpacing"/>
              <w:jc w:val="center"/>
              <w:rPr>
                <w:lang w:eastAsia="es-CO"/>
              </w:rPr>
            </w:pPr>
          </w:p>
        </w:tc>
      </w:tr>
      <w:tr w:rsidR="00695D81" w:rsidRPr="00D940BE" w14:paraId="3B792A20"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0161A060" w14:textId="77777777" w:rsidR="00695D81" w:rsidRPr="00D940BE" w:rsidRDefault="00695D81" w:rsidP="008D780D">
            <w:pPr>
              <w:pStyle w:val="NoSpacing"/>
              <w:rPr>
                <w:lang w:eastAsia="es-CO"/>
              </w:rPr>
            </w:pPr>
            <w:r w:rsidRPr="00D940BE">
              <w:rPr>
                <w:lang w:eastAsia="es-CO"/>
              </w:rPr>
              <w:lastRenderedPageBreak/>
              <w:t>Hidrografía</w:t>
            </w:r>
          </w:p>
        </w:tc>
        <w:tc>
          <w:tcPr>
            <w:tcW w:w="4875" w:type="dxa"/>
            <w:tcBorders>
              <w:top w:val="nil"/>
              <w:left w:val="nil"/>
              <w:bottom w:val="single" w:sz="4" w:space="0" w:color="auto"/>
              <w:right w:val="single" w:sz="4" w:space="0" w:color="auto"/>
            </w:tcBorders>
            <w:shd w:val="clear" w:color="auto" w:fill="auto"/>
            <w:noWrap/>
            <w:vAlign w:val="center"/>
            <w:hideMark/>
          </w:tcPr>
          <w:p w14:paraId="19523168" w14:textId="12DEE14A"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013E34E8"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4A806A41" w14:textId="77777777" w:rsidR="00695D81" w:rsidRPr="00D940BE" w:rsidRDefault="00695D81" w:rsidP="008D780D">
            <w:pPr>
              <w:pStyle w:val="NoSpacing"/>
              <w:jc w:val="center"/>
              <w:rPr>
                <w:lang w:eastAsia="es-CO"/>
              </w:rPr>
            </w:pPr>
          </w:p>
        </w:tc>
      </w:tr>
      <w:tr w:rsidR="00695D81" w:rsidRPr="00D940BE" w14:paraId="0253FF39" w14:textId="77777777" w:rsidTr="008D780D">
        <w:trPr>
          <w:trHeight w:val="823"/>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3251E78A" w14:textId="7A8905C9" w:rsidR="00695D81" w:rsidRPr="00D940BE" w:rsidRDefault="002D1B94" w:rsidP="008D780D">
            <w:pPr>
              <w:pStyle w:val="NoSpacing"/>
              <w:rPr>
                <w:lang w:eastAsia="es-CO"/>
              </w:rPr>
            </w:pPr>
            <w:r>
              <w:rPr>
                <w:lang w:eastAsia="es-CO"/>
              </w:rPr>
              <w:t>Vías r</w:t>
            </w:r>
            <w:r w:rsidR="00695D81" w:rsidRPr="00D940BE">
              <w:rPr>
                <w:lang w:eastAsia="es-CO"/>
              </w:rPr>
              <w:t>urales</w:t>
            </w:r>
          </w:p>
        </w:tc>
        <w:tc>
          <w:tcPr>
            <w:tcW w:w="4875" w:type="dxa"/>
            <w:tcBorders>
              <w:top w:val="nil"/>
              <w:left w:val="nil"/>
              <w:bottom w:val="single" w:sz="4" w:space="0" w:color="auto"/>
              <w:right w:val="single" w:sz="4" w:space="0" w:color="auto"/>
            </w:tcBorders>
            <w:shd w:val="clear" w:color="auto" w:fill="auto"/>
            <w:vAlign w:val="center"/>
            <w:hideMark/>
          </w:tcPr>
          <w:p w14:paraId="0B2C71C7" w14:textId="5C873454" w:rsidR="00695D81" w:rsidRPr="00D940BE" w:rsidRDefault="002D1B94" w:rsidP="00CD5813">
            <w:pPr>
              <w:pStyle w:val="NoSpacing"/>
              <w:rPr>
                <w:lang w:eastAsia="es-CO"/>
              </w:rPr>
            </w:pPr>
            <w:r>
              <w:rPr>
                <w:lang w:eastAsia="es-CO"/>
              </w:rPr>
              <w:t>Se toma la información de la gobernación y el m</w:t>
            </w:r>
            <w:r w:rsidR="00695D81" w:rsidRPr="00D940BE">
              <w:rPr>
                <w:lang w:eastAsia="es-CO"/>
              </w:rPr>
              <w:t xml:space="preserve">unicipio, apoyado en las imágenes satelitales descargadas; se verificaron y digitalizaron vías terciarias del </w:t>
            </w:r>
            <w:r w:rsidR="00CD5813">
              <w:rPr>
                <w:lang w:eastAsia="es-CO"/>
              </w:rPr>
              <w:t>m</w:t>
            </w:r>
            <w:r w:rsidR="00695D81" w:rsidRPr="00D940BE">
              <w:rPr>
                <w:lang w:eastAsia="es-CO"/>
              </w:rPr>
              <w:t>unicipio de Aipe</w:t>
            </w:r>
          </w:p>
        </w:tc>
        <w:tc>
          <w:tcPr>
            <w:tcW w:w="1276" w:type="dxa"/>
            <w:tcBorders>
              <w:top w:val="nil"/>
              <w:left w:val="nil"/>
              <w:bottom w:val="single" w:sz="4" w:space="0" w:color="auto"/>
              <w:right w:val="single" w:sz="4" w:space="0" w:color="auto"/>
            </w:tcBorders>
            <w:shd w:val="clear" w:color="auto" w:fill="auto"/>
            <w:noWrap/>
            <w:vAlign w:val="bottom"/>
            <w:hideMark/>
          </w:tcPr>
          <w:p w14:paraId="43158E33"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2CFD0921" w14:textId="77777777" w:rsidR="00695D81" w:rsidRPr="00D940BE" w:rsidRDefault="00695D81" w:rsidP="008D780D">
            <w:pPr>
              <w:pStyle w:val="NoSpacing"/>
              <w:jc w:val="center"/>
              <w:rPr>
                <w:lang w:eastAsia="es-CO"/>
              </w:rPr>
            </w:pPr>
          </w:p>
        </w:tc>
      </w:tr>
      <w:tr w:rsidR="00695D81" w:rsidRPr="00D940BE" w14:paraId="3C7B3495"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6B72E514" w14:textId="77777777" w:rsidR="00695D81" w:rsidRPr="00D940BE" w:rsidRDefault="00695D81" w:rsidP="008D780D">
            <w:pPr>
              <w:pStyle w:val="NoSpacing"/>
              <w:rPr>
                <w:lang w:eastAsia="es-CO"/>
              </w:rPr>
            </w:pPr>
            <w:r w:rsidRPr="00D940BE">
              <w:rPr>
                <w:lang w:eastAsia="es-CO"/>
              </w:rPr>
              <w:t>Departamental</w:t>
            </w:r>
          </w:p>
        </w:tc>
        <w:tc>
          <w:tcPr>
            <w:tcW w:w="4875" w:type="dxa"/>
            <w:tcBorders>
              <w:top w:val="nil"/>
              <w:left w:val="nil"/>
              <w:bottom w:val="single" w:sz="4" w:space="0" w:color="auto"/>
              <w:right w:val="single" w:sz="4" w:space="0" w:color="auto"/>
            </w:tcBorders>
            <w:shd w:val="clear" w:color="auto" w:fill="auto"/>
            <w:noWrap/>
            <w:vAlign w:val="center"/>
            <w:hideMark/>
          </w:tcPr>
          <w:p w14:paraId="31CB1306" w14:textId="01E2266D"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56A5A72B"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2C0AFC3B" w14:textId="77777777" w:rsidR="00695D81" w:rsidRPr="00D940BE" w:rsidRDefault="00695D81" w:rsidP="008D780D">
            <w:pPr>
              <w:pStyle w:val="NoSpacing"/>
              <w:jc w:val="center"/>
              <w:rPr>
                <w:lang w:eastAsia="es-CO"/>
              </w:rPr>
            </w:pPr>
          </w:p>
        </w:tc>
      </w:tr>
      <w:tr w:rsidR="00695D81" w:rsidRPr="00D940BE" w14:paraId="79B0C5A9"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5D9D071A" w14:textId="76527279" w:rsidR="00695D81" w:rsidRPr="00D940BE" w:rsidRDefault="002D1B94" w:rsidP="008D780D">
            <w:pPr>
              <w:pStyle w:val="NoSpacing"/>
              <w:rPr>
                <w:lang w:eastAsia="es-CO"/>
              </w:rPr>
            </w:pPr>
            <w:r>
              <w:rPr>
                <w:lang w:eastAsia="es-CO"/>
              </w:rPr>
              <w:t>Limite m</w:t>
            </w:r>
            <w:r w:rsidR="00695D81" w:rsidRPr="00D940BE">
              <w:rPr>
                <w:lang w:eastAsia="es-CO"/>
              </w:rPr>
              <w:t>unicipal</w:t>
            </w:r>
          </w:p>
        </w:tc>
        <w:tc>
          <w:tcPr>
            <w:tcW w:w="4875" w:type="dxa"/>
            <w:tcBorders>
              <w:top w:val="nil"/>
              <w:left w:val="nil"/>
              <w:bottom w:val="single" w:sz="4" w:space="0" w:color="auto"/>
              <w:right w:val="single" w:sz="4" w:space="0" w:color="auto"/>
            </w:tcBorders>
            <w:shd w:val="clear" w:color="auto" w:fill="auto"/>
            <w:noWrap/>
            <w:vAlign w:val="center"/>
            <w:hideMark/>
          </w:tcPr>
          <w:p w14:paraId="6C265B84" w14:textId="0FB7D842"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1691C673"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7176E80A" w14:textId="77777777" w:rsidR="00695D81" w:rsidRPr="00D940BE" w:rsidRDefault="00695D81" w:rsidP="008D780D">
            <w:pPr>
              <w:pStyle w:val="NoSpacing"/>
              <w:jc w:val="center"/>
              <w:rPr>
                <w:lang w:eastAsia="es-CO"/>
              </w:rPr>
            </w:pPr>
          </w:p>
        </w:tc>
      </w:tr>
      <w:tr w:rsidR="00695D81" w:rsidRPr="00D940BE" w14:paraId="5F3288C6"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0D9BD251" w14:textId="77777777" w:rsidR="00695D81" w:rsidRPr="00D940BE" w:rsidRDefault="00695D81" w:rsidP="008D780D">
            <w:pPr>
              <w:pStyle w:val="NoSpacing"/>
              <w:rPr>
                <w:lang w:eastAsia="es-CO"/>
              </w:rPr>
            </w:pPr>
            <w:r w:rsidRPr="00D940BE">
              <w:rPr>
                <w:lang w:eastAsia="es-CO"/>
              </w:rPr>
              <w:t>Veredas</w:t>
            </w:r>
          </w:p>
        </w:tc>
        <w:tc>
          <w:tcPr>
            <w:tcW w:w="4875" w:type="dxa"/>
            <w:tcBorders>
              <w:top w:val="nil"/>
              <w:left w:val="nil"/>
              <w:bottom w:val="single" w:sz="4" w:space="0" w:color="auto"/>
              <w:right w:val="single" w:sz="4" w:space="0" w:color="auto"/>
            </w:tcBorders>
            <w:shd w:val="clear" w:color="auto" w:fill="auto"/>
            <w:noWrap/>
            <w:vAlign w:val="center"/>
            <w:hideMark/>
          </w:tcPr>
          <w:p w14:paraId="2DE032E3" w14:textId="09900428"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0D0CF08E"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44753301" w14:textId="77777777" w:rsidR="00695D81" w:rsidRPr="00D940BE" w:rsidRDefault="00695D81" w:rsidP="008D780D">
            <w:pPr>
              <w:pStyle w:val="NoSpacing"/>
              <w:jc w:val="center"/>
              <w:rPr>
                <w:lang w:eastAsia="es-CO"/>
              </w:rPr>
            </w:pPr>
          </w:p>
        </w:tc>
      </w:tr>
      <w:tr w:rsidR="00695D81" w:rsidRPr="00D940BE" w14:paraId="2428CD2F"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30B604D9" w14:textId="1827F0BF" w:rsidR="00695D81" w:rsidRPr="00D940BE" w:rsidRDefault="002D1B94" w:rsidP="008D780D">
            <w:pPr>
              <w:pStyle w:val="NoSpacing"/>
              <w:rPr>
                <w:lang w:eastAsia="es-CO"/>
              </w:rPr>
            </w:pPr>
            <w:r>
              <w:rPr>
                <w:lang w:eastAsia="es-CO"/>
              </w:rPr>
              <w:t>Vías rura</w:t>
            </w:r>
            <w:r w:rsidR="00695D81" w:rsidRPr="00D940BE">
              <w:rPr>
                <w:lang w:eastAsia="es-CO"/>
              </w:rPr>
              <w:t>les</w:t>
            </w:r>
          </w:p>
        </w:tc>
        <w:tc>
          <w:tcPr>
            <w:tcW w:w="4875" w:type="dxa"/>
            <w:tcBorders>
              <w:top w:val="nil"/>
              <w:left w:val="nil"/>
              <w:bottom w:val="single" w:sz="4" w:space="0" w:color="auto"/>
              <w:right w:val="single" w:sz="4" w:space="0" w:color="auto"/>
            </w:tcBorders>
            <w:shd w:val="clear" w:color="auto" w:fill="auto"/>
            <w:noWrap/>
            <w:vAlign w:val="center"/>
            <w:hideMark/>
          </w:tcPr>
          <w:p w14:paraId="51E4C868" w14:textId="09701F36"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50E913E0"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18AC46E7" w14:textId="77777777" w:rsidR="00695D81" w:rsidRPr="00D940BE" w:rsidRDefault="00695D81" w:rsidP="008D780D">
            <w:pPr>
              <w:pStyle w:val="NoSpacing"/>
              <w:jc w:val="center"/>
              <w:rPr>
                <w:lang w:eastAsia="es-CO"/>
              </w:rPr>
            </w:pPr>
          </w:p>
        </w:tc>
      </w:tr>
      <w:tr w:rsidR="00695D81" w:rsidRPr="00D940BE" w14:paraId="08C9684C"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4C543F91" w14:textId="77777777" w:rsidR="00695D81" w:rsidRPr="00D940BE" w:rsidRDefault="00695D81" w:rsidP="008D780D">
            <w:pPr>
              <w:pStyle w:val="NoSpacing"/>
              <w:rPr>
                <w:lang w:eastAsia="es-CO"/>
              </w:rPr>
            </w:pPr>
            <w:r w:rsidRPr="00D940BE">
              <w:rPr>
                <w:lang w:eastAsia="es-CO"/>
              </w:rPr>
              <w:t>Geología</w:t>
            </w:r>
          </w:p>
        </w:tc>
        <w:tc>
          <w:tcPr>
            <w:tcW w:w="4875" w:type="dxa"/>
            <w:tcBorders>
              <w:top w:val="nil"/>
              <w:left w:val="nil"/>
              <w:bottom w:val="single" w:sz="4" w:space="0" w:color="auto"/>
              <w:right w:val="single" w:sz="4" w:space="0" w:color="auto"/>
            </w:tcBorders>
            <w:shd w:val="clear" w:color="auto" w:fill="auto"/>
            <w:noWrap/>
            <w:vAlign w:val="center"/>
            <w:hideMark/>
          </w:tcPr>
          <w:p w14:paraId="5717800E" w14:textId="58D97E52"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3B9885E2"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6554FF0C" w14:textId="77777777" w:rsidR="00695D81" w:rsidRPr="00D940BE" w:rsidRDefault="00695D81" w:rsidP="008D780D">
            <w:pPr>
              <w:pStyle w:val="NoSpacing"/>
              <w:jc w:val="center"/>
              <w:rPr>
                <w:lang w:eastAsia="es-CO"/>
              </w:rPr>
            </w:pPr>
          </w:p>
        </w:tc>
      </w:tr>
      <w:tr w:rsidR="00695D81" w:rsidRPr="00D940BE" w14:paraId="62E6A364"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31B2E588" w14:textId="77777777" w:rsidR="00695D81" w:rsidRPr="00D940BE" w:rsidRDefault="00695D81" w:rsidP="008D780D">
            <w:pPr>
              <w:pStyle w:val="NoSpacing"/>
              <w:rPr>
                <w:lang w:eastAsia="es-CO"/>
              </w:rPr>
            </w:pPr>
            <w:r w:rsidRPr="00D940BE">
              <w:rPr>
                <w:lang w:eastAsia="es-CO"/>
              </w:rPr>
              <w:t>Geomorfología</w:t>
            </w:r>
          </w:p>
        </w:tc>
        <w:tc>
          <w:tcPr>
            <w:tcW w:w="4875" w:type="dxa"/>
            <w:tcBorders>
              <w:top w:val="nil"/>
              <w:left w:val="nil"/>
              <w:bottom w:val="single" w:sz="4" w:space="0" w:color="auto"/>
              <w:right w:val="single" w:sz="4" w:space="0" w:color="auto"/>
            </w:tcBorders>
            <w:shd w:val="clear" w:color="auto" w:fill="auto"/>
            <w:noWrap/>
            <w:vAlign w:val="center"/>
            <w:hideMark/>
          </w:tcPr>
          <w:p w14:paraId="371C558B" w14:textId="06CF4551"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550A85BE"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0FB9B879" w14:textId="77777777" w:rsidR="00695D81" w:rsidRPr="00D940BE" w:rsidRDefault="00695D81" w:rsidP="008D780D">
            <w:pPr>
              <w:pStyle w:val="NoSpacing"/>
              <w:jc w:val="center"/>
              <w:rPr>
                <w:lang w:eastAsia="es-CO"/>
              </w:rPr>
            </w:pPr>
          </w:p>
        </w:tc>
      </w:tr>
      <w:tr w:rsidR="00695D81" w:rsidRPr="00D940BE" w14:paraId="7F33034D"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45171E53" w14:textId="77777777" w:rsidR="00695D81" w:rsidRPr="00D940BE" w:rsidRDefault="00695D81" w:rsidP="008D780D">
            <w:pPr>
              <w:pStyle w:val="NoSpacing"/>
              <w:rPr>
                <w:lang w:eastAsia="es-CO"/>
              </w:rPr>
            </w:pPr>
            <w:r w:rsidRPr="00D940BE">
              <w:rPr>
                <w:lang w:eastAsia="es-CO"/>
              </w:rPr>
              <w:t>Precipitación</w:t>
            </w:r>
          </w:p>
        </w:tc>
        <w:tc>
          <w:tcPr>
            <w:tcW w:w="4875" w:type="dxa"/>
            <w:tcBorders>
              <w:top w:val="nil"/>
              <w:left w:val="nil"/>
              <w:bottom w:val="single" w:sz="4" w:space="0" w:color="auto"/>
              <w:right w:val="single" w:sz="4" w:space="0" w:color="auto"/>
            </w:tcBorders>
            <w:shd w:val="clear" w:color="auto" w:fill="auto"/>
            <w:noWrap/>
            <w:vAlign w:val="center"/>
            <w:hideMark/>
          </w:tcPr>
          <w:p w14:paraId="22F33EAE" w14:textId="77777777" w:rsidR="00695D81" w:rsidRPr="00D940BE" w:rsidRDefault="00695D81" w:rsidP="008D780D">
            <w:pPr>
              <w:pStyle w:val="NoSpacing"/>
              <w:rPr>
                <w:lang w:eastAsia="es-CO"/>
              </w:rPr>
            </w:pPr>
            <w:r w:rsidRPr="00D940BE">
              <w:rPr>
                <w:lang w:eastAsia="es-CO"/>
              </w:rPr>
              <w:t> </w:t>
            </w:r>
          </w:p>
        </w:tc>
        <w:tc>
          <w:tcPr>
            <w:tcW w:w="1276" w:type="dxa"/>
            <w:tcBorders>
              <w:top w:val="nil"/>
              <w:left w:val="nil"/>
              <w:bottom w:val="single" w:sz="4" w:space="0" w:color="auto"/>
              <w:right w:val="single" w:sz="4" w:space="0" w:color="auto"/>
            </w:tcBorders>
            <w:shd w:val="clear" w:color="auto" w:fill="auto"/>
            <w:noWrap/>
            <w:vAlign w:val="bottom"/>
            <w:hideMark/>
          </w:tcPr>
          <w:p w14:paraId="68B85B98"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039ED3E1" w14:textId="77777777" w:rsidR="00695D81" w:rsidRPr="00D940BE" w:rsidRDefault="00695D81" w:rsidP="008D780D">
            <w:pPr>
              <w:pStyle w:val="NoSpacing"/>
              <w:jc w:val="center"/>
              <w:rPr>
                <w:lang w:eastAsia="es-CO"/>
              </w:rPr>
            </w:pPr>
          </w:p>
        </w:tc>
      </w:tr>
      <w:tr w:rsidR="00695D81" w:rsidRPr="00D940BE" w14:paraId="353483BF"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63129363" w14:textId="79EFF79C" w:rsidR="00695D81" w:rsidRPr="00D940BE" w:rsidRDefault="00695D81" w:rsidP="002D1B94">
            <w:pPr>
              <w:pStyle w:val="NoSpacing"/>
              <w:rPr>
                <w:lang w:eastAsia="es-CO"/>
              </w:rPr>
            </w:pPr>
            <w:r w:rsidRPr="00D940BE">
              <w:rPr>
                <w:lang w:eastAsia="es-CO"/>
              </w:rPr>
              <w:t xml:space="preserve">Planes de </w:t>
            </w:r>
            <w:r w:rsidR="002D1B94">
              <w:rPr>
                <w:lang w:eastAsia="es-CO"/>
              </w:rPr>
              <w:t>o</w:t>
            </w:r>
            <w:r w:rsidRPr="00D940BE">
              <w:rPr>
                <w:lang w:eastAsia="es-CO"/>
              </w:rPr>
              <w:t xml:space="preserve">rdenamiento </w:t>
            </w:r>
            <w:r w:rsidR="002D1B94">
              <w:rPr>
                <w:lang w:eastAsia="es-CO"/>
              </w:rPr>
              <w:t>t</w:t>
            </w:r>
            <w:r w:rsidRPr="00D940BE">
              <w:rPr>
                <w:lang w:eastAsia="es-CO"/>
              </w:rPr>
              <w:t>erritorial</w:t>
            </w:r>
          </w:p>
        </w:tc>
        <w:tc>
          <w:tcPr>
            <w:tcW w:w="4875" w:type="dxa"/>
            <w:tcBorders>
              <w:top w:val="nil"/>
              <w:left w:val="nil"/>
              <w:bottom w:val="single" w:sz="4" w:space="0" w:color="auto"/>
              <w:right w:val="single" w:sz="4" w:space="0" w:color="auto"/>
            </w:tcBorders>
            <w:shd w:val="clear" w:color="auto" w:fill="auto"/>
            <w:noWrap/>
            <w:vAlign w:val="bottom"/>
            <w:hideMark/>
          </w:tcPr>
          <w:p w14:paraId="5AAD24E4" w14:textId="2F0EE8C2" w:rsidR="00695D81" w:rsidRPr="00D940BE" w:rsidRDefault="00695D81" w:rsidP="008D780D">
            <w:pPr>
              <w:pStyle w:val="NoSpacing"/>
              <w:rPr>
                <w:lang w:eastAsia="es-CO"/>
              </w:rPr>
            </w:pPr>
            <w:r w:rsidRPr="00D940BE">
              <w:rPr>
                <w:lang w:eastAsia="es-CO"/>
              </w:rPr>
              <w:t xml:space="preserve">37 </w:t>
            </w:r>
            <w:r w:rsidR="002C327B" w:rsidRPr="00D940BE">
              <w:rPr>
                <w:lang w:eastAsia="es-CO"/>
              </w:rPr>
              <w:t>municipios</w:t>
            </w:r>
          </w:p>
        </w:tc>
        <w:tc>
          <w:tcPr>
            <w:tcW w:w="1276" w:type="dxa"/>
            <w:tcBorders>
              <w:top w:val="nil"/>
              <w:left w:val="nil"/>
              <w:bottom w:val="single" w:sz="4" w:space="0" w:color="auto"/>
              <w:right w:val="single" w:sz="4" w:space="0" w:color="auto"/>
            </w:tcBorders>
            <w:shd w:val="clear" w:color="auto" w:fill="auto"/>
            <w:noWrap/>
            <w:vAlign w:val="bottom"/>
            <w:hideMark/>
          </w:tcPr>
          <w:p w14:paraId="3F6D1632"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56F94E0F" w14:textId="77777777" w:rsidR="00695D81" w:rsidRPr="00D940BE" w:rsidRDefault="00695D81" w:rsidP="008D780D">
            <w:pPr>
              <w:pStyle w:val="NoSpacing"/>
              <w:jc w:val="center"/>
              <w:rPr>
                <w:lang w:eastAsia="es-CO"/>
              </w:rPr>
            </w:pPr>
          </w:p>
        </w:tc>
      </w:tr>
      <w:tr w:rsidR="00695D81" w:rsidRPr="00D940BE" w14:paraId="43FAADF9"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3AAEF840" w14:textId="77777777" w:rsidR="00695D81" w:rsidRPr="00D940BE" w:rsidRDefault="00695D81" w:rsidP="008D780D">
            <w:pPr>
              <w:pStyle w:val="NoSpacing"/>
              <w:rPr>
                <w:lang w:eastAsia="es-CO"/>
              </w:rPr>
            </w:pPr>
            <w:r w:rsidRPr="00D940BE">
              <w:rPr>
                <w:lang w:eastAsia="es-CO"/>
              </w:rPr>
              <w:t>Información del IGAC</w:t>
            </w:r>
          </w:p>
        </w:tc>
        <w:tc>
          <w:tcPr>
            <w:tcW w:w="4875" w:type="dxa"/>
            <w:tcBorders>
              <w:top w:val="nil"/>
              <w:left w:val="nil"/>
              <w:bottom w:val="single" w:sz="4" w:space="0" w:color="auto"/>
              <w:right w:val="single" w:sz="4" w:space="0" w:color="auto"/>
            </w:tcBorders>
            <w:shd w:val="clear" w:color="auto" w:fill="auto"/>
            <w:noWrap/>
            <w:vAlign w:val="center"/>
            <w:hideMark/>
          </w:tcPr>
          <w:p w14:paraId="65767C20" w14:textId="0C525EBF"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0D84BF67"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38AF9BD9" w14:textId="77777777" w:rsidR="00695D81" w:rsidRPr="00D940BE" w:rsidRDefault="00695D81" w:rsidP="008D780D">
            <w:pPr>
              <w:pStyle w:val="NoSpacing"/>
              <w:jc w:val="center"/>
              <w:rPr>
                <w:lang w:eastAsia="es-CO"/>
              </w:rPr>
            </w:pPr>
          </w:p>
        </w:tc>
      </w:tr>
      <w:tr w:rsidR="00695D81" w:rsidRPr="00D940BE" w14:paraId="3FEF7108"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02F0F0A5" w14:textId="77777777" w:rsidR="00695D81" w:rsidRPr="00D940BE" w:rsidRDefault="00695D81" w:rsidP="008D780D">
            <w:pPr>
              <w:pStyle w:val="NoSpacing"/>
              <w:rPr>
                <w:lang w:eastAsia="es-CO"/>
              </w:rPr>
            </w:pPr>
            <w:r w:rsidRPr="00D940BE">
              <w:rPr>
                <w:lang w:eastAsia="es-CO"/>
              </w:rPr>
              <w:t>Urbanismos</w:t>
            </w:r>
          </w:p>
        </w:tc>
        <w:tc>
          <w:tcPr>
            <w:tcW w:w="4875" w:type="dxa"/>
            <w:tcBorders>
              <w:top w:val="nil"/>
              <w:left w:val="nil"/>
              <w:bottom w:val="single" w:sz="4" w:space="0" w:color="auto"/>
              <w:right w:val="single" w:sz="4" w:space="0" w:color="auto"/>
            </w:tcBorders>
            <w:shd w:val="clear" w:color="auto" w:fill="auto"/>
            <w:noWrap/>
            <w:vAlign w:val="center"/>
            <w:hideMark/>
          </w:tcPr>
          <w:p w14:paraId="704C8C7B" w14:textId="381E3717" w:rsidR="00695D81" w:rsidRPr="00D940BE" w:rsidRDefault="002D1B94" w:rsidP="008D780D">
            <w:pPr>
              <w:pStyle w:val="NoSpacing"/>
              <w:rPr>
                <w:lang w:eastAsia="es-CO"/>
              </w:rPr>
            </w:pPr>
            <w:r w:rsidRPr="00D940BE">
              <w:rPr>
                <w:lang w:eastAsia="es-CO"/>
              </w:rPr>
              <w:t>Cartografía básica gobernación, IGAC y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43B640C6"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41DFC0AC" w14:textId="77777777" w:rsidR="00695D81" w:rsidRPr="00D940BE" w:rsidRDefault="00695D81" w:rsidP="008D780D">
            <w:pPr>
              <w:pStyle w:val="NoSpacing"/>
              <w:jc w:val="center"/>
              <w:rPr>
                <w:lang w:eastAsia="es-CO"/>
              </w:rPr>
            </w:pPr>
          </w:p>
        </w:tc>
      </w:tr>
      <w:tr w:rsidR="00695D81" w:rsidRPr="00D940BE" w14:paraId="75335DFA"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5FD024FC" w14:textId="77777777" w:rsidR="00695D81" w:rsidRPr="00D940BE" w:rsidRDefault="00695D81" w:rsidP="008D780D">
            <w:pPr>
              <w:pStyle w:val="NoSpacing"/>
              <w:rPr>
                <w:lang w:eastAsia="es-CO"/>
              </w:rPr>
            </w:pPr>
            <w:r w:rsidRPr="00D940BE">
              <w:rPr>
                <w:lang w:eastAsia="es-CO"/>
              </w:rPr>
              <w:t>Cover Lover LAND Cover</w:t>
            </w:r>
          </w:p>
        </w:tc>
        <w:tc>
          <w:tcPr>
            <w:tcW w:w="4875" w:type="dxa"/>
            <w:tcBorders>
              <w:top w:val="nil"/>
              <w:left w:val="nil"/>
              <w:bottom w:val="single" w:sz="4" w:space="0" w:color="auto"/>
              <w:right w:val="single" w:sz="4" w:space="0" w:color="auto"/>
            </w:tcBorders>
            <w:shd w:val="clear" w:color="auto" w:fill="auto"/>
            <w:noWrap/>
            <w:vAlign w:val="center"/>
            <w:hideMark/>
          </w:tcPr>
          <w:p w14:paraId="4F27B2A9" w14:textId="2A5F716C" w:rsidR="00695D81" w:rsidRPr="00D940BE" w:rsidRDefault="002D1B94" w:rsidP="008D780D">
            <w:pPr>
              <w:pStyle w:val="NoSpacing"/>
              <w:rPr>
                <w:lang w:eastAsia="es-CO"/>
              </w:rPr>
            </w:pPr>
            <w:r>
              <w:rPr>
                <w:lang w:eastAsia="es-CO"/>
              </w:rPr>
              <w:t>C</w:t>
            </w:r>
            <w:r w:rsidRPr="00D940BE">
              <w:rPr>
                <w:lang w:eastAsia="es-CO"/>
              </w:rPr>
              <w:t>artografía básica gobernación.</w:t>
            </w:r>
          </w:p>
        </w:tc>
        <w:tc>
          <w:tcPr>
            <w:tcW w:w="1276" w:type="dxa"/>
            <w:tcBorders>
              <w:top w:val="nil"/>
              <w:left w:val="nil"/>
              <w:bottom w:val="single" w:sz="4" w:space="0" w:color="auto"/>
              <w:right w:val="single" w:sz="4" w:space="0" w:color="auto"/>
            </w:tcBorders>
            <w:shd w:val="clear" w:color="auto" w:fill="auto"/>
            <w:noWrap/>
            <w:vAlign w:val="bottom"/>
            <w:hideMark/>
          </w:tcPr>
          <w:p w14:paraId="40FDD270"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647EF2BE" w14:textId="77777777" w:rsidR="00695D81" w:rsidRPr="00D940BE" w:rsidRDefault="00695D81" w:rsidP="008D780D">
            <w:pPr>
              <w:pStyle w:val="NoSpacing"/>
              <w:jc w:val="center"/>
              <w:rPr>
                <w:lang w:eastAsia="es-CO"/>
              </w:rPr>
            </w:pPr>
            <w:r w:rsidRPr="00D940BE">
              <w:rPr>
                <w:lang w:eastAsia="es-CO"/>
              </w:rPr>
              <w:t>2000- 2010- 2012</w:t>
            </w:r>
          </w:p>
        </w:tc>
      </w:tr>
      <w:tr w:rsidR="00695D81" w:rsidRPr="00D940BE" w14:paraId="7A431E3F"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4EA942CB" w14:textId="77777777" w:rsidR="00695D81" w:rsidRPr="00D940BE" w:rsidRDefault="00695D81" w:rsidP="008D780D">
            <w:pPr>
              <w:pStyle w:val="NoSpacing"/>
              <w:rPr>
                <w:lang w:eastAsia="es-CO"/>
              </w:rPr>
            </w:pPr>
            <w:r w:rsidRPr="00D940BE">
              <w:rPr>
                <w:lang w:eastAsia="es-CO"/>
              </w:rPr>
              <w:t>Embalses</w:t>
            </w:r>
          </w:p>
        </w:tc>
        <w:tc>
          <w:tcPr>
            <w:tcW w:w="4875" w:type="dxa"/>
            <w:tcBorders>
              <w:top w:val="nil"/>
              <w:left w:val="nil"/>
              <w:bottom w:val="single" w:sz="4" w:space="0" w:color="auto"/>
              <w:right w:val="single" w:sz="4" w:space="0" w:color="auto"/>
            </w:tcBorders>
            <w:shd w:val="clear" w:color="auto" w:fill="auto"/>
            <w:noWrap/>
            <w:vAlign w:val="center"/>
            <w:hideMark/>
          </w:tcPr>
          <w:p w14:paraId="4E745311" w14:textId="56B25FDE" w:rsidR="00695D81" w:rsidRPr="00D940BE" w:rsidRDefault="002D1B94" w:rsidP="008D780D">
            <w:pPr>
              <w:pStyle w:val="NoSpacing"/>
              <w:rPr>
                <w:lang w:eastAsia="es-CO"/>
              </w:rPr>
            </w:pPr>
            <w:r>
              <w:rPr>
                <w:lang w:eastAsia="es-CO"/>
              </w:rPr>
              <w:t>C</w:t>
            </w:r>
            <w:r w:rsidRPr="00D940BE">
              <w:rPr>
                <w:lang w:eastAsia="es-CO"/>
              </w:rPr>
              <w:t>artografía básica gobernación.</w:t>
            </w:r>
          </w:p>
        </w:tc>
        <w:tc>
          <w:tcPr>
            <w:tcW w:w="1276" w:type="dxa"/>
            <w:tcBorders>
              <w:top w:val="nil"/>
              <w:left w:val="nil"/>
              <w:bottom w:val="single" w:sz="4" w:space="0" w:color="auto"/>
              <w:right w:val="single" w:sz="4" w:space="0" w:color="auto"/>
            </w:tcBorders>
            <w:shd w:val="clear" w:color="auto" w:fill="auto"/>
            <w:noWrap/>
            <w:vAlign w:val="bottom"/>
            <w:hideMark/>
          </w:tcPr>
          <w:p w14:paraId="5FA38D8A"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2079C339" w14:textId="77777777" w:rsidR="00695D81" w:rsidRPr="00D940BE" w:rsidRDefault="00695D81" w:rsidP="008D780D">
            <w:pPr>
              <w:pStyle w:val="NoSpacing"/>
              <w:jc w:val="center"/>
              <w:rPr>
                <w:lang w:eastAsia="es-CO"/>
              </w:rPr>
            </w:pPr>
          </w:p>
        </w:tc>
      </w:tr>
      <w:tr w:rsidR="00695D81" w:rsidRPr="00D940BE" w14:paraId="4FDF6F4A"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7BEC4E18" w14:textId="6E8EB4D3" w:rsidR="00695D81" w:rsidRPr="00D940BE" w:rsidRDefault="00695D81" w:rsidP="002D1B94">
            <w:pPr>
              <w:pStyle w:val="NoSpacing"/>
              <w:rPr>
                <w:lang w:eastAsia="es-CO"/>
              </w:rPr>
            </w:pPr>
            <w:r w:rsidRPr="00D940BE">
              <w:rPr>
                <w:lang w:eastAsia="es-CO"/>
              </w:rPr>
              <w:t xml:space="preserve">Estudios de </w:t>
            </w:r>
            <w:r w:rsidR="002D1B94">
              <w:rPr>
                <w:lang w:eastAsia="es-CO"/>
              </w:rPr>
              <w:t>a</w:t>
            </w:r>
            <w:r w:rsidRPr="00D940BE">
              <w:rPr>
                <w:lang w:eastAsia="es-CO"/>
              </w:rPr>
              <w:t xml:space="preserve">menaza, </w:t>
            </w:r>
            <w:r w:rsidR="002D1B94">
              <w:rPr>
                <w:lang w:eastAsia="es-CO"/>
              </w:rPr>
              <w:t>v</w:t>
            </w:r>
            <w:r w:rsidRPr="00D940BE">
              <w:rPr>
                <w:lang w:eastAsia="es-CO"/>
              </w:rPr>
              <w:t xml:space="preserve">ulnerabilidad y </w:t>
            </w:r>
            <w:r w:rsidR="002D1B94">
              <w:rPr>
                <w:lang w:eastAsia="es-CO"/>
              </w:rPr>
              <w:t>r</w:t>
            </w:r>
            <w:r w:rsidRPr="00D940BE">
              <w:rPr>
                <w:lang w:eastAsia="es-CO"/>
              </w:rPr>
              <w:t>iesgo</w:t>
            </w:r>
          </w:p>
        </w:tc>
        <w:tc>
          <w:tcPr>
            <w:tcW w:w="4875" w:type="dxa"/>
            <w:tcBorders>
              <w:top w:val="nil"/>
              <w:left w:val="nil"/>
              <w:bottom w:val="single" w:sz="4" w:space="0" w:color="auto"/>
              <w:right w:val="single" w:sz="4" w:space="0" w:color="auto"/>
            </w:tcBorders>
            <w:shd w:val="clear" w:color="auto" w:fill="auto"/>
            <w:noWrap/>
            <w:vAlign w:val="center"/>
            <w:hideMark/>
          </w:tcPr>
          <w:p w14:paraId="337CEE9F" w14:textId="7E06A51B" w:rsidR="00695D81" w:rsidRPr="00D940BE" w:rsidRDefault="002D1B94" w:rsidP="008D780D">
            <w:pPr>
              <w:pStyle w:val="NoSpacing"/>
              <w:rPr>
                <w:lang w:eastAsia="es-CO"/>
              </w:rPr>
            </w:pPr>
            <w:r>
              <w:rPr>
                <w:lang w:eastAsia="es-CO"/>
              </w:rPr>
              <w:t>C</w:t>
            </w:r>
            <w:r w:rsidRPr="00D940BE">
              <w:rPr>
                <w:lang w:eastAsia="es-CO"/>
              </w:rPr>
              <w:t>artografía básica gobernación.</w:t>
            </w:r>
          </w:p>
        </w:tc>
        <w:tc>
          <w:tcPr>
            <w:tcW w:w="1276" w:type="dxa"/>
            <w:tcBorders>
              <w:top w:val="nil"/>
              <w:left w:val="nil"/>
              <w:bottom w:val="single" w:sz="4" w:space="0" w:color="auto"/>
              <w:right w:val="single" w:sz="4" w:space="0" w:color="auto"/>
            </w:tcBorders>
            <w:shd w:val="clear" w:color="auto" w:fill="auto"/>
            <w:noWrap/>
            <w:vAlign w:val="bottom"/>
            <w:hideMark/>
          </w:tcPr>
          <w:p w14:paraId="5ADB25FF"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244D987B" w14:textId="77777777" w:rsidR="00695D81" w:rsidRPr="00D940BE" w:rsidRDefault="00695D81" w:rsidP="008D780D">
            <w:pPr>
              <w:pStyle w:val="NoSpacing"/>
              <w:jc w:val="center"/>
              <w:rPr>
                <w:lang w:eastAsia="es-CO"/>
              </w:rPr>
            </w:pPr>
          </w:p>
        </w:tc>
      </w:tr>
      <w:tr w:rsidR="00695D81" w:rsidRPr="00D940BE" w14:paraId="46E1FC52"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49BD4419" w14:textId="77777777" w:rsidR="00695D81" w:rsidRPr="00D940BE" w:rsidRDefault="00695D81" w:rsidP="008D780D">
            <w:pPr>
              <w:pStyle w:val="NoSpacing"/>
              <w:rPr>
                <w:lang w:eastAsia="es-CO"/>
              </w:rPr>
            </w:pPr>
            <w:r w:rsidRPr="00D940BE">
              <w:rPr>
                <w:lang w:eastAsia="es-CO"/>
              </w:rPr>
              <w:lastRenderedPageBreak/>
              <w:t>Minería</w:t>
            </w:r>
          </w:p>
        </w:tc>
        <w:tc>
          <w:tcPr>
            <w:tcW w:w="4875" w:type="dxa"/>
            <w:tcBorders>
              <w:top w:val="nil"/>
              <w:left w:val="nil"/>
              <w:bottom w:val="single" w:sz="4" w:space="0" w:color="auto"/>
              <w:right w:val="single" w:sz="4" w:space="0" w:color="auto"/>
            </w:tcBorders>
            <w:shd w:val="clear" w:color="auto" w:fill="auto"/>
            <w:noWrap/>
            <w:vAlign w:val="center"/>
            <w:hideMark/>
          </w:tcPr>
          <w:p w14:paraId="7CEA413B" w14:textId="7F2EAA2C" w:rsidR="00695D81" w:rsidRPr="00D940BE" w:rsidRDefault="002D1B94" w:rsidP="002D1B94">
            <w:pPr>
              <w:pStyle w:val="NoSpacing"/>
              <w:rPr>
                <w:lang w:eastAsia="es-CO"/>
              </w:rPr>
            </w:pPr>
            <w:r>
              <w:rPr>
                <w:lang w:eastAsia="es-CO"/>
              </w:rPr>
              <w:t>C</w:t>
            </w:r>
            <w:r w:rsidRPr="00D940BE">
              <w:rPr>
                <w:lang w:eastAsia="es-CO"/>
              </w:rPr>
              <w:t>artografía básica gobernación</w:t>
            </w:r>
            <w:r>
              <w:rPr>
                <w:lang w:eastAsia="es-CO"/>
              </w:rPr>
              <w:t xml:space="preserve"> - CM, In</w:t>
            </w:r>
            <w:r w:rsidR="00695D81" w:rsidRPr="00D940BE">
              <w:rPr>
                <w:lang w:eastAsia="es-CO"/>
              </w:rPr>
              <w:t>geominas.</w:t>
            </w:r>
          </w:p>
        </w:tc>
        <w:tc>
          <w:tcPr>
            <w:tcW w:w="1276" w:type="dxa"/>
            <w:tcBorders>
              <w:top w:val="nil"/>
              <w:left w:val="nil"/>
              <w:bottom w:val="single" w:sz="4" w:space="0" w:color="auto"/>
              <w:right w:val="single" w:sz="4" w:space="0" w:color="auto"/>
            </w:tcBorders>
            <w:shd w:val="clear" w:color="auto" w:fill="auto"/>
            <w:noWrap/>
            <w:vAlign w:val="bottom"/>
            <w:hideMark/>
          </w:tcPr>
          <w:p w14:paraId="41D55F95"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31C0A761" w14:textId="77777777" w:rsidR="00695D81" w:rsidRPr="00D940BE" w:rsidRDefault="00695D81" w:rsidP="008D780D">
            <w:pPr>
              <w:pStyle w:val="NoSpacing"/>
              <w:jc w:val="center"/>
              <w:rPr>
                <w:lang w:eastAsia="es-CO"/>
              </w:rPr>
            </w:pPr>
          </w:p>
        </w:tc>
      </w:tr>
      <w:tr w:rsidR="00695D81" w:rsidRPr="00D940BE" w14:paraId="1DE5BCB2" w14:textId="77777777" w:rsidTr="008D780D">
        <w:trPr>
          <w:trHeight w:val="274"/>
          <w:jc w:val="center"/>
        </w:trPr>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6699A596" w14:textId="0B4B4566" w:rsidR="00695D81" w:rsidRPr="00D940BE" w:rsidRDefault="002D1B94" w:rsidP="008D780D">
            <w:pPr>
              <w:pStyle w:val="NoSpacing"/>
              <w:rPr>
                <w:lang w:eastAsia="es-CO"/>
              </w:rPr>
            </w:pPr>
            <w:r>
              <w:rPr>
                <w:lang w:eastAsia="es-CO"/>
              </w:rPr>
              <w:t>Cartografía b</w:t>
            </w:r>
            <w:r w:rsidR="00695D81" w:rsidRPr="00D940BE">
              <w:rPr>
                <w:lang w:eastAsia="es-CO"/>
              </w:rPr>
              <w:t>ásica</w:t>
            </w:r>
          </w:p>
        </w:tc>
        <w:tc>
          <w:tcPr>
            <w:tcW w:w="4875" w:type="dxa"/>
            <w:tcBorders>
              <w:top w:val="nil"/>
              <w:left w:val="nil"/>
              <w:bottom w:val="single" w:sz="4" w:space="0" w:color="auto"/>
              <w:right w:val="single" w:sz="4" w:space="0" w:color="auto"/>
            </w:tcBorders>
            <w:shd w:val="clear" w:color="auto" w:fill="auto"/>
            <w:noWrap/>
            <w:vAlign w:val="center"/>
            <w:hideMark/>
          </w:tcPr>
          <w:p w14:paraId="2F72567E" w14:textId="06B70290" w:rsidR="00695D81" w:rsidRPr="00D940BE" w:rsidRDefault="00695D81" w:rsidP="008D780D">
            <w:pPr>
              <w:pStyle w:val="NoSpacing"/>
              <w:rPr>
                <w:lang w:eastAsia="es-CO"/>
              </w:rPr>
            </w:pPr>
            <w:r w:rsidRPr="00D940BE">
              <w:rPr>
                <w:lang w:eastAsia="es-CO"/>
              </w:rPr>
              <w:t xml:space="preserve">En formato </w:t>
            </w:r>
            <w:r w:rsidR="00E3480C" w:rsidRPr="00D940BE">
              <w:rPr>
                <w:lang w:eastAsia="es-CO"/>
              </w:rPr>
              <w:t>AutoCAD</w:t>
            </w:r>
            <w:r w:rsidRPr="00D940BE">
              <w:rPr>
                <w:lang w:eastAsia="es-CO"/>
              </w:rPr>
              <w:t xml:space="preserve"> de 22 Municipios</w:t>
            </w:r>
          </w:p>
        </w:tc>
        <w:tc>
          <w:tcPr>
            <w:tcW w:w="1276" w:type="dxa"/>
            <w:tcBorders>
              <w:top w:val="nil"/>
              <w:left w:val="nil"/>
              <w:bottom w:val="single" w:sz="4" w:space="0" w:color="auto"/>
              <w:right w:val="single" w:sz="4" w:space="0" w:color="auto"/>
            </w:tcBorders>
            <w:shd w:val="clear" w:color="auto" w:fill="auto"/>
            <w:noWrap/>
            <w:vAlign w:val="bottom"/>
            <w:hideMark/>
          </w:tcPr>
          <w:p w14:paraId="506CE1EF" w14:textId="77777777" w:rsidR="00695D81" w:rsidRPr="00D940BE" w:rsidRDefault="00695D81" w:rsidP="008D780D">
            <w:pPr>
              <w:pStyle w:val="NoSpacing"/>
              <w:jc w:val="center"/>
              <w:rPr>
                <w:lang w:eastAsia="es-CO"/>
              </w:rPr>
            </w:pPr>
          </w:p>
        </w:tc>
        <w:tc>
          <w:tcPr>
            <w:tcW w:w="850" w:type="dxa"/>
            <w:tcBorders>
              <w:top w:val="nil"/>
              <w:left w:val="nil"/>
              <w:bottom w:val="single" w:sz="4" w:space="0" w:color="auto"/>
              <w:right w:val="single" w:sz="4" w:space="0" w:color="auto"/>
            </w:tcBorders>
            <w:shd w:val="clear" w:color="auto" w:fill="auto"/>
            <w:noWrap/>
            <w:vAlign w:val="bottom"/>
            <w:hideMark/>
          </w:tcPr>
          <w:p w14:paraId="7C247692" w14:textId="77777777" w:rsidR="00695D81" w:rsidRPr="00D940BE" w:rsidRDefault="00695D81" w:rsidP="008D780D">
            <w:pPr>
              <w:pStyle w:val="NoSpacing"/>
              <w:jc w:val="center"/>
              <w:rPr>
                <w:lang w:eastAsia="es-CO"/>
              </w:rPr>
            </w:pPr>
          </w:p>
        </w:tc>
      </w:tr>
    </w:tbl>
    <w:p w14:paraId="1184C3AC" w14:textId="77777777" w:rsidR="00695D81" w:rsidRDefault="00695D81" w:rsidP="00695D81">
      <w:pPr>
        <w:pStyle w:val="NoSpacing"/>
        <w:jc w:val="center"/>
        <w:rPr>
          <w:i/>
          <w:sz w:val="20"/>
        </w:rPr>
      </w:pPr>
    </w:p>
    <w:p w14:paraId="26B2E778" w14:textId="77777777" w:rsidR="00DF3C59" w:rsidRDefault="00695D81" w:rsidP="00695D81">
      <w:pPr>
        <w:pStyle w:val="NoSpacing"/>
        <w:jc w:val="center"/>
        <w:rPr>
          <w:i/>
          <w:sz w:val="20"/>
        </w:rPr>
      </w:pPr>
      <w:r w:rsidRPr="00DF3C59">
        <w:rPr>
          <w:b/>
          <w:i/>
          <w:sz w:val="20"/>
        </w:rPr>
        <w:t>Fuente:</w:t>
      </w:r>
      <w:r>
        <w:rPr>
          <w:i/>
          <w:sz w:val="20"/>
        </w:rPr>
        <w:t xml:space="preserve"> </w:t>
      </w:r>
      <w:r w:rsidR="00DF3C59" w:rsidRPr="00DF3C59">
        <w:rPr>
          <w:i/>
          <w:sz w:val="20"/>
        </w:rPr>
        <w:t>Gobernación del Huila.</w:t>
      </w:r>
    </w:p>
    <w:p w14:paraId="2D534A25" w14:textId="53A1912B" w:rsidR="00695D81" w:rsidRPr="00E80D78" w:rsidRDefault="00DF3C59" w:rsidP="00695D81">
      <w:pPr>
        <w:pStyle w:val="NoSpacing"/>
        <w:jc w:val="center"/>
        <w:rPr>
          <w:i/>
          <w:sz w:val="20"/>
        </w:rPr>
      </w:pPr>
      <w:r w:rsidRPr="00DF3C59">
        <w:rPr>
          <w:b/>
          <w:i/>
          <w:sz w:val="20"/>
        </w:rPr>
        <w:t>Elaboración:</w:t>
      </w:r>
      <w:r w:rsidRPr="00DF3C59">
        <w:rPr>
          <w:i/>
          <w:sz w:val="20"/>
        </w:rPr>
        <w:t xml:space="preserve"> Equipo “SIGDEHU”</w:t>
      </w:r>
    </w:p>
    <w:p w14:paraId="6F502ACE" w14:textId="77777777" w:rsidR="00695D81" w:rsidRDefault="00695D81" w:rsidP="00695D81">
      <w:pPr>
        <w:pStyle w:val="NoSpacing"/>
      </w:pPr>
    </w:p>
    <w:p w14:paraId="718717F8" w14:textId="5C355ACD" w:rsidR="00695D81" w:rsidRDefault="00695D81" w:rsidP="00695D81">
      <w:pPr>
        <w:pStyle w:val="NoSpacing"/>
      </w:pPr>
      <w:r>
        <w:t>Esta información se encuentra en d</w:t>
      </w:r>
      <w:r w:rsidR="00316CA9">
        <w:t>iferentes formatos como de Auto</w:t>
      </w:r>
      <w:r>
        <w:t>CAD, shape, geodatabase, entre otras.</w:t>
      </w:r>
    </w:p>
    <w:p w14:paraId="66AF7E1A" w14:textId="77777777" w:rsidR="00695D81" w:rsidRDefault="00695D81" w:rsidP="00695D81">
      <w:pPr>
        <w:pStyle w:val="NoSpacing"/>
      </w:pPr>
    </w:p>
    <w:p w14:paraId="758592C5" w14:textId="77777777" w:rsidR="00695D81" w:rsidRDefault="00695D81" w:rsidP="00695D81">
      <w:pPr>
        <w:pStyle w:val="NoSpacing"/>
      </w:pPr>
      <w:r>
        <w:t>Al no realizarse la depuración de la información que se encuentra en la gobernación, pueden generarse más capas de información de las nombradas con anterioridad y en diferentes escalas y versiones de diferentes años.</w:t>
      </w:r>
    </w:p>
    <w:p w14:paraId="205C7BEA" w14:textId="77777777" w:rsidR="00695D81" w:rsidRDefault="00695D81" w:rsidP="00695D81">
      <w:pPr>
        <w:pStyle w:val="NoSpacing"/>
      </w:pPr>
    </w:p>
    <w:p w14:paraId="170A8CAA" w14:textId="664A1D5B" w:rsidR="00695D81" w:rsidRDefault="00695D81" w:rsidP="00695D81">
      <w:pPr>
        <w:pStyle w:val="NoSpacing"/>
      </w:pPr>
      <w:r>
        <w:t xml:space="preserve">Se debe aclara que </w:t>
      </w:r>
      <w:r w:rsidR="00C2467E">
        <w:t xml:space="preserve">en </w:t>
      </w:r>
      <w:r>
        <w:t xml:space="preserve">el SIGDEHU no solo </w:t>
      </w:r>
      <w:r w:rsidR="00C2467E">
        <w:t xml:space="preserve">existen </w:t>
      </w:r>
      <w:r>
        <w:t>capas geográficas en formatos polígono, línea y punto, incluye también imágenes satelitales, las cuales fueron realizadas para la gobernación a través de diversos contratos para la captura de 30 foto mosaico</w:t>
      </w:r>
      <w:r w:rsidR="00BD0CB8">
        <w:t>s</w:t>
      </w:r>
      <w:r>
        <w:t xml:space="preserve"> de diferentes municipios del departamento ha escalas de 1:2000.</w:t>
      </w:r>
    </w:p>
    <w:p w14:paraId="0AC30245" w14:textId="77777777" w:rsidR="00695D81" w:rsidRDefault="00695D81" w:rsidP="00695D81">
      <w:pPr>
        <w:pStyle w:val="NoSpacing"/>
      </w:pPr>
    </w:p>
    <w:p w14:paraId="763AC07E" w14:textId="2B9281B0" w:rsidR="00695D81" w:rsidRDefault="00695D81" w:rsidP="00695D81">
      <w:pPr>
        <w:pStyle w:val="NoSpacing"/>
      </w:pPr>
      <w:r>
        <w:t>En la siguie</w:t>
      </w:r>
      <w:r w:rsidR="00BD0CB8">
        <w:t>nte tabla se aprecian las foto</w:t>
      </w:r>
      <w:r w:rsidR="006D2C1E">
        <w:t>s</w:t>
      </w:r>
      <w:r w:rsidR="00BD0CB8">
        <w:t xml:space="preserve"> </w:t>
      </w:r>
      <w:r>
        <w:t>mosaicos contratados por el departamento del Huila:</w:t>
      </w:r>
    </w:p>
    <w:p w14:paraId="64F19255" w14:textId="77777777" w:rsidR="006D2C1E" w:rsidRDefault="006D2C1E" w:rsidP="00695D81">
      <w:pPr>
        <w:pStyle w:val="NoSpacing"/>
      </w:pPr>
    </w:p>
    <w:p w14:paraId="24EE26EB" w14:textId="77777777" w:rsidR="00695D81" w:rsidRDefault="00695D81" w:rsidP="00695D81">
      <w:pPr>
        <w:pStyle w:val="Caption"/>
        <w:jc w:val="center"/>
      </w:pPr>
      <w:bookmarkStart w:id="2659" w:name="_Toc474075246"/>
      <w:bookmarkStart w:id="2660" w:name="_Toc482730683"/>
      <w:r>
        <w:t xml:space="preserve">Tabla </w:t>
      </w:r>
      <w:r w:rsidR="004E050C">
        <w:fldChar w:fldCharType="begin"/>
      </w:r>
      <w:r w:rsidR="004E050C">
        <w:instrText xml:space="preserve"> SEQ Tabla \* ARABIC </w:instrText>
      </w:r>
      <w:r w:rsidR="004E050C">
        <w:fldChar w:fldCharType="separate"/>
      </w:r>
      <w:r w:rsidR="00BA1763">
        <w:rPr>
          <w:noProof/>
        </w:rPr>
        <w:t>2</w:t>
      </w:r>
      <w:r w:rsidR="004E050C">
        <w:rPr>
          <w:noProof/>
        </w:rPr>
        <w:fldChar w:fldCharType="end"/>
      </w:r>
      <w:r>
        <w:t xml:space="preserve">: </w:t>
      </w:r>
      <w:r w:rsidRPr="00D940BE">
        <w:t>Foto</w:t>
      </w:r>
      <w:r>
        <w:t xml:space="preserve"> </w:t>
      </w:r>
      <w:r w:rsidRPr="00D940BE">
        <w:t xml:space="preserve">mosaico </w:t>
      </w:r>
      <w:r>
        <w:t>g</w:t>
      </w:r>
      <w:r w:rsidRPr="00D940BE">
        <w:t>enerados por el SIGDEHU en la actualidad</w:t>
      </w:r>
      <w:bookmarkEnd w:id="2659"/>
      <w:bookmarkEnd w:id="2660"/>
    </w:p>
    <w:tbl>
      <w:tblPr>
        <w:tblW w:w="6941" w:type="dxa"/>
        <w:jc w:val="center"/>
        <w:tblCellMar>
          <w:left w:w="70" w:type="dxa"/>
          <w:right w:w="70" w:type="dxa"/>
        </w:tblCellMar>
        <w:tblLook w:val="04A0" w:firstRow="1" w:lastRow="0" w:firstColumn="1" w:lastColumn="0" w:noHBand="0" w:noVBand="1"/>
      </w:tblPr>
      <w:tblGrid>
        <w:gridCol w:w="1838"/>
        <w:gridCol w:w="1985"/>
        <w:gridCol w:w="708"/>
        <w:gridCol w:w="2410"/>
      </w:tblGrid>
      <w:tr w:rsidR="00695D81" w:rsidRPr="00D940BE" w14:paraId="629AB7F5" w14:textId="77777777" w:rsidTr="008846FF">
        <w:trPr>
          <w:trHeight w:val="300"/>
          <w:jc w:val="center"/>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57BF5D" w14:textId="77777777" w:rsidR="00695D81" w:rsidRPr="00D940BE" w:rsidRDefault="00695D81" w:rsidP="008D780D">
            <w:pPr>
              <w:pStyle w:val="NoSpacing"/>
              <w:jc w:val="center"/>
              <w:rPr>
                <w:b/>
                <w:lang w:eastAsia="es-CO"/>
              </w:rPr>
            </w:pPr>
            <w:r w:rsidRPr="00D940BE">
              <w:rPr>
                <w:b/>
                <w:lang w:eastAsia="es-CO"/>
              </w:rPr>
              <w:t>FOTO MOSAICO</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4554341" w14:textId="77777777" w:rsidR="00695D81" w:rsidRPr="00D940BE" w:rsidRDefault="00695D81" w:rsidP="008D780D">
            <w:pPr>
              <w:pStyle w:val="NoSpacing"/>
              <w:jc w:val="center"/>
              <w:rPr>
                <w:b/>
                <w:lang w:eastAsia="es-CO"/>
              </w:rPr>
            </w:pPr>
            <w:r w:rsidRPr="00D940BE">
              <w:rPr>
                <w:b/>
                <w:lang w:eastAsia="es-CO"/>
              </w:rPr>
              <w:t>ZONA</w:t>
            </w: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1601E0BE" w14:textId="77777777" w:rsidR="00695D81" w:rsidRPr="00D940BE" w:rsidRDefault="00695D81" w:rsidP="008D780D">
            <w:pPr>
              <w:pStyle w:val="NoSpacing"/>
              <w:jc w:val="center"/>
              <w:rPr>
                <w:b/>
                <w:lang w:eastAsia="es-CO"/>
              </w:rPr>
            </w:pPr>
            <w:r w:rsidRPr="00D940BE">
              <w:rPr>
                <w:b/>
                <w:lang w:eastAsia="es-CO"/>
              </w:rPr>
              <w:t>AÑO</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6117A17A" w14:textId="77777777" w:rsidR="00695D81" w:rsidRPr="00D940BE" w:rsidRDefault="00695D81" w:rsidP="008D780D">
            <w:pPr>
              <w:pStyle w:val="NoSpacing"/>
              <w:jc w:val="center"/>
              <w:rPr>
                <w:b/>
                <w:lang w:eastAsia="es-CO"/>
              </w:rPr>
            </w:pPr>
            <w:r w:rsidRPr="00D940BE">
              <w:rPr>
                <w:b/>
                <w:lang w:eastAsia="es-CO"/>
              </w:rPr>
              <w:t>CARTOGRAFÍA RESULTADO</w:t>
            </w:r>
          </w:p>
        </w:tc>
      </w:tr>
      <w:tr w:rsidR="00695D81" w:rsidRPr="00D940BE" w14:paraId="6679EC24"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4902EC2" w14:textId="777C5ADC" w:rsidR="00695D81" w:rsidRPr="00D940BE" w:rsidRDefault="008846FF" w:rsidP="008D780D">
            <w:pPr>
              <w:pStyle w:val="NoSpacing"/>
              <w:rPr>
                <w:lang w:eastAsia="es-CO"/>
              </w:rPr>
            </w:pPr>
            <w:r w:rsidRPr="00D940BE">
              <w:rPr>
                <w:lang w:eastAsia="es-CO"/>
              </w:rPr>
              <w:t>Baraya</w:t>
            </w:r>
          </w:p>
        </w:tc>
        <w:tc>
          <w:tcPr>
            <w:tcW w:w="1985" w:type="dxa"/>
            <w:tcBorders>
              <w:top w:val="nil"/>
              <w:left w:val="nil"/>
              <w:bottom w:val="single" w:sz="4" w:space="0" w:color="auto"/>
              <w:right w:val="single" w:sz="4" w:space="0" w:color="auto"/>
            </w:tcBorders>
            <w:shd w:val="clear" w:color="auto" w:fill="auto"/>
            <w:noWrap/>
            <w:vAlign w:val="bottom"/>
            <w:hideMark/>
          </w:tcPr>
          <w:p w14:paraId="0A5EB2E1" w14:textId="49A72397" w:rsidR="00695D81" w:rsidRPr="00D940BE" w:rsidRDefault="00695D81" w:rsidP="008846FF">
            <w:pPr>
              <w:pStyle w:val="NoSpacing"/>
              <w:rPr>
                <w:lang w:eastAsia="es-CO"/>
              </w:rPr>
            </w:pPr>
            <w:r w:rsidRPr="00D940BE">
              <w:rPr>
                <w:lang w:eastAsia="es-CO"/>
              </w:rPr>
              <w:t xml:space="preserve">Casco </w:t>
            </w:r>
            <w:r w:rsidR="008846FF">
              <w:rPr>
                <w:lang w:eastAsia="es-CO"/>
              </w:rPr>
              <w:t>u</w:t>
            </w:r>
            <w:r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6E011284" w14:textId="77777777" w:rsidR="00695D81" w:rsidRPr="00D940BE" w:rsidRDefault="00695D81" w:rsidP="008D780D">
            <w:pPr>
              <w:pStyle w:val="NoSpacing"/>
              <w:jc w:val="center"/>
              <w:rPr>
                <w:lang w:eastAsia="es-CO"/>
              </w:rPr>
            </w:pPr>
            <w:r w:rsidRPr="00D940BE">
              <w:rPr>
                <w:lang w:eastAsia="es-CO"/>
              </w:rPr>
              <w:t>2008</w:t>
            </w:r>
          </w:p>
        </w:tc>
        <w:tc>
          <w:tcPr>
            <w:tcW w:w="2410" w:type="dxa"/>
            <w:tcBorders>
              <w:top w:val="nil"/>
              <w:left w:val="nil"/>
              <w:bottom w:val="single" w:sz="4" w:space="0" w:color="auto"/>
              <w:right w:val="single" w:sz="4" w:space="0" w:color="auto"/>
            </w:tcBorders>
            <w:shd w:val="clear" w:color="auto" w:fill="auto"/>
            <w:noWrap/>
            <w:vAlign w:val="bottom"/>
            <w:hideMark/>
          </w:tcPr>
          <w:p w14:paraId="3A30354F"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10F18264"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E65161D" w14:textId="140DCF57" w:rsidR="00695D81" w:rsidRPr="00D940BE" w:rsidRDefault="008846FF" w:rsidP="008D780D">
            <w:pPr>
              <w:pStyle w:val="NoSpacing"/>
              <w:rPr>
                <w:lang w:eastAsia="es-CO"/>
              </w:rPr>
            </w:pPr>
            <w:r w:rsidRPr="00D940BE">
              <w:rPr>
                <w:lang w:eastAsia="es-CO"/>
              </w:rPr>
              <w:t>Colombia</w:t>
            </w:r>
          </w:p>
        </w:tc>
        <w:tc>
          <w:tcPr>
            <w:tcW w:w="1985" w:type="dxa"/>
            <w:tcBorders>
              <w:top w:val="nil"/>
              <w:left w:val="nil"/>
              <w:bottom w:val="single" w:sz="4" w:space="0" w:color="auto"/>
              <w:right w:val="single" w:sz="4" w:space="0" w:color="auto"/>
            </w:tcBorders>
            <w:shd w:val="clear" w:color="auto" w:fill="auto"/>
            <w:noWrap/>
            <w:vAlign w:val="bottom"/>
            <w:hideMark/>
          </w:tcPr>
          <w:p w14:paraId="370E4C19" w14:textId="1060B50A"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3A8A34C6" w14:textId="77777777" w:rsidR="00695D81" w:rsidRPr="00D940BE" w:rsidRDefault="00695D81" w:rsidP="008D780D">
            <w:pPr>
              <w:pStyle w:val="NoSpacing"/>
              <w:jc w:val="center"/>
              <w:rPr>
                <w:lang w:eastAsia="es-CO"/>
              </w:rPr>
            </w:pPr>
            <w:r w:rsidRPr="00D940BE">
              <w:rPr>
                <w:lang w:eastAsia="es-CO"/>
              </w:rPr>
              <w:t>2008</w:t>
            </w:r>
          </w:p>
        </w:tc>
        <w:tc>
          <w:tcPr>
            <w:tcW w:w="2410" w:type="dxa"/>
            <w:tcBorders>
              <w:top w:val="nil"/>
              <w:left w:val="nil"/>
              <w:bottom w:val="single" w:sz="4" w:space="0" w:color="auto"/>
              <w:right w:val="single" w:sz="4" w:space="0" w:color="auto"/>
            </w:tcBorders>
            <w:shd w:val="clear" w:color="auto" w:fill="auto"/>
            <w:noWrap/>
            <w:vAlign w:val="bottom"/>
            <w:hideMark/>
          </w:tcPr>
          <w:p w14:paraId="631753AA"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797BFEEA"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C2403CE" w14:textId="2647B122" w:rsidR="00695D81" w:rsidRPr="00D940BE" w:rsidRDefault="008846FF" w:rsidP="008D780D">
            <w:pPr>
              <w:pStyle w:val="NoSpacing"/>
              <w:rPr>
                <w:lang w:eastAsia="es-CO"/>
              </w:rPr>
            </w:pPr>
            <w:r w:rsidRPr="00D940BE">
              <w:rPr>
                <w:lang w:eastAsia="es-CO"/>
              </w:rPr>
              <w:t>Hobo</w:t>
            </w:r>
          </w:p>
        </w:tc>
        <w:tc>
          <w:tcPr>
            <w:tcW w:w="1985" w:type="dxa"/>
            <w:tcBorders>
              <w:top w:val="nil"/>
              <w:left w:val="nil"/>
              <w:bottom w:val="single" w:sz="4" w:space="0" w:color="auto"/>
              <w:right w:val="single" w:sz="4" w:space="0" w:color="auto"/>
            </w:tcBorders>
            <w:shd w:val="clear" w:color="auto" w:fill="auto"/>
            <w:noWrap/>
            <w:vAlign w:val="bottom"/>
            <w:hideMark/>
          </w:tcPr>
          <w:p w14:paraId="2CB2C8A2" w14:textId="579CC4DE"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61C7BDAD" w14:textId="77777777" w:rsidR="00695D81" w:rsidRPr="00D940BE" w:rsidRDefault="00695D81" w:rsidP="008D780D">
            <w:pPr>
              <w:pStyle w:val="NoSpacing"/>
              <w:jc w:val="center"/>
              <w:rPr>
                <w:lang w:eastAsia="es-CO"/>
              </w:rPr>
            </w:pPr>
            <w:r w:rsidRPr="00D940BE">
              <w:rPr>
                <w:lang w:eastAsia="es-CO"/>
              </w:rPr>
              <w:t>2008</w:t>
            </w:r>
          </w:p>
        </w:tc>
        <w:tc>
          <w:tcPr>
            <w:tcW w:w="2410" w:type="dxa"/>
            <w:tcBorders>
              <w:top w:val="nil"/>
              <w:left w:val="nil"/>
              <w:bottom w:val="single" w:sz="4" w:space="0" w:color="auto"/>
              <w:right w:val="single" w:sz="4" w:space="0" w:color="auto"/>
            </w:tcBorders>
            <w:shd w:val="clear" w:color="auto" w:fill="auto"/>
            <w:noWrap/>
            <w:vAlign w:val="bottom"/>
            <w:hideMark/>
          </w:tcPr>
          <w:p w14:paraId="46C472FC"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210E476F"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4EF6141" w14:textId="20A24458" w:rsidR="00695D81" w:rsidRPr="00D940BE" w:rsidRDefault="008846FF" w:rsidP="008D780D">
            <w:pPr>
              <w:pStyle w:val="NoSpacing"/>
              <w:rPr>
                <w:lang w:eastAsia="es-CO"/>
              </w:rPr>
            </w:pPr>
            <w:r w:rsidRPr="00D940BE">
              <w:rPr>
                <w:lang w:eastAsia="es-CO"/>
              </w:rPr>
              <w:t>Rivera</w:t>
            </w:r>
          </w:p>
        </w:tc>
        <w:tc>
          <w:tcPr>
            <w:tcW w:w="1985" w:type="dxa"/>
            <w:tcBorders>
              <w:top w:val="nil"/>
              <w:left w:val="nil"/>
              <w:bottom w:val="single" w:sz="4" w:space="0" w:color="auto"/>
              <w:right w:val="single" w:sz="4" w:space="0" w:color="auto"/>
            </w:tcBorders>
            <w:shd w:val="clear" w:color="auto" w:fill="auto"/>
            <w:noWrap/>
            <w:vAlign w:val="bottom"/>
            <w:hideMark/>
          </w:tcPr>
          <w:p w14:paraId="0E72B30A" w14:textId="191814D0"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614B317D" w14:textId="77777777" w:rsidR="00695D81" w:rsidRPr="00D940BE" w:rsidRDefault="00695D81" w:rsidP="008D780D">
            <w:pPr>
              <w:pStyle w:val="NoSpacing"/>
              <w:jc w:val="center"/>
              <w:rPr>
                <w:lang w:eastAsia="es-CO"/>
              </w:rPr>
            </w:pPr>
            <w:r w:rsidRPr="00D940BE">
              <w:rPr>
                <w:lang w:eastAsia="es-CO"/>
              </w:rPr>
              <w:t>2008</w:t>
            </w:r>
          </w:p>
        </w:tc>
        <w:tc>
          <w:tcPr>
            <w:tcW w:w="2410" w:type="dxa"/>
            <w:tcBorders>
              <w:top w:val="nil"/>
              <w:left w:val="nil"/>
              <w:bottom w:val="single" w:sz="4" w:space="0" w:color="auto"/>
              <w:right w:val="single" w:sz="4" w:space="0" w:color="auto"/>
            </w:tcBorders>
            <w:shd w:val="clear" w:color="auto" w:fill="auto"/>
            <w:noWrap/>
            <w:vAlign w:val="bottom"/>
            <w:hideMark/>
          </w:tcPr>
          <w:p w14:paraId="1CB684B8"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5DFFE78B"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D736D4" w14:textId="751767F6" w:rsidR="00695D81" w:rsidRPr="00D940BE" w:rsidRDefault="008846FF" w:rsidP="008D780D">
            <w:pPr>
              <w:pStyle w:val="NoSpacing"/>
              <w:rPr>
                <w:lang w:eastAsia="es-CO"/>
              </w:rPr>
            </w:pPr>
            <w:r w:rsidRPr="00D940BE">
              <w:rPr>
                <w:lang w:eastAsia="es-CO"/>
              </w:rPr>
              <w:t>Tello</w:t>
            </w:r>
          </w:p>
        </w:tc>
        <w:tc>
          <w:tcPr>
            <w:tcW w:w="1985" w:type="dxa"/>
            <w:tcBorders>
              <w:top w:val="nil"/>
              <w:left w:val="nil"/>
              <w:bottom w:val="single" w:sz="4" w:space="0" w:color="auto"/>
              <w:right w:val="single" w:sz="4" w:space="0" w:color="auto"/>
            </w:tcBorders>
            <w:shd w:val="clear" w:color="auto" w:fill="auto"/>
            <w:noWrap/>
            <w:vAlign w:val="bottom"/>
            <w:hideMark/>
          </w:tcPr>
          <w:p w14:paraId="4A5F441F" w14:textId="66C385C6"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43C542B0" w14:textId="77777777" w:rsidR="00695D81" w:rsidRPr="00D940BE" w:rsidRDefault="00695D81" w:rsidP="008D780D">
            <w:pPr>
              <w:pStyle w:val="NoSpacing"/>
              <w:jc w:val="center"/>
              <w:rPr>
                <w:lang w:eastAsia="es-CO"/>
              </w:rPr>
            </w:pPr>
            <w:r w:rsidRPr="00D940BE">
              <w:rPr>
                <w:lang w:eastAsia="es-CO"/>
              </w:rPr>
              <w:t>2008</w:t>
            </w:r>
          </w:p>
        </w:tc>
        <w:tc>
          <w:tcPr>
            <w:tcW w:w="2410" w:type="dxa"/>
            <w:tcBorders>
              <w:top w:val="nil"/>
              <w:left w:val="nil"/>
              <w:bottom w:val="single" w:sz="4" w:space="0" w:color="auto"/>
              <w:right w:val="single" w:sz="4" w:space="0" w:color="auto"/>
            </w:tcBorders>
            <w:shd w:val="clear" w:color="auto" w:fill="auto"/>
            <w:noWrap/>
            <w:vAlign w:val="bottom"/>
            <w:hideMark/>
          </w:tcPr>
          <w:p w14:paraId="019C2339"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703AD391"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D62B549" w14:textId="6E6289DC" w:rsidR="00695D81" w:rsidRPr="00D940BE" w:rsidRDefault="008846FF" w:rsidP="008D780D">
            <w:pPr>
              <w:pStyle w:val="NoSpacing"/>
              <w:rPr>
                <w:lang w:eastAsia="es-CO"/>
              </w:rPr>
            </w:pPr>
            <w:r w:rsidRPr="00D940BE">
              <w:rPr>
                <w:lang w:eastAsia="es-CO"/>
              </w:rPr>
              <w:t>Teruel</w:t>
            </w:r>
          </w:p>
        </w:tc>
        <w:tc>
          <w:tcPr>
            <w:tcW w:w="1985" w:type="dxa"/>
            <w:tcBorders>
              <w:top w:val="nil"/>
              <w:left w:val="nil"/>
              <w:bottom w:val="single" w:sz="4" w:space="0" w:color="auto"/>
              <w:right w:val="single" w:sz="4" w:space="0" w:color="auto"/>
            </w:tcBorders>
            <w:shd w:val="clear" w:color="auto" w:fill="auto"/>
            <w:noWrap/>
            <w:vAlign w:val="bottom"/>
            <w:hideMark/>
          </w:tcPr>
          <w:p w14:paraId="0ED18525" w14:textId="0ED260F0"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16ED84D5" w14:textId="77777777" w:rsidR="00695D81" w:rsidRPr="00D940BE" w:rsidRDefault="00695D81" w:rsidP="008D780D">
            <w:pPr>
              <w:pStyle w:val="NoSpacing"/>
              <w:jc w:val="center"/>
              <w:rPr>
                <w:lang w:eastAsia="es-CO"/>
              </w:rPr>
            </w:pPr>
            <w:r w:rsidRPr="00D940BE">
              <w:rPr>
                <w:lang w:eastAsia="es-CO"/>
              </w:rPr>
              <w:t>2008</w:t>
            </w:r>
          </w:p>
        </w:tc>
        <w:tc>
          <w:tcPr>
            <w:tcW w:w="2410" w:type="dxa"/>
            <w:tcBorders>
              <w:top w:val="nil"/>
              <w:left w:val="nil"/>
              <w:bottom w:val="single" w:sz="4" w:space="0" w:color="auto"/>
              <w:right w:val="single" w:sz="4" w:space="0" w:color="auto"/>
            </w:tcBorders>
            <w:shd w:val="clear" w:color="auto" w:fill="auto"/>
            <w:noWrap/>
            <w:vAlign w:val="bottom"/>
            <w:hideMark/>
          </w:tcPr>
          <w:p w14:paraId="310D8F2F"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3E468810"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BD3452F" w14:textId="6AE716AF" w:rsidR="00695D81" w:rsidRPr="00D940BE" w:rsidRDefault="008846FF" w:rsidP="008D780D">
            <w:pPr>
              <w:pStyle w:val="NoSpacing"/>
              <w:rPr>
                <w:lang w:eastAsia="es-CO"/>
              </w:rPr>
            </w:pPr>
            <w:r w:rsidRPr="00D940BE">
              <w:rPr>
                <w:lang w:eastAsia="es-CO"/>
              </w:rPr>
              <w:t>Villa vieja</w:t>
            </w:r>
          </w:p>
        </w:tc>
        <w:tc>
          <w:tcPr>
            <w:tcW w:w="1985" w:type="dxa"/>
            <w:tcBorders>
              <w:top w:val="nil"/>
              <w:left w:val="nil"/>
              <w:bottom w:val="single" w:sz="4" w:space="0" w:color="auto"/>
              <w:right w:val="single" w:sz="4" w:space="0" w:color="auto"/>
            </w:tcBorders>
            <w:shd w:val="clear" w:color="auto" w:fill="auto"/>
            <w:noWrap/>
            <w:vAlign w:val="bottom"/>
            <w:hideMark/>
          </w:tcPr>
          <w:p w14:paraId="1311D7F2" w14:textId="49D56527"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2E961769" w14:textId="77777777" w:rsidR="00695D81" w:rsidRPr="00D940BE" w:rsidRDefault="00695D81" w:rsidP="008D780D">
            <w:pPr>
              <w:pStyle w:val="NoSpacing"/>
              <w:jc w:val="center"/>
              <w:rPr>
                <w:lang w:eastAsia="es-CO"/>
              </w:rPr>
            </w:pPr>
            <w:r w:rsidRPr="00D940BE">
              <w:rPr>
                <w:lang w:eastAsia="es-CO"/>
              </w:rPr>
              <w:t>2008</w:t>
            </w:r>
          </w:p>
        </w:tc>
        <w:tc>
          <w:tcPr>
            <w:tcW w:w="2410" w:type="dxa"/>
            <w:tcBorders>
              <w:top w:val="nil"/>
              <w:left w:val="nil"/>
              <w:bottom w:val="single" w:sz="4" w:space="0" w:color="auto"/>
              <w:right w:val="single" w:sz="4" w:space="0" w:color="auto"/>
            </w:tcBorders>
            <w:shd w:val="clear" w:color="auto" w:fill="auto"/>
            <w:noWrap/>
            <w:vAlign w:val="bottom"/>
            <w:hideMark/>
          </w:tcPr>
          <w:p w14:paraId="4F0CEF56"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5706CD75"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2DEB524" w14:textId="3B00A1D7" w:rsidR="00695D81" w:rsidRPr="00D940BE" w:rsidRDefault="00BE3EB4" w:rsidP="008D780D">
            <w:pPr>
              <w:pStyle w:val="NoSpacing"/>
              <w:rPr>
                <w:lang w:eastAsia="es-CO"/>
              </w:rPr>
            </w:pPr>
            <w:r>
              <w:rPr>
                <w:lang w:eastAsia="es-CO"/>
              </w:rPr>
              <w:t>Yaguará</w:t>
            </w:r>
          </w:p>
        </w:tc>
        <w:tc>
          <w:tcPr>
            <w:tcW w:w="1985" w:type="dxa"/>
            <w:tcBorders>
              <w:top w:val="nil"/>
              <w:left w:val="nil"/>
              <w:bottom w:val="single" w:sz="4" w:space="0" w:color="auto"/>
              <w:right w:val="single" w:sz="4" w:space="0" w:color="auto"/>
            </w:tcBorders>
            <w:shd w:val="clear" w:color="auto" w:fill="auto"/>
            <w:noWrap/>
            <w:vAlign w:val="bottom"/>
            <w:hideMark/>
          </w:tcPr>
          <w:p w14:paraId="24D7EC10" w14:textId="1707CDE6"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0A87EE51" w14:textId="77777777" w:rsidR="00695D81" w:rsidRPr="00D940BE" w:rsidRDefault="00695D81" w:rsidP="008D780D">
            <w:pPr>
              <w:pStyle w:val="NoSpacing"/>
              <w:jc w:val="center"/>
              <w:rPr>
                <w:lang w:eastAsia="es-CO"/>
              </w:rPr>
            </w:pPr>
            <w:r w:rsidRPr="00D940BE">
              <w:rPr>
                <w:lang w:eastAsia="es-CO"/>
              </w:rPr>
              <w:t>2008</w:t>
            </w:r>
          </w:p>
        </w:tc>
        <w:tc>
          <w:tcPr>
            <w:tcW w:w="2410" w:type="dxa"/>
            <w:tcBorders>
              <w:top w:val="nil"/>
              <w:left w:val="nil"/>
              <w:bottom w:val="single" w:sz="4" w:space="0" w:color="auto"/>
              <w:right w:val="single" w:sz="4" w:space="0" w:color="auto"/>
            </w:tcBorders>
            <w:shd w:val="clear" w:color="auto" w:fill="auto"/>
            <w:noWrap/>
            <w:vAlign w:val="bottom"/>
            <w:hideMark/>
          </w:tcPr>
          <w:p w14:paraId="1BCE5E5D"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0F5A1ECC"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B04D9C5" w14:textId="7FA0920B" w:rsidR="00695D81" w:rsidRPr="00D940BE" w:rsidRDefault="008846FF" w:rsidP="008D780D">
            <w:pPr>
              <w:pStyle w:val="NoSpacing"/>
              <w:rPr>
                <w:lang w:eastAsia="es-CO"/>
              </w:rPr>
            </w:pPr>
            <w:r w:rsidRPr="00D940BE">
              <w:rPr>
                <w:lang w:eastAsia="es-CO"/>
              </w:rPr>
              <w:lastRenderedPageBreak/>
              <w:t>Agrado</w:t>
            </w:r>
          </w:p>
        </w:tc>
        <w:tc>
          <w:tcPr>
            <w:tcW w:w="1985" w:type="dxa"/>
            <w:tcBorders>
              <w:top w:val="nil"/>
              <w:left w:val="nil"/>
              <w:bottom w:val="single" w:sz="4" w:space="0" w:color="auto"/>
              <w:right w:val="single" w:sz="4" w:space="0" w:color="auto"/>
            </w:tcBorders>
            <w:shd w:val="clear" w:color="auto" w:fill="auto"/>
            <w:noWrap/>
            <w:vAlign w:val="bottom"/>
            <w:hideMark/>
          </w:tcPr>
          <w:p w14:paraId="4423335B" w14:textId="4A66E666"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15760D44" w14:textId="77777777" w:rsidR="00695D81" w:rsidRPr="00D940BE" w:rsidRDefault="00695D81" w:rsidP="008D780D">
            <w:pPr>
              <w:pStyle w:val="NoSpacing"/>
              <w:jc w:val="center"/>
              <w:rPr>
                <w:lang w:eastAsia="es-CO"/>
              </w:rPr>
            </w:pPr>
            <w:r w:rsidRPr="00D940BE">
              <w:rPr>
                <w:lang w:eastAsia="es-CO"/>
              </w:rPr>
              <w:t>2010</w:t>
            </w:r>
          </w:p>
        </w:tc>
        <w:tc>
          <w:tcPr>
            <w:tcW w:w="2410" w:type="dxa"/>
            <w:tcBorders>
              <w:top w:val="nil"/>
              <w:left w:val="nil"/>
              <w:bottom w:val="single" w:sz="4" w:space="0" w:color="auto"/>
              <w:right w:val="single" w:sz="4" w:space="0" w:color="auto"/>
            </w:tcBorders>
            <w:shd w:val="clear" w:color="auto" w:fill="auto"/>
            <w:noWrap/>
            <w:vAlign w:val="bottom"/>
            <w:hideMark/>
          </w:tcPr>
          <w:p w14:paraId="6CE7B00F"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04BB9767"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F5C2897" w14:textId="4A6EABB5" w:rsidR="00695D81" w:rsidRPr="00D940BE" w:rsidRDefault="008846FF" w:rsidP="008D780D">
            <w:pPr>
              <w:pStyle w:val="NoSpacing"/>
              <w:rPr>
                <w:lang w:eastAsia="es-CO"/>
              </w:rPr>
            </w:pPr>
            <w:r w:rsidRPr="00D940BE">
              <w:rPr>
                <w:lang w:eastAsia="es-CO"/>
              </w:rPr>
              <w:t>Gigante</w:t>
            </w:r>
          </w:p>
        </w:tc>
        <w:tc>
          <w:tcPr>
            <w:tcW w:w="1985" w:type="dxa"/>
            <w:tcBorders>
              <w:top w:val="nil"/>
              <w:left w:val="nil"/>
              <w:bottom w:val="single" w:sz="4" w:space="0" w:color="auto"/>
              <w:right w:val="single" w:sz="4" w:space="0" w:color="auto"/>
            </w:tcBorders>
            <w:shd w:val="clear" w:color="auto" w:fill="auto"/>
            <w:noWrap/>
            <w:vAlign w:val="bottom"/>
            <w:hideMark/>
          </w:tcPr>
          <w:p w14:paraId="5D8DF056" w14:textId="1FD23E6F"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2949F806" w14:textId="77777777" w:rsidR="00695D81" w:rsidRPr="00D940BE" w:rsidRDefault="00695D81" w:rsidP="008D780D">
            <w:pPr>
              <w:pStyle w:val="NoSpacing"/>
              <w:jc w:val="center"/>
              <w:rPr>
                <w:lang w:eastAsia="es-CO"/>
              </w:rPr>
            </w:pPr>
            <w:r w:rsidRPr="00D940BE">
              <w:rPr>
                <w:lang w:eastAsia="es-CO"/>
              </w:rPr>
              <w:t>2010</w:t>
            </w:r>
          </w:p>
        </w:tc>
        <w:tc>
          <w:tcPr>
            <w:tcW w:w="2410" w:type="dxa"/>
            <w:tcBorders>
              <w:top w:val="nil"/>
              <w:left w:val="nil"/>
              <w:bottom w:val="single" w:sz="4" w:space="0" w:color="auto"/>
              <w:right w:val="single" w:sz="4" w:space="0" w:color="auto"/>
            </w:tcBorders>
            <w:shd w:val="clear" w:color="auto" w:fill="auto"/>
            <w:noWrap/>
            <w:vAlign w:val="bottom"/>
            <w:hideMark/>
          </w:tcPr>
          <w:p w14:paraId="15BCBD6C"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439AC567"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AC029E" w14:textId="1FEDC5F9" w:rsidR="00695D81" w:rsidRPr="00D940BE" w:rsidRDefault="008846FF" w:rsidP="008D780D">
            <w:pPr>
              <w:pStyle w:val="NoSpacing"/>
              <w:rPr>
                <w:lang w:eastAsia="es-CO"/>
              </w:rPr>
            </w:pPr>
            <w:r w:rsidRPr="00D940BE">
              <w:rPr>
                <w:lang w:eastAsia="es-CO"/>
              </w:rPr>
              <w:t>Pital</w:t>
            </w:r>
          </w:p>
        </w:tc>
        <w:tc>
          <w:tcPr>
            <w:tcW w:w="1985" w:type="dxa"/>
            <w:tcBorders>
              <w:top w:val="nil"/>
              <w:left w:val="nil"/>
              <w:bottom w:val="single" w:sz="4" w:space="0" w:color="auto"/>
              <w:right w:val="single" w:sz="4" w:space="0" w:color="auto"/>
            </w:tcBorders>
            <w:shd w:val="clear" w:color="auto" w:fill="auto"/>
            <w:noWrap/>
            <w:vAlign w:val="bottom"/>
            <w:hideMark/>
          </w:tcPr>
          <w:p w14:paraId="00ED23B8" w14:textId="4561181C"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248005CA" w14:textId="77777777" w:rsidR="00695D81" w:rsidRPr="00D940BE" w:rsidRDefault="00695D81" w:rsidP="008D780D">
            <w:pPr>
              <w:pStyle w:val="NoSpacing"/>
              <w:jc w:val="center"/>
              <w:rPr>
                <w:lang w:eastAsia="es-CO"/>
              </w:rPr>
            </w:pPr>
            <w:r w:rsidRPr="00D940BE">
              <w:rPr>
                <w:lang w:eastAsia="es-CO"/>
              </w:rPr>
              <w:t>2010</w:t>
            </w:r>
          </w:p>
        </w:tc>
        <w:tc>
          <w:tcPr>
            <w:tcW w:w="2410" w:type="dxa"/>
            <w:tcBorders>
              <w:top w:val="nil"/>
              <w:left w:val="nil"/>
              <w:bottom w:val="single" w:sz="4" w:space="0" w:color="auto"/>
              <w:right w:val="single" w:sz="4" w:space="0" w:color="auto"/>
            </w:tcBorders>
            <w:shd w:val="clear" w:color="auto" w:fill="auto"/>
            <w:noWrap/>
            <w:vAlign w:val="bottom"/>
            <w:hideMark/>
          </w:tcPr>
          <w:p w14:paraId="5E6AD5D9"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2A8E09A4"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393E13A" w14:textId="02CB6586" w:rsidR="00695D81" w:rsidRPr="00D940BE" w:rsidRDefault="008846FF" w:rsidP="008D780D">
            <w:pPr>
              <w:pStyle w:val="NoSpacing"/>
              <w:rPr>
                <w:lang w:eastAsia="es-CO"/>
              </w:rPr>
            </w:pPr>
            <w:r w:rsidRPr="00D940BE">
              <w:rPr>
                <w:lang w:eastAsia="es-CO"/>
              </w:rPr>
              <w:t>Tesalia</w:t>
            </w:r>
          </w:p>
        </w:tc>
        <w:tc>
          <w:tcPr>
            <w:tcW w:w="1985" w:type="dxa"/>
            <w:tcBorders>
              <w:top w:val="nil"/>
              <w:left w:val="nil"/>
              <w:bottom w:val="single" w:sz="4" w:space="0" w:color="auto"/>
              <w:right w:val="single" w:sz="4" w:space="0" w:color="auto"/>
            </w:tcBorders>
            <w:shd w:val="clear" w:color="auto" w:fill="auto"/>
            <w:noWrap/>
            <w:vAlign w:val="bottom"/>
            <w:hideMark/>
          </w:tcPr>
          <w:p w14:paraId="7B343B9E" w14:textId="08B8303B"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1DE01C87" w14:textId="77777777" w:rsidR="00695D81" w:rsidRPr="00D940BE" w:rsidRDefault="00695D81" w:rsidP="008D780D">
            <w:pPr>
              <w:pStyle w:val="NoSpacing"/>
              <w:jc w:val="center"/>
              <w:rPr>
                <w:lang w:eastAsia="es-CO"/>
              </w:rPr>
            </w:pPr>
            <w:r w:rsidRPr="00D940BE">
              <w:rPr>
                <w:lang w:eastAsia="es-CO"/>
              </w:rPr>
              <w:t>2010</w:t>
            </w:r>
          </w:p>
        </w:tc>
        <w:tc>
          <w:tcPr>
            <w:tcW w:w="2410" w:type="dxa"/>
            <w:tcBorders>
              <w:top w:val="nil"/>
              <w:left w:val="nil"/>
              <w:bottom w:val="single" w:sz="4" w:space="0" w:color="auto"/>
              <w:right w:val="single" w:sz="4" w:space="0" w:color="auto"/>
            </w:tcBorders>
            <w:shd w:val="clear" w:color="auto" w:fill="auto"/>
            <w:noWrap/>
            <w:vAlign w:val="bottom"/>
            <w:hideMark/>
          </w:tcPr>
          <w:p w14:paraId="39B331E6"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183FED4A"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6149E30" w14:textId="079E9FDA" w:rsidR="00695D81" w:rsidRPr="00D940BE" w:rsidRDefault="008846FF" w:rsidP="008D780D">
            <w:pPr>
              <w:pStyle w:val="NoSpacing"/>
              <w:rPr>
                <w:lang w:eastAsia="es-CO"/>
              </w:rPr>
            </w:pPr>
            <w:r w:rsidRPr="00D940BE">
              <w:rPr>
                <w:lang w:eastAsia="es-CO"/>
              </w:rPr>
              <w:t>Timana</w:t>
            </w:r>
          </w:p>
        </w:tc>
        <w:tc>
          <w:tcPr>
            <w:tcW w:w="1985" w:type="dxa"/>
            <w:tcBorders>
              <w:top w:val="nil"/>
              <w:left w:val="nil"/>
              <w:bottom w:val="single" w:sz="4" w:space="0" w:color="auto"/>
              <w:right w:val="single" w:sz="4" w:space="0" w:color="auto"/>
            </w:tcBorders>
            <w:shd w:val="clear" w:color="auto" w:fill="auto"/>
            <w:noWrap/>
            <w:vAlign w:val="bottom"/>
            <w:hideMark/>
          </w:tcPr>
          <w:p w14:paraId="00056777" w14:textId="47F7150B"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6A5EF367" w14:textId="77777777" w:rsidR="00695D81" w:rsidRPr="00D940BE" w:rsidRDefault="00695D81" w:rsidP="008D780D">
            <w:pPr>
              <w:pStyle w:val="NoSpacing"/>
              <w:jc w:val="center"/>
              <w:rPr>
                <w:lang w:eastAsia="es-CO"/>
              </w:rPr>
            </w:pPr>
            <w:r w:rsidRPr="00D940BE">
              <w:rPr>
                <w:lang w:eastAsia="es-CO"/>
              </w:rPr>
              <w:t>2010</w:t>
            </w:r>
          </w:p>
        </w:tc>
        <w:tc>
          <w:tcPr>
            <w:tcW w:w="2410" w:type="dxa"/>
            <w:tcBorders>
              <w:top w:val="nil"/>
              <w:left w:val="nil"/>
              <w:bottom w:val="single" w:sz="4" w:space="0" w:color="auto"/>
              <w:right w:val="single" w:sz="4" w:space="0" w:color="auto"/>
            </w:tcBorders>
            <w:shd w:val="clear" w:color="auto" w:fill="auto"/>
            <w:noWrap/>
            <w:vAlign w:val="bottom"/>
            <w:hideMark/>
          </w:tcPr>
          <w:p w14:paraId="57ACB8F1"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5E16AC67"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77EED66" w14:textId="6CE2C7E8" w:rsidR="00695D81" w:rsidRPr="00D940BE" w:rsidRDefault="008846FF" w:rsidP="008D780D">
            <w:pPr>
              <w:pStyle w:val="NoSpacing"/>
              <w:rPr>
                <w:lang w:eastAsia="es-CO"/>
              </w:rPr>
            </w:pPr>
            <w:r w:rsidRPr="00D940BE">
              <w:rPr>
                <w:lang w:eastAsia="es-CO"/>
              </w:rPr>
              <w:t>Acevedo</w:t>
            </w:r>
          </w:p>
        </w:tc>
        <w:tc>
          <w:tcPr>
            <w:tcW w:w="1985" w:type="dxa"/>
            <w:tcBorders>
              <w:top w:val="nil"/>
              <w:left w:val="nil"/>
              <w:bottom w:val="single" w:sz="4" w:space="0" w:color="auto"/>
              <w:right w:val="single" w:sz="4" w:space="0" w:color="auto"/>
            </w:tcBorders>
            <w:shd w:val="clear" w:color="auto" w:fill="auto"/>
            <w:noWrap/>
            <w:vAlign w:val="bottom"/>
            <w:hideMark/>
          </w:tcPr>
          <w:p w14:paraId="0B6640C5" w14:textId="2A58DF9C"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6CCF6974" w14:textId="77777777" w:rsidR="00695D81" w:rsidRPr="00D940BE" w:rsidRDefault="00695D81" w:rsidP="008D780D">
            <w:pPr>
              <w:pStyle w:val="NoSpacing"/>
              <w:jc w:val="center"/>
              <w:rPr>
                <w:lang w:eastAsia="es-CO"/>
              </w:rPr>
            </w:pPr>
            <w:r w:rsidRPr="00D940BE">
              <w:rPr>
                <w:lang w:eastAsia="es-CO"/>
              </w:rPr>
              <w:t>2011</w:t>
            </w:r>
          </w:p>
        </w:tc>
        <w:tc>
          <w:tcPr>
            <w:tcW w:w="2410" w:type="dxa"/>
            <w:tcBorders>
              <w:top w:val="nil"/>
              <w:left w:val="nil"/>
              <w:bottom w:val="single" w:sz="4" w:space="0" w:color="auto"/>
              <w:right w:val="single" w:sz="4" w:space="0" w:color="auto"/>
            </w:tcBorders>
            <w:shd w:val="clear" w:color="auto" w:fill="auto"/>
            <w:noWrap/>
            <w:vAlign w:val="bottom"/>
            <w:hideMark/>
          </w:tcPr>
          <w:p w14:paraId="6C0D8791"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30805D7C"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6E0C675" w14:textId="740CB680" w:rsidR="00695D81" w:rsidRPr="00D940BE" w:rsidRDefault="008846FF" w:rsidP="008D780D">
            <w:pPr>
              <w:pStyle w:val="NoSpacing"/>
              <w:rPr>
                <w:lang w:eastAsia="es-CO"/>
              </w:rPr>
            </w:pPr>
            <w:r w:rsidRPr="00D940BE">
              <w:rPr>
                <w:lang w:eastAsia="es-CO"/>
              </w:rPr>
              <w:t>Altamira</w:t>
            </w:r>
          </w:p>
        </w:tc>
        <w:tc>
          <w:tcPr>
            <w:tcW w:w="1985" w:type="dxa"/>
            <w:tcBorders>
              <w:top w:val="nil"/>
              <w:left w:val="nil"/>
              <w:bottom w:val="single" w:sz="4" w:space="0" w:color="auto"/>
              <w:right w:val="single" w:sz="4" w:space="0" w:color="auto"/>
            </w:tcBorders>
            <w:shd w:val="clear" w:color="auto" w:fill="auto"/>
            <w:noWrap/>
            <w:vAlign w:val="bottom"/>
            <w:hideMark/>
          </w:tcPr>
          <w:p w14:paraId="182A4495" w14:textId="11E5C394"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2895C5F2" w14:textId="77777777" w:rsidR="00695D81" w:rsidRPr="00D940BE" w:rsidRDefault="00695D81" w:rsidP="008D780D">
            <w:pPr>
              <w:pStyle w:val="NoSpacing"/>
              <w:jc w:val="center"/>
              <w:rPr>
                <w:lang w:eastAsia="es-CO"/>
              </w:rPr>
            </w:pPr>
            <w:r w:rsidRPr="00D940BE">
              <w:rPr>
                <w:lang w:eastAsia="es-CO"/>
              </w:rPr>
              <w:t>2011</w:t>
            </w:r>
          </w:p>
        </w:tc>
        <w:tc>
          <w:tcPr>
            <w:tcW w:w="2410" w:type="dxa"/>
            <w:tcBorders>
              <w:top w:val="nil"/>
              <w:left w:val="nil"/>
              <w:bottom w:val="single" w:sz="4" w:space="0" w:color="auto"/>
              <w:right w:val="single" w:sz="4" w:space="0" w:color="auto"/>
            </w:tcBorders>
            <w:shd w:val="clear" w:color="auto" w:fill="auto"/>
            <w:noWrap/>
            <w:vAlign w:val="bottom"/>
            <w:hideMark/>
          </w:tcPr>
          <w:p w14:paraId="14D7A923"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7A109D81"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78F399C" w14:textId="569F971D" w:rsidR="00695D81" w:rsidRPr="00D940BE" w:rsidRDefault="008846FF" w:rsidP="008846FF">
            <w:pPr>
              <w:pStyle w:val="NoSpacing"/>
              <w:rPr>
                <w:lang w:eastAsia="es-CO"/>
              </w:rPr>
            </w:pPr>
            <w:r w:rsidRPr="00D940BE">
              <w:rPr>
                <w:lang w:eastAsia="es-CO"/>
              </w:rPr>
              <w:t xml:space="preserve">La </w:t>
            </w:r>
            <w:r>
              <w:rPr>
                <w:lang w:eastAsia="es-CO"/>
              </w:rPr>
              <w:t>J</w:t>
            </w:r>
            <w:r w:rsidRPr="00D940BE">
              <w:rPr>
                <w:lang w:eastAsia="es-CO"/>
              </w:rPr>
              <w:t>agua</w:t>
            </w:r>
          </w:p>
        </w:tc>
        <w:tc>
          <w:tcPr>
            <w:tcW w:w="1985" w:type="dxa"/>
            <w:tcBorders>
              <w:top w:val="nil"/>
              <w:left w:val="nil"/>
              <w:bottom w:val="single" w:sz="4" w:space="0" w:color="auto"/>
              <w:right w:val="single" w:sz="4" w:space="0" w:color="auto"/>
            </w:tcBorders>
            <w:shd w:val="clear" w:color="auto" w:fill="auto"/>
            <w:noWrap/>
            <w:vAlign w:val="bottom"/>
            <w:hideMark/>
          </w:tcPr>
          <w:p w14:paraId="5CA1EE29" w14:textId="5A56A7B9" w:rsidR="00695D81" w:rsidRPr="00D940BE" w:rsidRDefault="00695D81" w:rsidP="008846FF">
            <w:pPr>
              <w:pStyle w:val="NoSpacing"/>
              <w:rPr>
                <w:lang w:eastAsia="es-CO"/>
              </w:rPr>
            </w:pPr>
            <w:r w:rsidRPr="00D940BE">
              <w:rPr>
                <w:lang w:eastAsia="es-CO"/>
              </w:rPr>
              <w:t>Centro</w:t>
            </w:r>
            <w:r w:rsidR="008846FF">
              <w:rPr>
                <w:lang w:eastAsia="es-CO"/>
              </w:rPr>
              <w:t xml:space="preserve"> p</w:t>
            </w:r>
            <w:r w:rsidRPr="00D940BE">
              <w:rPr>
                <w:lang w:eastAsia="es-CO"/>
              </w:rPr>
              <w:t>oblado</w:t>
            </w:r>
          </w:p>
        </w:tc>
        <w:tc>
          <w:tcPr>
            <w:tcW w:w="708" w:type="dxa"/>
            <w:tcBorders>
              <w:top w:val="nil"/>
              <w:left w:val="nil"/>
              <w:bottom w:val="single" w:sz="4" w:space="0" w:color="auto"/>
              <w:right w:val="single" w:sz="4" w:space="0" w:color="auto"/>
            </w:tcBorders>
            <w:shd w:val="clear" w:color="auto" w:fill="auto"/>
            <w:noWrap/>
            <w:vAlign w:val="bottom"/>
            <w:hideMark/>
          </w:tcPr>
          <w:p w14:paraId="4B3A8897" w14:textId="77777777" w:rsidR="00695D81" w:rsidRPr="00D940BE" w:rsidRDefault="00695D81" w:rsidP="008D780D">
            <w:pPr>
              <w:pStyle w:val="NoSpacing"/>
              <w:jc w:val="center"/>
              <w:rPr>
                <w:lang w:eastAsia="es-CO"/>
              </w:rPr>
            </w:pPr>
            <w:r w:rsidRPr="00D940BE">
              <w:rPr>
                <w:lang w:eastAsia="es-CO"/>
              </w:rPr>
              <w:t>2011</w:t>
            </w:r>
          </w:p>
        </w:tc>
        <w:tc>
          <w:tcPr>
            <w:tcW w:w="2410" w:type="dxa"/>
            <w:tcBorders>
              <w:top w:val="nil"/>
              <w:left w:val="nil"/>
              <w:bottom w:val="single" w:sz="4" w:space="0" w:color="auto"/>
              <w:right w:val="single" w:sz="4" w:space="0" w:color="auto"/>
            </w:tcBorders>
            <w:shd w:val="clear" w:color="auto" w:fill="auto"/>
            <w:noWrap/>
            <w:vAlign w:val="bottom"/>
            <w:hideMark/>
          </w:tcPr>
          <w:p w14:paraId="1F96DFB3"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40482CA8"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A776901" w14:textId="29F02CF1" w:rsidR="00695D81" w:rsidRPr="00D940BE" w:rsidRDefault="008846FF" w:rsidP="008D780D">
            <w:pPr>
              <w:pStyle w:val="NoSpacing"/>
              <w:rPr>
                <w:lang w:eastAsia="es-CO"/>
              </w:rPr>
            </w:pPr>
            <w:r w:rsidRPr="00D940BE">
              <w:rPr>
                <w:lang w:eastAsia="es-CO"/>
              </w:rPr>
              <w:t>Zuluaga</w:t>
            </w:r>
          </w:p>
        </w:tc>
        <w:tc>
          <w:tcPr>
            <w:tcW w:w="1985" w:type="dxa"/>
            <w:tcBorders>
              <w:top w:val="nil"/>
              <w:left w:val="nil"/>
              <w:bottom w:val="single" w:sz="4" w:space="0" w:color="auto"/>
              <w:right w:val="single" w:sz="4" w:space="0" w:color="auto"/>
            </w:tcBorders>
            <w:shd w:val="clear" w:color="auto" w:fill="auto"/>
            <w:noWrap/>
            <w:vAlign w:val="bottom"/>
            <w:hideMark/>
          </w:tcPr>
          <w:p w14:paraId="0204310C" w14:textId="50E63DAF" w:rsidR="00695D81" w:rsidRPr="00D940BE" w:rsidRDefault="00695D81" w:rsidP="008846FF">
            <w:pPr>
              <w:pStyle w:val="NoSpacing"/>
              <w:rPr>
                <w:lang w:eastAsia="es-CO"/>
              </w:rPr>
            </w:pPr>
            <w:r w:rsidRPr="00D940BE">
              <w:rPr>
                <w:lang w:eastAsia="es-CO"/>
              </w:rPr>
              <w:t xml:space="preserve">Centro </w:t>
            </w:r>
            <w:r w:rsidR="008846FF">
              <w:rPr>
                <w:lang w:eastAsia="es-CO"/>
              </w:rPr>
              <w:t>p</w:t>
            </w:r>
            <w:r w:rsidRPr="00D940BE">
              <w:rPr>
                <w:lang w:eastAsia="es-CO"/>
              </w:rPr>
              <w:t>oblado</w:t>
            </w:r>
          </w:p>
        </w:tc>
        <w:tc>
          <w:tcPr>
            <w:tcW w:w="708" w:type="dxa"/>
            <w:tcBorders>
              <w:top w:val="nil"/>
              <w:left w:val="nil"/>
              <w:bottom w:val="single" w:sz="4" w:space="0" w:color="auto"/>
              <w:right w:val="single" w:sz="4" w:space="0" w:color="auto"/>
            </w:tcBorders>
            <w:shd w:val="clear" w:color="auto" w:fill="auto"/>
            <w:noWrap/>
            <w:vAlign w:val="bottom"/>
            <w:hideMark/>
          </w:tcPr>
          <w:p w14:paraId="75DA3920" w14:textId="77777777" w:rsidR="00695D81" w:rsidRPr="00D940BE" w:rsidRDefault="00695D81" w:rsidP="008D780D">
            <w:pPr>
              <w:pStyle w:val="NoSpacing"/>
              <w:jc w:val="center"/>
              <w:rPr>
                <w:lang w:eastAsia="es-CO"/>
              </w:rPr>
            </w:pPr>
            <w:r w:rsidRPr="00D940BE">
              <w:rPr>
                <w:lang w:eastAsia="es-CO"/>
              </w:rPr>
              <w:t>2011</w:t>
            </w:r>
          </w:p>
        </w:tc>
        <w:tc>
          <w:tcPr>
            <w:tcW w:w="2410" w:type="dxa"/>
            <w:tcBorders>
              <w:top w:val="nil"/>
              <w:left w:val="nil"/>
              <w:bottom w:val="single" w:sz="4" w:space="0" w:color="auto"/>
              <w:right w:val="single" w:sz="4" w:space="0" w:color="auto"/>
            </w:tcBorders>
            <w:shd w:val="clear" w:color="auto" w:fill="auto"/>
            <w:noWrap/>
            <w:vAlign w:val="bottom"/>
            <w:hideMark/>
          </w:tcPr>
          <w:p w14:paraId="4FCE816E"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49161A89"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BE5FEC0" w14:textId="58498EB0" w:rsidR="00695D81" w:rsidRPr="00D940BE" w:rsidRDefault="008846FF" w:rsidP="00BE3EB4">
            <w:pPr>
              <w:pStyle w:val="NoSpacing"/>
              <w:rPr>
                <w:lang w:eastAsia="es-CO"/>
              </w:rPr>
            </w:pPr>
            <w:r w:rsidRPr="00D940BE">
              <w:rPr>
                <w:lang w:eastAsia="es-CO"/>
              </w:rPr>
              <w:t>Garz</w:t>
            </w:r>
            <w:r w:rsidR="00BE3EB4">
              <w:rPr>
                <w:lang w:eastAsia="es-CO"/>
              </w:rPr>
              <w:t>ó</w:t>
            </w:r>
            <w:r w:rsidRPr="00D940BE">
              <w:rPr>
                <w:lang w:eastAsia="es-CO"/>
              </w:rPr>
              <w:t>n</w:t>
            </w:r>
          </w:p>
        </w:tc>
        <w:tc>
          <w:tcPr>
            <w:tcW w:w="1985" w:type="dxa"/>
            <w:tcBorders>
              <w:top w:val="nil"/>
              <w:left w:val="nil"/>
              <w:bottom w:val="single" w:sz="4" w:space="0" w:color="auto"/>
              <w:right w:val="single" w:sz="4" w:space="0" w:color="auto"/>
            </w:tcBorders>
            <w:shd w:val="clear" w:color="auto" w:fill="auto"/>
            <w:noWrap/>
            <w:vAlign w:val="bottom"/>
            <w:hideMark/>
          </w:tcPr>
          <w:p w14:paraId="316ADDCC" w14:textId="466E5182"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6BCBB0FA" w14:textId="77777777" w:rsidR="00695D81" w:rsidRPr="00D940BE" w:rsidRDefault="00695D81" w:rsidP="008D780D">
            <w:pPr>
              <w:pStyle w:val="NoSpacing"/>
              <w:jc w:val="center"/>
              <w:rPr>
                <w:lang w:eastAsia="es-CO"/>
              </w:rPr>
            </w:pPr>
            <w:r w:rsidRPr="00D940BE">
              <w:rPr>
                <w:lang w:eastAsia="es-CO"/>
              </w:rPr>
              <w:t>2011</w:t>
            </w:r>
          </w:p>
        </w:tc>
        <w:tc>
          <w:tcPr>
            <w:tcW w:w="2410" w:type="dxa"/>
            <w:tcBorders>
              <w:top w:val="nil"/>
              <w:left w:val="nil"/>
              <w:bottom w:val="single" w:sz="4" w:space="0" w:color="auto"/>
              <w:right w:val="single" w:sz="4" w:space="0" w:color="auto"/>
            </w:tcBorders>
            <w:shd w:val="clear" w:color="auto" w:fill="auto"/>
            <w:noWrap/>
            <w:vAlign w:val="bottom"/>
            <w:hideMark/>
          </w:tcPr>
          <w:p w14:paraId="005146CF"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18A7094C"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004E178" w14:textId="4F1BF859" w:rsidR="00695D81" w:rsidRPr="00D940BE" w:rsidRDefault="008846FF" w:rsidP="008D780D">
            <w:pPr>
              <w:pStyle w:val="NoSpacing"/>
              <w:rPr>
                <w:lang w:eastAsia="es-CO"/>
              </w:rPr>
            </w:pPr>
            <w:r w:rsidRPr="00D940BE">
              <w:rPr>
                <w:lang w:eastAsia="es-CO"/>
              </w:rPr>
              <w:t>Guadalupe</w:t>
            </w:r>
          </w:p>
        </w:tc>
        <w:tc>
          <w:tcPr>
            <w:tcW w:w="1985" w:type="dxa"/>
            <w:tcBorders>
              <w:top w:val="nil"/>
              <w:left w:val="nil"/>
              <w:bottom w:val="single" w:sz="4" w:space="0" w:color="auto"/>
              <w:right w:val="single" w:sz="4" w:space="0" w:color="auto"/>
            </w:tcBorders>
            <w:shd w:val="clear" w:color="auto" w:fill="auto"/>
            <w:noWrap/>
            <w:vAlign w:val="bottom"/>
            <w:hideMark/>
          </w:tcPr>
          <w:p w14:paraId="064AAFCF" w14:textId="720A3E7F"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7A474B5F" w14:textId="77777777" w:rsidR="00695D81" w:rsidRPr="00D940BE" w:rsidRDefault="00695D81" w:rsidP="008D780D">
            <w:pPr>
              <w:pStyle w:val="NoSpacing"/>
              <w:jc w:val="center"/>
              <w:rPr>
                <w:lang w:eastAsia="es-CO"/>
              </w:rPr>
            </w:pPr>
            <w:r w:rsidRPr="00D940BE">
              <w:rPr>
                <w:lang w:eastAsia="es-CO"/>
              </w:rPr>
              <w:t>2011</w:t>
            </w:r>
          </w:p>
        </w:tc>
        <w:tc>
          <w:tcPr>
            <w:tcW w:w="2410" w:type="dxa"/>
            <w:tcBorders>
              <w:top w:val="nil"/>
              <w:left w:val="nil"/>
              <w:bottom w:val="single" w:sz="4" w:space="0" w:color="auto"/>
              <w:right w:val="single" w:sz="4" w:space="0" w:color="auto"/>
            </w:tcBorders>
            <w:shd w:val="clear" w:color="auto" w:fill="auto"/>
            <w:noWrap/>
            <w:vAlign w:val="bottom"/>
            <w:hideMark/>
          </w:tcPr>
          <w:p w14:paraId="1C237E0A"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523197B8"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B1C5CE8" w14:textId="2550E8CB" w:rsidR="00695D81" w:rsidRPr="00D940BE" w:rsidRDefault="008846FF" w:rsidP="008D780D">
            <w:pPr>
              <w:pStyle w:val="NoSpacing"/>
              <w:rPr>
                <w:lang w:eastAsia="es-CO"/>
              </w:rPr>
            </w:pPr>
            <w:r w:rsidRPr="00D940BE">
              <w:rPr>
                <w:lang w:eastAsia="es-CO"/>
              </w:rPr>
              <w:t>Paicol</w:t>
            </w:r>
          </w:p>
        </w:tc>
        <w:tc>
          <w:tcPr>
            <w:tcW w:w="1985" w:type="dxa"/>
            <w:tcBorders>
              <w:top w:val="nil"/>
              <w:left w:val="nil"/>
              <w:bottom w:val="single" w:sz="4" w:space="0" w:color="auto"/>
              <w:right w:val="single" w:sz="4" w:space="0" w:color="auto"/>
            </w:tcBorders>
            <w:shd w:val="clear" w:color="auto" w:fill="auto"/>
            <w:noWrap/>
            <w:vAlign w:val="bottom"/>
            <w:hideMark/>
          </w:tcPr>
          <w:p w14:paraId="6A25283D" w14:textId="125BB5C1"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2E85A4F2" w14:textId="77777777" w:rsidR="00695D81" w:rsidRPr="00D940BE" w:rsidRDefault="00695D81" w:rsidP="008D780D">
            <w:pPr>
              <w:pStyle w:val="NoSpacing"/>
              <w:jc w:val="center"/>
              <w:rPr>
                <w:lang w:eastAsia="es-CO"/>
              </w:rPr>
            </w:pPr>
            <w:r w:rsidRPr="00D940BE">
              <w:rPr>
                <w:lang w:eastAsia="es-CO"/>
              </w:rPr>
              <w:t>2011</w:t>
            </w:r>
          </w:p>
        </w:tc>
        <w:tc>
          <w:tcPr>
            <w:tcW w:w="2410" w:type="dxa"/>
            <w:tcBorders>
              <w:top w:val="nil"/>
              <w:left w:val="nil"/>
              <w:bottom w:val="single" w:sz="4" w:space="0" w:color="auto"/>
              <w:right w:val="single" w:sz="4" w:space="0" w:color="auto"/>
            </w:tcBorders>
            <w:shd w:val="clear" w:color="auto" w:fill="auto"/>
            <w:noWrap/>
            <w:vAlign w:val="bottom"/>
            <w:hideMark/>
          </w:tcPr>
          <w:p w14:paraId="5815AA42"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778824A5"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3963D58" w14:textId="006CC447" w:rsidR="00695D81" w:rsidRPr="00D940BE" w:rsidRDefault="008846FF" w:rsidP="008D780D">
            <w:pPr>
              <w:pStyle w:val="NoSpacing"/>
              <w:rPr>
                <w:lang w:eastAsia="es-CO"/>
              </w:rPr>
            </w:pPr>
            <w:r w:rsidRPr="00D940BE">
              <w:rPr>
                <w:lang w:eastAsia="es-CO"/>
              </w:rPr>
              <w:t>Suaza</w:t>
            </w:r>
          </w:p>
        </w:tc>
        <w:tc>
          <w:tcPr>
            <w:tcW w:w="1985" w:type="dxa"/>
            <w:tcBorders>
              <w:top w:val="nil"/>
              <w:left w:val="nil"/>
              <w:bottom w:val="single" w:sz="4" w:space="0" w:color="auto"/>
              <w:right w:val="single" w:sz="4" w:space="0" w:color="auto"/>
            </w:tcBorders>
            <w:shd w:val="clear" w:color="auto" w:fill="auto"/>
            <w:noWrap/>
            <w:vAlign w:val="bottom"/>
            <w:hideMark/>
          </w:tcPr>
          <w:p w14:paraId="45BC2818" w14:textId="4F78BE4C"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5E5AF35D" w14:textId="77777777" w:rsidR="00695D81" w:rsidRPr="00D940BE" w:rsidRDefault="00695D81" w:rsidP="008D780D">
            <w:pPr>
              <w:pStyle w:val="NoSpacing"/>
              <w:jc w:val="center"/>
              <w:rPr>
                <w:lang w:eastAsia="es-CO"/>
              </w:rPr>
            </w:pPr>
            <w:r w:rsidRPr="00D940BE">
              <w:rPr>
                <w:lang w:eastAsia="es-CO"/>
              </w:rPr>
              <w:t>2011</w:t>
            </w:r>
          </w:p>
        </w:tc>
        <w:tc>
          <w:tcPr>
            <w:tcW w:w="2410" w:type="dxa"/>
            <w:tcBorders>
              <w:top w:val="nil"/>
              <w:left w:val="nil"/>
              <w:bottom w:val="single" w:sz="4" w:space="0" w:color="auto"/>
              <w:right w:val="single" w:sz="4" w:space="0" w:color="auto"/>
            </w:tcBorders>
            <w:shd w:val="clear" w:color="auto" w:fill="auto"/>
            <w:noWrap/>
            <w:vAlign w:val="bottom"/>
            <w:hideMark/>
          </w:tcPr>
          <w:p w14:paraId="62371E09"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33580398"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CF2C4EE" w14:textId="791852E8" w:rsidR="00695D81" w:rsidRPr="00D940BE" w:rsidRDefault="00BE3EB4" w:rsidP="008D780D">
            <w:pPr>
              <w:pStyle w:val="NoSpacing"/>
              <w:rPr>
                <w:lang w:eastAsia="es-CO"/>
              </w:rPr>
            </w:pPr>
            <w:r>
              <w:rPr>
                <w:lang w:eastAsia="es-CO"/>
              </w:rPr>
              <w:t>Elí</w:t>
            </w:r>
            <w:r w:rsidR="008846FF" w:rsidRPr="00D940BE">
              <w:rPr>
                <w:lang w:eastAsia="es-CO"/>
              </w:rPr>
              <w:t>as</w:t>
            </w:r>
          </w:p>
        </w:tc>
        <w:tc>
          <w:tcPr>
            <w:tcW w:w="1985" w:type="dxa"/>
            <w:tcBorders>
              <w:top w:val="nil"/>
              <w:left w:val="nil"/>
              <w:bottom w:val="single" w:sz="4" w:space="0" w:color="auto"/>
              <w:right w:val="single" w:sz="4" w:space="0" w:color="auto"/>
            </w:tcBorders>
            <w:shd w:val="clear" w:color="auto" w:fill="auto"/>
            <w:noWrap/>
            <w:vAlign w:val="bottom"/>
            <w:hideMark/>
          </w:tcPr>
          <w:p w14:paraId="4879A305" w14:textId="56B19419"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7D6FD85F" w14:textId="77777777" w:rsidR="00695D81" w:rsidRPr="00D940BE" w:rsidRDefault="00695D81" w:rsidP="008D780D">
            <w:pPr>
              <w:pStyle w:val="NoSpacing"/>
              <w:jc w:val="center"/>
              <w:rPr>
                <w:lang w:eastAsia="es-CO"/>
              </w:rPr>
            </w:pPr>
            <w:r w:rsidRPr="00D940BE">
              <w:rPr>
                <w:lang w:eastAsia="es-CO"/>
              </w:rPr>
              <w:t>2015</w:t>
            </w:r>
          </w:p>
        </w:tc>
        <w:tc>
          <w:tcPr>
            <w:tcW w:w="2410" w:type="dxa"/>
            <w:tcBorders>
              <w:top w:val="nil"/>
              <w:left w:val="nil"/>
              <w:bottom w:val="single" w:sz="4" w:space="0" w:color="auto"/>
              <w:right w:val="single" w:sz="4" w:space="0" w:color="auto"/>
            </w:tcBorders>
            <w:shd w:val="clear" w:color="auto" w:fill="auto"/>
            <w:noWrap/>
            <w:vAlign w:val="bottom"/>
            <w:hideMark/>
          </w:tcPr>
          <w:p w14:paraId="46CCA162"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5D34F92C"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8EB3A3" w14:textId="15A872BF" w:rsidR="00695D81" w:rsidRPr="00D940BE" w:rsidRDefault="008846FF" w:rsidP="008D780D">
            <w:pPr>
              <w:pStyle w:val="NoSpacing"/>
              <w:rPr>
                <w:lang w:eastAsia="es-CO"/>
              </w:rPr>
            </w:pPr>
            <w:r w:rsidRPr="00D940BE">
              <w:rPr>
                <w:lang w:eastAsia="es-CO"/>
              </w:rPr>
              <w:t>Isnos</w:t>
            </w:r>
          </w:p>
        </w:tc>
        <w:tc>
          <w:tcPr>
            <w:tcW w:w="1985" w:type="dxa"/>
            <w:tcBorders>
              <w:top w:val="nil"/>
              <w:left w:val="nil"/>
              <w:bottom w:val="single" w:sz="4" w:space="0" w:color="auto"/>
              <w:right w:val="single" w:sz="4" w:space="0" w:color="auto"/>
            </w:tcBorders>
            <w:shd w:val="clear" w:color="auto" w:fill="auto"/>
            <w:noWrap/>
            <w:vAlign w:val="bottom"/>
            <w:hideMark/>
          </w:tcPr>
          <w:p w14:paraId="478E50C0" w14:textId="7E647C4F"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39BCBC1A" w14:textId="77777777" w:rsidR="00695D81" w:rsidRPr="00D940BE" w:rsidRDefault="00695D81" w:rsidP="008D780D">
            <w:pPr>
              <w:pStyle w:val="NoSpacing"/>
              <w:jc w:val="center"/>
              <w:rPr>
                <w:lang w:eastAsia="es-CO"/>
              </w:rPr>
            </w:pPr>
            <w:r w:rsidRPr="00D940BE">
              <w:rPr>
                <w:lang w:eastAsia="es-CO"/>
              </w:rPr>
              <w:t>2015</w:t>
            </w:r>
          </w:p>
        </w:tc>
        <w:tc>
          <w:tcPr>
            <w:tcW w:w="2410" w:type="dxa"/>
            <w:tcBorders>
              <w:top w:val="nil"/>
              <w:left w:val="nil"/>
              <w:bottom w:val="single" w:sz="4" w:space="0" w:color="auto"/>
              <w:right w:val="single" w:sz="4" w:space="0" w:color="auto"/>
            </w:tcBorders>
            <w:shd w:val="clear" w:color="auto" w:fill="auto"/>
            <w:noWrap/>
            <w:vAlign w:val="bottom"/>
            <w:hideMark/>
          </w:tcPr>
          <w:p w14:paraId="18890FEF"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4253FBF3"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447F369" w14:textId="06526143" w:rsidR="00695D81" w:rsidRPr="00D940BE" w:rsidRDefault="008846FF" w:rsidP="008D780D">
            <w:pPr>
              <w:pStyle w:val="NoSpacing"/>
              <w:rPr>
                <w:lang w:eastAsia="es-CO"/>
              </w:rPr>
            </w:pPr>
            <w:r w:rsidRPr="00D940BE">
              <w:rPr>
                <w:lang w:eastAsia="es-CO"/>
              </w:rPr>
              <w:t>Obando</w:t>
            </w:r>
          </w:p>
        </w:tc>
        <w:tc>
          <w:tcPr>
            <w:tcW w:w="1985" w:type="dxa"/>
            <w:tcBorders>
              <w:top w:val="nil"/>
              <w:left w:val="nil"/>
              <w:bottom w:val="single" w:sz="4" w:space="0" w:color="auto"/>
              <w:right w:val="single" w:sz="4" w:space="0" w:color="auto"/>
            </w:tcBorders>
            <w:shd w:val="clear" w:color="auto" w:fill="auto"/>
            <w:noWrap/>
            <w:vAlign w:val="bottom"/>
            <w:hideMark/>
          </w:tcPr>
          <w:p w14:paraId="6751E898" w14:textId="11EF1ABD" w:rsidR="00695D81" w:rsidRPr="00D940BE" w:rsidRDefault="00BD0CB8" w:rsidP="008D780D">
            <w:pPr>
              <w:pStyle w:val="NoSpacing"/>
              <w:rPr>
                <w:lang w:eastAsia="es-CO"/>
              </w:rPr>
            </w:pPr>
            <w:r>
              <w:rPr>
                <w:lang w:eastAsia="es-CO"/>
              </w:rPr>
              <w:t>C</w:t>
            </w:r>
            <w:r w:rsidR="008846FF">
              <w:rPr>
                <w:lang w:eastAsia="es-CO"/>
              </w:rPr>
              <w:t>entro p</w:t>
            </w:r>
            <w:r>
              <w:rPr>
                <w:lang w:eastAsia="es-CO"/>
              </w:rPr>
              <w:t>oblado</w:t>
            </w:r>
          </w:p>
        </w:tc>
        <w:tc>
          <w:tcPr>
            <w:tcW w:w="708" w:type="dxa"/>
            <w:tcBorders>
              <w:top w:val="nil"/>
              <w:left w:val="nil"/>
              <w:bottom w:val="single" w:sz="4" w:space="0" w:color="auto"/>
              <w:right w:val="single" w:sz="4" w:space="0" w:color="auto"/>
            </w:tcBorders>
            <w:shd w:val="clear" w:color="auto" w:fill="auto"/>
            <w:noWrap/>
            <w:vAlign w:val="bottom"/>
            <w:hideMark/>
          </w:tcPr>
          <w:p w14:paraId="4C550D2C" w14:textId="77777777" w:rsidR="00695D81" w:rsidRPr="00D940BE" w:rsidRDefault="00695D81" w:rsidP="008D780D">
            <w:pPr>
              <w:pStyle w:val="NoSpacing"/>
              <w:jc w:val="center"/>
              <w:rPr>
                <w:lang w:eastAsia="es-CO"/>
              </w:rPr>
            </w:pPr>
            <w:r w:rsidRPr="00D940BE">
              <w:rPr>
                <w:lang w:eastAsia="es-CO"/>
              </w:rPr>
              <w:t>2015</w:t>
            </w:r>
          </w:p>
        </w:tc>
        <w:tc>
          <w:tcPr>
            <w:tcW w:w="2410" w:type="dxa"/>
            <w:tcBorders>
              <w:top w:val="nil"/>
              <w:left w:val="nil"/>
              <w:bottom w:val="single" w:sz="4" w:space="0" w:color="auto"/>
              <w:right w:val="single" w:sz="4" w:space="0" w:color="auto"/>
            </w:tcBorders>
            <w:shd w:val="clear" w:color="auto" w:fill="auto"/>
            <w:noWrap/>
            <w:vAlign w:val="bottom"/>
            <w:hideMark/>
          </w:tcPr>
          <w:p w14:paraId="75E737C8"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197758F2"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AF582B4" w14:textId="7C0C9B78" w:rsidR="00695D81" w:rsidRPr="00D940BE" w:rsidRDefault="008846FF" w:rsidP="008D780D">
            <w:pPr>
              <w:pStyle w:val="NoSpacing"/>
              <w:rPr>
                <w:lang w:eastAsia="es-CO"/>
              </w:rPr>
            </w:pPr>
            <w:r w:rsidRPr="00D940BE">
              <w:rPr>
                <w:lang w:eastAsia="es-CO"/>
              </w:rPr>
              <w:t>Oporapa</w:t>
            </w:r>
          </w:p>
        </w:tc>
        <w:tc>
          <w:tcPr>
            <w:tcW w:w="1985" w:type="dxa"/>
            <w:tcBorders>
              <w:top w:val="nil"/>
              <w:left w:val="nil"/>
              <w:bottom w:val="single" w:sz="4" w:space="0" w:color="auto"/>
              <w:right w:val="single" w:sz="4" w:space="0" w:color="auto"/>
            </w:tcBorders>
            <w:shd w:val="clear" w:color="auto" w:fill="auto"/>
            <w:noWrap/>
            <w:vAlign w:val="bottom"/>
            <w:hideMark/>
          </w:tcPr>
          <w:p w14:paraId="27A3FCAC" w14:textId="12D0111C"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59211EAF" w14:textId="77777777" w:rsidR="00695D81" w:rsidRPr="00D940BE" w:rsidRDefault="00695D81" w:rsidP="008D780D">
            <w:pPr>
              <w:pStyle w:val="NoSpacing"/>
              <w:jc w:val="center"/>
              <w:rPr>
                <w:lang w:eastAsia="es-CO"/>
              </w:rPr>
            </w:pPr>
            <w:r w:rsidRPr="00D940BE">
              <w:rPr>
                <w:lang w:eastAsia="es-CO"/>
              </w:rPr>
              <w:t>2015</w:t>
            </w:r>
          </w:p>
        </w:tc>
        <w:tc>
          <w:tcPr>
            <w:tcW w:w="2410" w:type="dxa"/>
            <w:tcBorders>
              <w:top w:val="nil"/>
              <w:left w:val="nil"/>
              <w:bottom w:val="single" w:sz="4" w:space="0" w:color="auto"/>
              <w:right w:val="single" w:sz="4" w:space="0" w:color="auto"/>
            </w:tcBorders>
            <w:shd w:val="clear" w:color="auto" w:fill="auto"/>
            <w:noWrap/>
            <w:vAlign w:val="bottom"/>
            <w:hideMark/>
          </w:tcPr>
          <w:p w14:paraId="66A3155C"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7DB19436"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29BEC52" w14:textId="69ACB2B7" w:rsidR="00695D81" w:rsidRPr="00D940BE" w:rsidRDefault="008846FF" w:rsidP="008D780D">
            <w:pPr>
              <w:pStyle w:val="NoSpacing"/>
              <w:rPr>
                <w:lang w:eastAsia="es-CO"/>
              </w:rPr>
            </w:pPr>
            <w:r w:rsidRPr="00D940BE">
              <w:rPr>
                <w:lang w:eastAsia="es-CO"/>
              </w:rPr>
              <w:t>Palestina</w:t>
            </w:r>
          </w:p>
        </w:tc>
        <w:tc>
          <w:tcPr>
            <w:tcW w:w="1985" w:type="dxa"/>
            <w:tcBorders>
              <w:top w:val="nil"/>
              <w:left w:val="nil"/>
              <w:bottom w:val="single" w:sz="4" w:space="0" w:color="auto"/>
              <w:right w:val="single" w:sz="4" w:space="0" w:color="auto"/>
            </w:tcBorders>
            <w:shd w:val="clear" w:color="auto" w:fill="auto"/>
            <w:noWrap/>
            <w:vAlign w:val="bottom"/>
            <w:hideMark/>
          </w:tcPr>
          <w:p w14:paraId="02C5C64E" w14:textId="06F150C9"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785560DF" w14:textId="77777777" w:rsidR="00695D81" w:rsidRPr="00D940BE" w:rsidRDefault="00695D81" w:rsidP="008D780D">
            <w:pPr>
              <w:pStyle w:val="NoSpacing"/>
              <w:jc w:val="center"/>
              <w:rPr>
                <w:lang w:eastAsia="es-CO"/>
              </w:rPr>
            </w:pPr>
            <w:r w:rsidRPr="00D940BE">
              <w:rPr>
                <w:lang w:eastAsia="es-CO"/>
              </w:rPr>
              <w:t>2015</w:t>
            </w:r>
          </w:p>
        </w:tc>
        <w:tc>
          <w:tcPr>
            <w:tcW w:w="2410" w:type="dxa"/>
            <w:tcBorders>
              <w:top w:val="nil"/>
              <w:left w:val="nil"/>
              <w:bottom w:val="single" w:sz="4" w:space="0" w:color="auto"/>
              <w:right w:val="single" w:sz="4" w:space="0" w:color="auto"/>
            </w:tcBorders>
            <w:shd w:val="clear" w:color="auto" w:fill="auto"/>
            <w:noWrap/>
            <w:vAlign w:val="bottom"/>
            <w:hideMark/>
          </w:tcPr>
          <w:p w14:paraId="7E72303D"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110D3CDD"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08FC5CB" w14:textId="7CF0A925" w:rsidR="00695D81" w:rsidRPr="00D940BE" w:rsidRDefault="008846FF" w:rsidP="008846FF">
            <w:pPr>
              <w:pStyle w:val="NoSpacing"/>
              <w:rPr>
                <w:lang w:eastAsia="es-CO"/>
              </w:rPr>
            </w:pPr>
            <w:r>
              <w:rPr>
                <w:lang w:eastAsia="es-CO"/>
              </w:rPr>
              <w:t>Salad</w:t>
            </w:r>
            <w:r w:rsidRPr="00D940BE">
              <w:rPr>
                <w:lang w:eastAsia="es-CO"/>
              </w:rPr>
              <w:t xml:space="preserve">o </w:t>
            </w:r>
            <w:r>
              <w:rPr>
                <w:lang w:eastAsia="es-CO"/>
              </w:rPr>
              <w:t>B</w:t>
            </w:r>
            <w:r w:rsidRPr="00D940BE">
              <w:rPr>
                <w:lang w:eastAsia="es-CO"/>
              </w:rPr>
              <w:t>lanco</w:t>
            </w:r>
          </w:p>
        </w:tc>
        <w:tc>
          <w:tcPr>
            <w:tcW w:w="1985" w:type="dxa"/>
            <w:tcBorders>
              <w:top w:val="nil"/>
              <w:left w:val="nil"/>
              <w:bottom w:val="single" w:sz="4" w:space="0" w:color="auto"/>
              <w:right w:val="single" w:sz="4" w:space="0" w:color="auto"/>
            </w:tcBorders>
            <w:shd w:val="clear" w:color="auto" w:fill="auto"/>
            <w:noWrap/>
            <w:vAlign w:val="bottom"/>
            <w:hideMark/>
          </w:tcPr>
          <w:p w14:paraId="46A3BF0F" w14:textId="2102EC92" w:rsidR="00695D81" w:rsidRPr="00D940BE" w:rsidRDefault="00695D81" w:rsidP="008D780D">
            <w:pPr>
              <w:pStyle w:val="NoSpacing"/>
              <w:rPr>
                <w:lang w:eastAsia="es-CO"/>
              </w:rPr>
            </w:pPr>
            <w:r w:rsidRPr="00D940BE">
              <w:rPr>
                <w:lang w:eastAsia="es-CO"/>
              </w:rPr>
              <w:t>C</w:t>
            </w:r>
            <w:r w:rsidR="008846FF">
              <w:rPr>
                <w:lang w:eastAsia="es-CO"/>
              </w:rPr>
              <w:t>asco u</w:t>
            </w:r>
            <w:r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12E572C7" w14:textId="77777777" w:rsidR="00695D81" w:rsidRPr="00D940BE" w:rsidRDefault="00695D81" w:rsidP="008D780D">
            <w:pPr>
              <w:pStyle w:val="NoSpacing"/>
              <w:jc w:val="center"/>
              <w:rPr>
                <w:lang w:eastAsia="es-CO"/>
              </w:rPr>
            </w:pPr>
            <w:r w:rsidRPr="00D940BE">
              <w:rPr>
                <w:lang w:eastAsia="es-CO"/>
              </w:rPr>
              <w:t>2015</w:t>
            </w:r>
          </w:p>
        </w:tc>
        <w:tc>
          <w:tcPr>
            <w:tcW w:w="2410" w:type="dxa"/>
            <w:tcBorders>
              <w:top w:val="nil"/>
              <w:left w:val="nil"/>
              <w:bottom w:val="single" w:sz="4" w:space="0" w:color="auto"/>
              <w:right w:val="single" w:sz="4" w:space="0" w:color="auto"/>
            </w:tcBorders>
            <w:shd w:val="clear" w:color="auto" w:fill="auto"/>
            <w:noWrap/>
            <w:vAlign w:val="bottom"/>
            <w:hideMark/>
          </w:tcPr>
          <w:p w14:paraId="0770E4FC"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7A576C3D"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3E4AF4B" w14:textId="102C2573" w:rsidR="00695D81" w:rsidRPr="00D940BE" w:rsidRDefault="008846FF" w:rsidP="008846FF">
            <w:pPr>
              <w:pStyle w:val="NoSpacing"/>
              <w:rPr>
                <w:lang w:eastAsia="es-CO"/>
              </w:rPr>
            </w:pPr>
            <w:r w:rsidRPr="00D940BE">
              <w:rPr>
                <w:lang w:eastAsia="es-CO"/>
              </w:rPr>
              <w:t xml:space="preserve">San </w:t>
            </w:r>
            <w:r>
              <w:rPr>
                <w:lang w:eastAsia="es-CO"/>
              </w:rPr>
              <w:t>A</w:t>
            </w:r>
            <w:r w:rsidRPr="00D940BE">
              <w:rPr>
                <w:lang w:eastAsia="es-CO"/>
              </w:rPr>
              <w:t>gustín</w:t>
            </w:r>
          </w:p>
        </w:tc>
        <w:tc>
          <w:tcPr>
            <w:tcW w:w="1985" w:type="dxa"/>
            <w:tcBorders>
              <w:top w:val="nil"/>
              <w:left w:val="nil"/>
              <w:bottom w:val="single" w:sz="4" w:space="0" w:color="auto"/>
              <w:right w:val="single" w:sz="4" w:space="0" w:color="auto"/>
            </w:tcBorders>
            <w:shd w:val="clear" w:color="auto" w:fill="auto"/>
            <w:noWrap/>
            <w:vAlign w:val="bottom"/>
            <w:hideMark/>
          </w:tcPr>
          <w:p w14:paraId="3725B540" w14:textId="400D2B2D" w:rsidR="00695D81" w:rsidRPr="00D940BE" w:rsidRDefault="00695D81" w:rsidP="008D780D">
            <w:pPr>
              <w:pStyle w:val="NoSpacing"/>
              <w:rPr>
                <w:lang w:eastAsia="es-CO"/>
              </w:rPr>
            </w:pPr>
            <w:r w:rsidRPr="00D940BE">
              <w:rPr>
                <w:lang w:eastAsia="es-CO"/>
              </w:rPr>
              <w:t>C</w:t>
            </w:r>
            <w:r w:rsidR="008846FF">
              <w:rPr>
                <w:lang w:eastAsia="es-CO"/>
              </w:rPr>
              <w:t>asco u</w:t>
            </w:r>
            <w:r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3CA72C65" w14:textId="77777777" w:rsidR="00695D81" w:rsidRPr="00D940BE" w:rsidRDefault="00695D81" w:rsidP="008D780D">
            <w:pPr>
              <w:pStyle w:val="NoSpacing"/>
              <w:jc w:val="center"/>
              <w:rPr>
                <w:lang w:eastAsia="es-CO"/>
              </w:rPr>
            </w:pPr>
            <w:r w:rsidRPr="00D940BE">
              <w:rPr>
                <w:lang w:eastAsia="es-CO"/>
              </w:rPr>
              <w:t>2015</w:t>
            </w:r>
          </w:p>
        </w:tc>
        <w:tc>
          <w:tcPr>
            <w:tcW w:w="2410" w:type="dxa"/>
            <w:tcBorders>
              <w:top w:val="nil"/>
              <w:left w:val="nil"/>
              <w:bottom w:val="single" w:sz="4" w:space="0" w:color="auto"/>
              <w:right w:val="single" w:sz="4" w:space="0" w:color="auto"/>
            </w:tcBorders>
            <w:shd w:val="clear" w:color="auto" w:fill="auto"/>
            <w:noWrap/>
            <w:vAlign w:val="bottom"/>
            <w:hideMark/>
          </w:tcPr>
          <w:p w14:paraId="745EF7DA" w14:textId="77777777" w:rsidR="00695D81" w:rsidRPr="00D940BE" w:rsidRDefault="00695D81" w:rsidP="008D780D">
            <w:pPr>
              <w:pStyle w:val="NoSpacing"/>
              <w:jc w:val="center"/>
              <w:rPr>
                <w:lang w:eastAsia="es-CO"/>
              </w:rPr>
            </w:pPr>
            <w:r w:rsidRPr="00D940BE">
              <w:rPr>
                <w:lang w:eastAsia="es-CO"/>
              </w:rPr>
              <w:t>SI</w:t>
            </w:r>
          </w:p>
        </w:tc>
      </w:tr>
      <w:tr w:rsidR="00695D81" w:rsidRPr="00D940BE" w14:paraId="67E233B5" w14:textId="77777777" w:rsidTr="008846FF">
        <w:trPr>
          <w:trHeight w:val="300"/>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6E05EB8" w14:textId="1F08FD11" w:rsidR="00695D81" w:rsidRPr="00D940BE" w:rsidRDefault="008846FF" w:rsidP="008D780D">
            <w:pPr>
              <w:pStyle w:val="NoSpacing"/>
              <w:rPr>
                <w:lang w:eastAsia="es-CO"/>
              </w:rPr>
            </w:pPr>
            <w:r w:rsidRPr="00D940BE">
              <w:rPr>
                <w:lang w:eastAsia="es-CO"/>
              </w:rPr>
              <w:t>Tarqui</w:t>
            </w:r>
          </w:p>
        </w:tc>
        <w:tc>
          <w:tcPr>
            <w:tcW w:w="1985" w:type="dxa"/>
            <w:tcBorders>
              <w:top w:val="nil"/>
              <w:left w:val="nil"/>
              <w:bottom w:val="single" w:sz="4" w:space="0" w:color="auto"/>
              <w:right w:val="single" w:sz="4" w:space="0" w:color="auto"/>
            </w:tcBorders>
            <w:shd w:val="clear" w:color="auto" w:fill="auto"/>
            <w:noWrap/>
            <w:vAlign w:val="bottom"/>
            <w:hideMark/>
          </w:tcPr>
          <w:p w14:paraId="689E6460" w14:textId="73702BBE" w:rsidR="00695D81" w:rsidRPr="00D940BE" w:rsidRDefault="008846FF" w:rsidP="008D780D">
            <w:pPr>
              <w:pStyle w:val="NoSpacing"/>
              <w:rPr>
                <w:lang w:eastAsia="es-CO"/>
              </w:rPr>
            </w:pPr>
            <w:r>
              <w:rPr>
                <w:lang w:eastAsia="es-CO"/>
              </w:rPr>
              <w:t>Casco u</w:t>
            </w:r>
            <w:r w:rsidR="00695D81" w:rsidRPr="00D940BE">
              <w:rPr>
                <w:lang w:eastAsia="es-CO"/>
              </w:rPr>
              <w:t>rbano</w:t>
            </w:r>
          </w:p>
        </w:tc>
        <w:tc>
          <w:tcPr>
            <w:tcW w:w="708" w:type="dxa"/>
            <w:tcBorders>
              <w:top w:val="nil"/>
              <w:left w:val="nil"/>
              <w:bottom w:val="single" w:sz="4" w:space="0" w:color="auto"/>
              <w:right w:val="single" w:sz="4" w:space="0" w:color="auto"/>
            </w:tcBorders>
            <w:shd w:val="clear" w:color="auto" w:fill="auto"/>
            <w:noWrap/>
            <w:vAlign w:val="bottom"/>
            <w:hideMark/>
          </w:tcPr>
          <w:p w14:paraId="1F7DA52C" w14:textId="77777777" w:rsidR="00695D81" w:rsidRPr="00D940BE" w:rsidRDefault="00695D81" w:rsidP="008D780D">
            <w:pPr>
              <w:pStyle w:val="NoSpacing"/>
              <w:jc w:val="center"/>
              <w:rPr>
                <w:lang w:eastAsia="es-CO"/>
              </w:rPr>
            </w:pPr>
            <w:r w:rsidRPr="00D940BE">
              <w:rPr>
                <w:lang w:eastAsia="es-CO"/>
              </w:rPr>
              <w:t>2015</w:t>
            </w:r>
          </w:p>
        </w:tc>
        <w:tc>
          <w:tcPr>
            <w:tcW w:w="2410" w:type="dxa"/>
            <w:tcBorders>
              <w:top w:val="nil"/>
              <w:left w:val="nil"/>
              <w:bottom w:val="single" w:sz="4" w:space="0" w:color="auto"/>
              <w:right w:val="single" w:sz="4" w:space="0" w:color="auto"/>
            </w:tcBorders>
            <w:shd w:val="clear" w:color="auto" w:fill="auto"/>
            <w:noWrap/>
            <w:vAlign w:val="bottom"/>
            <w:hideMark/>
          </w:tcPr>
          <w:p w14:paraId="32364AD9" w14:textId="77777777" w:rsidR="00695D81" w:rsidRPr="00D940BE" w:rsidRDefault="00695D81" w:rsidP="008D780D">
            <w:pPr>
              <w:pStyle w:val="NoSpacing"/>
              <w:jc w:val="center"/>
              <w:rPr>
                <w:lang w:eastAsia="es-CO"/>
              </w:rPr>
            </w:pPr>
            <w:r w:rsidRPr="00D940BE">
              <w:rPr>
                <w:lang w:eastAsia="es-CO"/>
              </w:rPr>
              <w:t>SI</w:t>
            </w:r>
          </w:p>
        </w:tc>
      </w:tr>
    </w:tbl>
    <w:p w14:paraId="6BE68E87" w14:textId="77777777" w:rsidR="00695D81" w:rsidRDefault="00695D81" w:rsidP="00695D81">
      <w:pPr>
        <w:pStyle w:val="NoSpacing"/>
        <w:jc w:val="center"/>
        <w:rPr>
          <w:i/>
          <w:sz w:val="20"/>
        </w:rPr>
      </w:pPr>
    </w:p>
    <w:p w14:paraId="72D06844" w14:textId="77777777" w:rsidR="000730C9" w:rsidRDefault="00695D81" w:rsidP="00695D81">
      <w:pPr>
        <w:pStyle w:val="NoSpacing"/>
        <w:jc w:val="center"/>
        <w:rPr>
          <w:i/>
          <w:sz w:val="20"/>
        </w:rPr>
      </w:pPr>
      <w:r w:rsidRPr="000730C9">
        <w:rPr>
          <w:b/>
          <w:i/>
          <w:sz w:val="20"/>
        </w:rPr>
        <w:t>Fuente:</w:t>
      </w:r>
      <w:r w:rsidR="000730C9">
        <w:rPr>
          <w:i/>
          <w:sz w:val="20"/>
        </w:rPr>
        <w:t xml:space="preserve"> Gobernación del Huila.</w:t>
      </w:r>
    </w:p>
    <w:p w14:paraId="06F6C0D7" w14:textId="72B64E62" w:rsidR="00695D81" w:rsidRPr="00D940BE" w:rsidRDefault="000730C9" w:rsidP="00695D81">
      <w:pPr>
        <w:pStyle w:val="NoSpacing"/>
        <w:jc w:val="center"/>
        <w:rPr>
          <w:i/>
          <w:sz w:val="20"/>
        </w:rPr>
      </w:pPr>
      <w:r w:rsidRPr="000730C9">
        <w:rPr>
          <w:b/>
          <w:i/>
          <w:sz w:val="20"/>
        </w:rPr>
        <w:t>Elaboración:</w:t>
      </w:r>
      <w:r w:rsidRPr="000730C9">
        <w:rPr>
          <w:i/>
          <w:sz w:val="20"/>
        </w:rPr>
        <w:t xml:space="preserve"> Equipo “SIGDEHU”</w:t>
      </w:r>
      <w:r>
        <w:rPr>
          <w:i/>
          <w:sz w:val="20"/>
        </w:rPr>
        <w:t>.</w:t>
      </w:r>
    </w:p>
    <w:p w14:paraId="4350ABE2" w14:textId="77777777" w:rsidR="00695D81" w:rsidRDefault="00695D81" w:rsidP="00695D81">
      <w:pPr>
        <w:pStyle w:val="NoSpacing"/>
      </w:pPr>
    </w:p>
    <w:p w14:paraId="08DEC44A" w14:textId="6B764985" w:rsidR="00695D81" w:rsidRDefault="00695D81" w:rsidP="00695D81">
      <w:pPr>
        <w:pStyle w:val="NoSpacing"/>
      </w:pPr>
      <w:r>
        <w:t>Esta información se encuentra</w:t>
      </w:r>
      <w:r w:rsidR="0089514B">
        <w:t xml:space="preserve"> en diferentes tipos de archivo: </w:t>
      </w:r>
      <w:r w:rsidR="00E3480C">
        <w:t>AutoCAD</w:t>
      </w:r>
      <w:r w:rsidR="0089514B">
        <w:t>, tiff, JPG, PDF, g</w:t>
      </w:r>
      <w:r>
        <w:t>eodatabase (esta última no c</w:t>
      </w:r>
      <w:r w:rsidR="0089514B">
        <w:t>onserva ningún patrón definido), los cuales</w:t>
      </w:r>
      <w:r>
        <w:t xml:space="preserve"> vienen en diferentes formatos de estructura de base de datos sin consolidar.</w:t>
      </w:r>
    </w:p>
    <w:p w14:paraId="651CED6C" w14:textId="77777777" w:rsidR="00695D81" w:rsidRDefault="00695D81" w:rsidP="00695D81">
      <w:pPr>
        <w:pStyle w:val="NoSpacing"/>
      </w:pPr>
    </w:p>
    <w:p w14:paraId="21CD3E53" w14:textId="4CE8F6B5" w:rsidR="00695D81" w:rsidRDefault="00695D81" w:rsidP="00695D81">
      <w:pPr>
        <w:pStyle w:val="NoSpacing"/>
      </w:pPr>
      <w:r>
        <w:t>También se cuenta con 200 GB de información del Instituto Geográfico Agustín Codazzi</w:t>
      </w:r>
      <w:r w:rsidR="0089514B">
        <w:t xml:space="preserve"> (IGAC)</w:t>
      </w:r>
      <w:r>
        <w:t xml:space="preserve">, la cual contiene información de básicos y algunos temáticos, así como información en polígono, línea y punto en geodatabase; la información está compuesta por aproximadamente 176 grillas ha escalas 1:25000, cada una con su </w:t>
      </w:r>
      <w:r>
        <w:lastRenderedPageBreak/>
        <w:t>respectiva geodatabase. También se incluyen imágenes satelitales de 35 cascos urbanos del departamento y con cartografía básica a escala 1:2000.</w:t>
      </w:r>
    </w:p>
    <w:p w14:paraId="59DCB3D1" w14:textId="77777777" w:rsidR="00695D81" w:rsidRPr="005E5881" w:rsidRDefault="00695D81" w:rsidP="00695D81">
      <w:pPr>
        <w:pStyle w:val="NoSpacing"/>
      </w:pPr>
    </w:p>
    <w:p w14:paraId="02EB4593" w14:textId="77777777" w:rsidR="00695D81" w:rsidRDefault="00695D81" w:rsidP="00427E2F">
      <w:pPr>
        <w:pStyle w:val="NoSpacing"/>
        <w:numPr>
          <w:ilvl w:val="0"/>
          <w:numId w:val="19"/>
        </w:numPr>
        <w:rPr>
          <w:b/>
        </w:rPr>
      </w:pPr>
      <w:r w:rsidRPr="00075423">
        <w:rPr>
          <w:b/>
        </w:rPr>
        <w:t>Fuente de la información</w:t>
      </w:r>
    </w:p>
    <w:p w14:paraId="16D8DA6B" w14:textId="77777777" w:rsidR="00695D81" w:rsidRDefault="00695D81" w:rsidP="00695D81">
      <w:pPr>
        <w:pStyle w:val="NoSpacing"/>
      </w:pPr>
    </w:p>
    <w:p w14:paraId="183FEF53" w14:textId="7761BD76" w:rsidR="00695D81" w:rsidRDefault="0089514B" w:rsidP="00695D81">
      <w:pPr>
        <w:pStyle w:val="NoSpacing"/>
      </w:pPr>
      <w:r w:rsidRPr="00075423">
        <w:t xml:space="preserve">La información es suministrada por </w:t>
      </w:r>
      <w:r>
        <w:t xml:space="preserve">secretarias e institutos descentralizados de la gobernación de Huila, </w:t>
      </w:r>
      <w:r w:rsidRPr="00075423">
        <w:t>municipios, I</w:t>
      </w:r>
      <w:r>
        <w:t>nstituto Geográfico Agustín Codazzi (I</w:t>
      </w:r>
      <w:r w:rsidRPr="00075423">
        <w:t>GAC</w:t>
      </w:r>
      <w:r>
        <w:t>)</w:t>
      </w:r>
      <w:r w:rsidRPr="00075423">
        <w:t>, la Corporación Autónoma Regional del Alto Magdalena (CAM),</w:t>
      </w:r>
      <w:r>
        <w:t xml:space="preserve"> Departamento Administrativo de Planeación Nacional (DNP)</w:t>
      </w:r>
      <w:r w:rsidRPr="00075423">
        <w:t>, Ministerio de Medio Ambiente, y diferentes entes territoriales generadores de cartografía</w:t>
      </w:r>
      <w:r w:rsidR="00695D81" w:rsidRPr="00075423">
        <w:t>. Sin embargo, en la actualidad no se tiene ningún protocolo de recepción de la información georreferenciada, la cual se entrega en diferentes formatos; en muchas oportunidades, la información entregada no cumple los estándares de calidad de la infraestructura de datos geoespaciales del IGAC.</w:t>
      </w:r>
    </w:p>
    <w:p w14:paraId="150A7FBA" w14:textId="0A3F434E" w:rsidR="00680E48" w:rsidRDefault="00680E48" w:rsidP="00695D81">
      <w:pPr>
        <w:pStyle w:val="NoSpacing"/>
        <w:rPr>
          <w:ins w:id="2661" w:author="Juan Manuel Velásquez Isaza" w:date="2017-06-04T23:32:00Z"/>
        </w:rPr>
      </w:pPr>
    </w:p>
    <w:p w14:paraId="3805C2AE" w14:textId="44BFD323" w:rsidR="002D702C" w:rsidRDefault="002D702C" w:rsidP="00695D81">
      <w:pPr>
        <w:pStyle w:val="NoSpacing"/>
        <w:rPr>
          <w:ins w:id="2662" w:author="Juan Manuel Velásquez Isaza" w:date="2017-06-04T23:32:00Z"/>
        </w:rPr>
      </w:pPr>
    </w:p>
    <w:p w14:paraId="0E13C1BB" w14:textId="77777777" w:rsidR="002D702C" w:rsidRDefault="002D702C" w:rsidP="00695D81">
      <w:pPr>
        <w:pStyle w:val="NoSpacing"/>
      </w:pPr>
    </w:p>
    <w:p w14:paraId="416B3EA1" w14:textId="77777777" w:rsidR="00695D81" w:rsidRDefault="00695D81" w:rsidP="00427E2F">
      <w:pPr>
        <w:pStyle w:val="NoSpacing"/>
        <w:numPr>
          <w:ilvl w:val="0"/>
          <w:numId w:val="19"/>
        </w:numPr>
        <w:rPr>
          <w:b/>
        </w:rPr>
      </w:pPr>
      <w:r w:rsidRPr="00075423">
        <w:rPr>
          <w:b/>
        </w:rPr>
        <w:t>Lugar de Almacenamiento</w:t>
      </w:r>
    </w:p>
    <w:p w14:paraId="4A4E7A68" w14:textId="77777777" w:rsidR="00695D81" w:rsidRDefault="00695D81" w:rsidP="00695D81">
      <w:pPr>
        <w:pStyle w:val="NoSpacing"/>
      </w:pPr>
    </w:p>
    <w:p w14:paraId="3FBAD268" w14:textId="77777777" w:rsidR="00695D81" w:rsidRDefault="00695D81" w:rsidP="00695D81">
      <w:pPr>
        <w:pStyle w:val="NoSpacing"/>
      </w:pPr>
      <w:r>
        <w:t>La información se encuentra almacenada en un computador de alto procesamiento. La prueba piloto del SIGDEHU se encuentra en la nube, pero no se cuenta con una infraestructura de base de datos espaciales.</w:t>
      </w:r>
    </w:p>
    <w:p w14:paraId="7D26A576" w14:textId="77777777" w:rsidR="00695D81" w:rsidRDefault="00695D81" w:rsidP="00695D81">
      <w:pPr>
        <w:pStyle w:val="NoSpacing"/>
      </w:pPr>
    </w:p>
    <w:p w14:paraId="4EA69D39" w14:textId="77777777" w:rsidR="00695D81" w:rsidRDefault="00695D81" w:rsidP="00695D81">
      <w:pPr>
        <w:pStyle w:val="NoSpacing"/>
      </w:pPr>
      <w:r>
        <w:t>Toda la información es almacenada históricamente en diferentes archivos o carpetas a cargo de un profesional que cumple las funciones de administrador, el cual realiza la recepción y suministro de los requerimientos diarios presentados en la oficina.</w:t>
      </w:r>
    </w:p>
    <w:p w14:paraId="68EA6933" w14:textId="77777777" w:rsidR="00695D81" w:rsidRDefault="00695D81" w:rsidP="00695D81">
      <w:pPr>
        <w:pStyle w:val="NoSpacing"/>
      </w:pPr>
    </w:p>
    <w:p w14:paraId="03D2AD09" w14:textId="77777777" w:rsidR="00695D81" w:rsidRDefault="00695D81" w:rsidP="00695D81">
      <w:pPr>
        <w:pStyle w:val="NoSpacing"/>
      </w:pPr>
      <w:r>
        <w:t>El equipo donde se encuentra almacenada la información del SIGDEHU cuenta con las siguientes características:</w:t>
      </w:r>
    </w:p>
    <w:p w14:paraId="4444EE23" w14:textId="77777777" w:rsidR="00695D81" w:rsidRDefault="00695D81" w:rsidP="00695D81">
      <w:pPr>
        <w:pStyle w:val="NoSpacing"/>
      </w:pPr>
    </w:p>
    <w:p w14:paraId="23709393" w14:textId="77777777" w:rsidR="00695D81" w:rsidRDefault="00695D81" w:rsidP="00695D81">
      <w:pPr>
        <w:pStyle w:val="Caption"/>
        <w:jc w:val="center"/>
      </w:pPr>
      <w:bookmarkStart w:id="2663" w:name="_Toc474075247"/>
      <w:bookmarkStart w:id="2664" w:name="_Toc482730684"/>
      <w:r>
        <w:t xml:space="preserve">Tabla </w:t>
      </w:r>
      <w:r w:rsidR="004E050C">
        <w:fldChar w:fldCharType="begin"/>
      </w:r>
      <w:r w:rsidR="004E050C">
        <w:instrText xml:space="preserve"> SEQ Tabla \* ARABIC </w:instrText>
      </w:r>
      <w:r w:rsidR="004E050C">
        <w:fldChar w:fldCharType="separate"/>
      </w:r>
      <w:r w:rsidR="00BA1763">
        <w:rPr>
          <w:noProof/>
        </w:rPr>
        <w:t>3</w:t>
      </w:r>
      <w:r w:rsidR="004E050C">
        <w:rPr>
          <w:noProof/>
        </w:rPr>
        <w:fldChar w:fldCharType="end"/>
      </w:r>
      <w:r>
        <w:t xml:space="preserve">: </w:t>
      </w:r>
      <w:r w:rsidRPr="005E474C">
        <w:t>Especificaciones del Hardware del SIGDEHU</w:t>
      </w:r>
      <w:bookmarkEnd w:id="2663"/>
      <w:bookmarkEnd w:id="2664"/>
    </w:p>
    <w:tbl>
      <w:tblPr>
        <w:tblW w:w="8680" w:type="dxa"/>
        <w:jc w:val="center"/>
        <w:tblCellMar>
          <w:left w:w="70" w:type="dxa"/>
          <w:right w:w="70" w:type="dxa"/>
        </w:tblCellMar>
        <w:tblLook w:val="04A0" w:firstRow="1" w:lastRow="0" w:firstColumn="1" w:lastColumn="0" w:noHBand="0" w:noVBand="1"/>
      </w:tblPr>
      <w:tblGrid>
        <w:gridCol w:w="3154"/>
        <w:gridCol w:w="5526"/>
      </w:tblGrid>
      <w:tr w:rsidR="00695D81" w:rsidRPr="00BE384F" w14:paraId="40D3070A" w14:textId="77777777" w:rsidTr="008D780D">
        <w:trPr>
          <w:trHeight w:val="300"/>
          <w:jc w:val="center"/>
        </w:trPr>
        <w:tc>
          <w:tcPr>
            <w:tcW w:w="86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DA4698" w14:textId="77777777" w:rsidR="00695D81" w:rsidRPr="00BE384F" w:rsidRDefault="00695D81" w:rsidP="008D780D">
            <w:pPr>
              <w:pStyle w:val="NoSpacing"/>
              <w:jc w:val="center"/>
              <w:rPr>
                <w:rFonts w:eastAsia="Calibri,Times New Roman"/>
                <w:b/>
                <w:lang w:eastAsia="es-CO"/>
              </w:rPr>
            </w:pPr>
            <w:r w:rsidRPr="00BE384F">
              <w:rPr>
                <w:rFonts w:eastAsia="Calibri,Times New Roman"/>
                <w:b/>
                <w:lang w:eastAsia="es-CO"/>
              </w:rPr>
              <w:t>ESPECIFICACIONES DE WORKSTATION SIGDEHU</w:t>
            </w:r>
          </w:p>
        </w:tc>
      </w:tr>
      <w:tr w:rsidR="00695D81" w:rsidRPr="00BE384F" w14:paraId="3A87B959"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7AC1F1F5"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WORKSTATION</w:t>
            </w:r>
          </w:p>
        </w:tc>
        <w:tc>
          <w:tcPr>
            <w:tcW w:w="5526" w:type="dxa"/>
            <w:tcBorders>
              <w:top w:val="nil"/>
              <w:left w:val="nil"/>
              <w:bottom w:val="single" w:sz="4" w:space="0" w:color="auto"/>
              <w:right w:val="single" w:sz="4" w:space="0" w:color="auto"/>
            </w:tcBorders>
            <w:shd w:val="clear" w:color="auto" w:fill="auto"/>
            <w:noWrap/>
            <w:vAlign w:val="bottom"/>
            <w:hideMark/>
          </w:tcPr>
          <w:p w14:paraId="7D6C3059"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HP Z420</w:t>
            </w:r>
          </w:p>
        </w:tc>
      </w:tr>
      <w:tr w:rsidR="00695D81" w:rsidRPr="00BE384F" w14:paraId="46A96A7B"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03DE5E48" w14:textId="68CEEF38" w:rsidR="00695D81" w:rsidRPr="00BE384F" w:rsidRDefault="0089514B" w:rsidP="008D780D">
            <w:pPr>
              <w:pStyle w:val="NoSpacing"/>
              <w:rPr>
                <w:rFonts w:eastAsia="Calibri,Times New Roman"/>
                <w:lang w:eastAsia="es-CO"/>
              </w:rPr>
            </w:pPr>
            <w:r>
              <w:rPr>
                <w:rFonts w:eastAsia="Calibri,Times New Roman"/>
                <w:lang w:eastAsia="es-CO"/>
              </w:rPr>
              <w:t>Sistema o</w:t>
            </w:r>
            <w:r w:rsidR="00695D81" w:rsidRPr="00BE384F">
              <w:rPr>
                <w:rFonts w:eastAsia="Calibri,Times New Roman"/>
                <w:lang w:eastAsia="es-CO"/>
              </w:rPr>
              <w:t>perativo</w:t>
            </w:r>
          </w:p>
        </w:tc>
        <w:tc>
          <w:tcPr>
            <w:tcW w:w="5526" w:type="dxa"/>
            <w:tcBorders>
              <w:top w:val="nil"/>
              <w:left w:val="nil"/>
              <w:bottom w:val="single" w:sz="4" w:space="0" w:color="auto"/>
              <w:right w:val="single" w:sz="4" w:space="0" w:color="auto"/>
            </w:tcBorders>
            <w:shd w:val="clear" w:color="auto" w:fill="auto"/>
            <w:noWrap/>
            <w:vAlign w:val="bottom"/>
            <w:hideMark/>
          </w:tcPr>
          <w:p w14:paraId="04D3A68F"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Windows 7 Professional 64 Bit</w:t>
            </w:r>
          </w:p>
        </w:tc>
      </w:tr>
      <w:tr w:rsidR="00695D81" w:rsidRPr="00BE384F" w14:paraId="3D4C35AC" w14:textId="77777777" w:rsidTr="008D780D">
        <w:trPr>
          <w:trHeight w:val="300"/>
          <w:jc w:val="center"/>
        </w:trPr>
        <w:tc>
          <w:tcPr>
            <w:tcW w:w="86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6C2CD" w14:textId="77777777" w:rsidR="00695D81" w:rsidRPr="00BE384F" w:rsidRDefault="00695D81" w:rsidP="008D780D">
            <w:pPr>
              <w:pStyle w:val="NoSpacing"/>
              <w:jc w:val="center"/>
              <w:rPr>
                <w:rFonts w:eastAsia="Calibri,Times New Roman"/>
                <w:b/>
                <w:lang w:eastAsia="es-CO"/>
              </w:rPr>
            </w:pPr>
            <w:r w:rsidRPr="00BE384F">
              <w:rPr>
                <w:rFonts w:eastAsia="Calibri,Times New Roman"/>
                <w:b/>
                <w:lang w:eastAsia="es-CO"/>
              </w:rPr>
              <w:lastRenderedPageBreak/>
              <w:t>ESPECIFICACIONES DEL PROCESADOR</w:t>
            </w:r>
          </w:p>
        </w:tc>
      </w:tr>
      <w:tr w:rsidR="00695D81" w:rsidRPr="00BE384F" w14:paraId="630B52FB"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2FB3E36C" w14:textId="7F69D603" w:rsidR="00695D81" w:rsidRPr="00BE384F" w:rsidRDefault="00695D81" w:rsidP="0089514B">
            <w:pPr>
              <w:pStyle w:val="NoSpacing"/>
              <w:rPr>
                <w:rFonts w:eastAsia="Calibri,Times New Roman"/>
                <w:lang w:eastAsia="es-CO"/>
              </w:rPr>
            </w:pPr>
            <w:r w:rsidRPr="00BE384F">
              <w:rPr>
                <w:rFonts w:eastAsia="Calibri,Times New Roman"/>
                <w:lang w:eastAsia="es-CO"/>
              </w:rPr>
              <w:t xml:space="preserve">Familia del </w:t>
            </w:r>
            <w:r w:rsidR="0089514B">
              <w:rPr>
                <w:rFonts w:eastAsia="Calibri,Times New Roman"/>
                <w:lang w:eastAsia="es-CO"/>
              </w:rPr>
              <w:t>p</w:t>
            </w:r>
            <w:r w:rsidRPr="00BE384F">
              <w:rPr>
                <w:rFonts w:eastAsia="Calibri,Times New Roman"/>
                <w:lang w:eastAsia="es-CO"/>
              </w:rPr>
              <w:t>rocesador</w:t>
            </w:r>
          </w:p>
        </w:tc>
        <w:tc>
          <w:tcPr>
            <w:tcW w:w="5526" w:type="dxa"/>
            <w:tcBorders>
              <w:top w:val="nil"/>
              <w:left w:val="nil"/>
              <w:bottom w:val="single" w:sz="4" w:space="0" w:color="auto"/>
              <w:right w:val="single" w:sz="4" w:space="0" w:color="auto"/>
            </w:tcBorders>
            <w:shd w:val="clear" w:color="auto" w:fill="auto"/>
            <w:noWrap/>
            <w:vAlign w:val="bottom"/>
            <w:hideMark/>
          </w:tcPr>
          <w:p w14:paraId="23287B35"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Intel Xeon E5 v2</w:t>
            </w:r>
          </w:p>
        </w:tc>
      </w:tr>
      <w:tr w:rsidR="00695D81" w:rsidRPr="00BE384F" w14:paraId="44F5D43A"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447B3FE6" w14:textId="45409AB3" w:rsidR="00695D81" w:rsidRPr="00BE384F" w:rsidRDefault="00695D81" w:rsidP="0089514B">
            <w:pPr>
              <w:pStyle w:val="NoSpacing"/>
              <w:rPr>
                <w:rFonts w:eastAsia="Calibri,Times New Roman"/>
                <w:lang w:eastAsia="es-CO"/>
              </w:rPr>
            </w:pPr>
            <w:r w:rsidRPr="00BE384F">
              <w:rPr>
                <w:rFonts w:eastAsia="Calibri,Times New Roman"/>
                <w:lang w:eastAsia="es-CO"/>
              </w:rPr>
              <w:t xml:space="preserve">Cache inteligente </w:t>
            </w:r>
            <w:r w:rsidR="0089514B">
              <w:rPr>
                <w:rFonts w:eastAsia="Calibri,Times New Roman"/>
                <w:lang w:eastAsia="es-CO"/>
              </w:rPr>
              <w:t>I</w:t>
            </w:r>
            <w:r w:rsidRPr="00BE384F">
              <w:rPr>
                <w:rFonts w:eastAsia="Calibri,Times New Roman"/>
                <w:lang w:eastAsia="es-CO"/>
              </w:rPr>
              <w:t>ntel</w:t>
            </w:r>
          </w:p>
        </w:tc>
        <w:tc>
          <w:tcPr>
            <w:tcW w:w="5526" w:type="dxa"/>
            <w:tcBorders>
              <w:top w:val="nil"/>
              <w:left w:val="nil"/>
              <w:bottom w:val="single" w:sz="4" w:space="0" w:color="auto"/>
              <w:right w:val="single" w:sz="4" w:space="0" w:color="auto"/>
            </w:tcBorders>
            <w:shd w:val="clear" w:color="auto" w:fill="auto"/>
            <w:noWrap/>
            <w:vAlign w:val="bottom"/>
            <w:hideMark/>
          </w:tcPr>
          <w:p w14:paraId="474F36CB"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25 MB</w:t>
            </w:r>
          </w:p>
        </w:tc>
      </w:tr>
      <w:tr w:rsidR="00695D81" w:rsidRPr="00BE384F" w14:paraId="414DA3F7"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25DB7DAE"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Velocidad Intel QPI</w:t>
            </w:r>
          </w:p>
        </w:tc>
        <w:tc>
          <w:tcPr>
            <w:tcW w:w="5526" w:type="dxa"/>
            <w:tcBorders>
              <w:top w:val="nil"/>
              <w:left w:val="nil"/>
              <w:bottom w:val="single" w:sz="4" w:space="0" w:color="auto"/>
              <w:right w:val="single" w:sz="4" w:space="0" w:color="auto"/>
            </w:tcBorders>
            <w:shd w:val="clear" w:color="auto" w:fill="auto"/>
            <w:noWrap/>
            <w:vAlign w:val="bottom"/>
            <w:hideMark/>
          </w:tcPr>
          <w:p w14:paraId="7071300F"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9.6 GT/s+</w:t>
            </w:r>
          </w:p>
        </w:tc>
      </w:tr>
      <w:tr w:rsidR="00695D81" w:rsidRPr="00BE384F" w14:paraId="5456AC1F"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5A97FF97" w14:textId="096FFE55" w:rsidR="00695D81" w:rsidRPr="00BE384F" w:rsidRDefault="0089514B" w:rsidP="0089514B">
            <w:pPr>
              <w:pStyle w:val="NoSpacing"/>
              <w:rPr>
                <w:rFonts w:eastAsia="Calibri,Times New Roman"/>
                <w:lang w:eastAsia="es-CO"/>
              </w:rPr>
            </w:pPr>
            <w:r>
              <w:rPr>
                <w:rFonts w:eastAsia="Calibri,Times New Roman"/>
                <w:lang w:eastAsia="es-CO"/>
              </w:rPr>
              <w:t>Nú</w:t>
            </w:r>
            <w:r w:rsidR="00695D81" w:rsidRPr="00BE384F">
              <w:rPr>
                <w:rFonts w:eastAsia="Calibri,Times New Roman"/>
                <w:lang w:eastAsia="es-CO"/>
              </w:rPr>
              <w:t>cleos</w:t>
            </w:r>
          </w:p>
        </w:tc>
        <w:tc>
          <w:tcPr>
            <w:tcW w:w="5526" w:type="dxa"/>
            <w:tcBorders>
              <w:top w:val="nil"/>
              <w:left w:val="nil"/>
              <w:bottom w:val="single" w:sz="4" w:space="0" w:color="auto"/>
              <w:right w:val="single" w:sz="4" w:space="0" w:color="auto"/>
            </w:tcBorders>
            <w:shd w:val="clear" w:color="auto" w:fill="auto"/>
            <w:noWrap/>
            <w:vAlign w:val="bottom"/>
            <w:hideMark/>
          </w:tcPr>
          <w:p w14:paraId="14351AED"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4</w:t>
            </w:r>
          </w:p>
        </w:tc>
      </w:tr>
      <w:tr w:rsidR="00695D81" w:rsidRPr="00BE384F" w14:paraId="48A50A5D"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1C15F9AE" w14:textId="1008E6B1" w:rsidR="00695D81" w:rsidRPr="00BE384F" w:rsidRDefault="00695D81" w:rsidP="0089514B">
            <w:pPr>
              <w:pStyle w:val="NoSpacing"/>
              <w:rPr>
                <w:rFonts w:eastAsia="Calibri,Times New Roman"/>
                <w:lang w:eastAsia="es-CO"/>
              </w:rPr>
            </w:pPr>
            <w:r w:rsidRPr="00BE384F">
              <w:rPr>
                <w:rFonts w:eastAsia="Calibri,Times New Roman"/>
                <w:lang w:eastAsia="es-CO"/>
              </w:rPr>
              <w:t>Fr</w:t>
            </w:r>
            <w:r w:rsidR="0089514B">
              <w:rPr>
                <w:rFonts w:eastAsia="Calibri,Times New Roman"/>
                <w:lang w:eastAsia="es-CO"/>
              </w:rPr>
              <w:t>e</w:t>
            </w:r>
            <w:r w:rsidRPr="00BE384F">
              <w:rPr>
                <w:rFonts w:eastAsia="Calibri,Times New Roman"/>
                <w:lang w:eastAsia="es-CO"/>
              </w:rPr>
              <w:t xml:space="preserve">cuencia </w:t>
            </w:r>
            <w:r w:rsidR="0089514B">
              <w:rPr>
                <w:rFonts w:eastAsia="Calibri,Times New Roman"/>
                <w:lang w:eastAsia="es-CO"/>
              </w:rPr>
              <w:t>bá</w:t>
            </w:r>
            <w:r w:rsidRPr="00BE384F">
              <w:rPr>
                <w:rFonts w:eastAsia="Calibri,Times New Roman"/>
                <w:lang w:eastAsia="es-CO"/>
              </w:rPr>
              <w:t xml:space="preserve">sica del </w:t>
            </w:r>
            <w:r w:rsidR="0089514B">
              <w:rPr>
                <w:rFonts w:eastAsia="Calibri,Times New Roman"/>
                <w:lang w:eastAsia="es-CO"/>
              </w:rPr>
              <w:t>p</w:t>
            </w:r>
            <w:r w:rsidRPr="00BE384F">
              <w:rPr>
                <w:rFonts w:eastAsia="Calibri,Times New Roman"/>
                <w:lang w:eastAsia="es-CO"/>
              </w:rPr>
              <w:t xml:space="preserve">rocesador </w:t>
            </w:r>
          </w:p>
        </w:tc>
        <w:tc>
          <w:tcPr>
            <w:tcW w:w="5526" w:type="dxa"/>
            <w:tcBorders>
              <w:top w:val="nil"/>
              <w:left w:val="nil"/>
              <w:bottom w:val="single" w:sz="4" w:space="0" w:color="auto"/>
              <w:right w:val="single" w:sz="4" w:space="0" w:color="auto"/>
            </w:tcBorders>
            <w:shd w:val="clear" w:color="auto" w:fill="auto"/>
            <w:noWrap/>
            <w:vAlign w:val="bottom"/>
            <w:hideMark/>
          </w:tcPr>
          <w:p w14:paraId="12184894"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3.0 GHz</w:t>
            </w:r>
          </w:p>
        </w:tc>
      </w:tr>
      <w:tr w:rsidR="00695D81" w:rsidRPr="00BE384F" w14:paraId="68318CDA"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7E8B7F40" w14:textId="67DC9D21" w:rsidR="00695D81" w:rsidRPr="00BE384F" w:rsidRDefault="00695D81" w:rsidP="0089514B">
            <w:pPr>
              <w:pStyle w:val="NoSpacing"/>
              <w:rPr>
                <w:rFonts w:eastAsia="Calibri,Times New Roman"/>
                <w:lang w:eastAsia="es-CO"/>
              </w:rPr>
            </w:pPr>
            <w:r w:rsidRPr="00BE384F">
              <w:rPr>
                <w:rFonts w:eastAsia="Calibri,Times New Roman"/>
                <w:lang w:eastAsia="es-CO"/>
              </w:rPr>
              <w:t xml:space="preserve">Frecuencia </w:t>
            </w:r>
            <w:r w:rsidR="0089514B">
              <w:rPr>
                <w:rFonts w:eastAsia="Calibri,Times New Roman"/>
                <w:lang w:eastAsia="es-CO"/>
              </w:rPr>
              <w:t>t</w:t>
            </w:r>
            <w:r w:rsidRPr="00BE384F">
              <w:rPr>
                <w:rFonts w:eastAsia="Calibri,Times New Roman"/>
                <w:lang w:eastAsia="es-CO"/>
              </w:rPr>
              <w:t xml:space="preserve">urbo </w:t>
            </w:r>
            <w:r w:rsidR="0089514B">
              <w:rPr>
                <w:rFonts w:eastAsia="Calibri,Times New Roman"/>
                <w:lang w:eastAsia="es-CO"/>
              </w:rPr>
              <w:t>m</w:t>
            </w:r>
            <w:r w:rsidR="0089514B" w:rsidRPr="00BE384F">
              <w:rPr>
                <w:rFonts w:eastAsia="Calibri,Times New Roman"/>
                <w:lang w:eastAsia="es-CO"/>
              </w:rPr>
              <w:t>áxima</w:t>
            </w:r>
          </w:p>
        </w:tc>
        <w:tc>
          <w:tcPr>
            <w:tcW w:w="5526" w:type="dxa"/>
            <w:tcBorders>
              <w:top w:val="nil"/>
              <w:left w:val="nil"/>
              <w:bottom w:val="single" w:sz="4" w:space="0" w:color="auto"/>
              <w:right w:val="single" w:sz="4" w:space="0" w:color="auto"/>
            </w:tcBorders>
            <w:shd w:val="clear" w:color="auto" w:fill="auto"/>
            <w:noWrap/>
            <w:vAlign w:val="bottom"/>
            <w:hideMark/>
          </w:tcPr>
          <w:p w14:paraId="489DC8EA"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4.9 GHz</w:t>
            </w:r>
          </w:p>
        </w:tc>
      </w:tr>
      <w:tr w:rsidR="00695D81" w:rsidRPr="00BE384F" w14:paraId="46E0919E"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4FF56AD9"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TDP</w:t>
            </w:r>
          </w:p>
        </w:tc>
        <w:tc>
          <w:tcPr>
            <w:tcW w:w="5526" w:type="dxa"/>
            <w:tcBorders>
              <w:top w:val="nil"/>
              <w:left w:val="nil"/>
              <w:bottom w:val="single" w:sz="4" w:space="0" w:color="auto"/>
              <w:right w:val="single" w:sz="4" w:space="0" w:color="auto"/>
            </w:tcBorders>
            <w:shd w:val="clear" w:color="auto" w:fill="auto"/>
            <w:noWrap/>
            <w:vAlign w:val="bottom"/>
            <w:hideMark/>
          </w:tcPr>
          <w:p w14:paraId="1510F701"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160 W</w:t>
            </w:r>
          </w:p>
        </w:tc>
      </w:tr>
      <w:tr w:rsidR="00695D81" w:rsidRPr="00BE384F" w14:paraId="603BA314"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303F3357"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Chipset</w:t>
            </w:r>
          </w:p>
        </w:tc>
        <w:tc>
          <w:tcPr>
            <w:tcW w:w="5526" w:type="dxa"/>
            <w:tcBorders>
              <w:top w:val="nil"/>
              <w:left w:val="nil"/>
              <w:bottom w:val="single" w:sz="4" w:space="0" w:color="auto"/>
              <w:right w:val="single" w:sz="4" w:space="0" w:color="auto"/>
            </w:tcBorders>
            <w:shd w:val="clear" w:color="auto" w:fill="auto"/>
            <w:noWrap/>
            <w:vAlign w:val="bottom"/>
            <w:hideMark/>
          </w:tcPr>
          <w:p w14:paraId="03A15B63" w14:textId="012D633C" w:rsidR="00695D81" w:rsidRPr="00BE384F" w:rsidRDefault="00571247" w:rsidP="008D780D">
            <w:pPr>
              <w:pStyle w:val="NoSpacing"/>
              <w:rPr>
                <w:rFonts w:eastAsia="Calibri,Times New Roman"/>
                <w:lang w:eastAsia="es-CO"/>
              </w:rPr>
            </w:pPr>
            <w:r>
              <w:rPr>
                <w:rFonts w:eastAsia="Calibri,Times New Roman"/>
                <w:lang w:eastAsia="es-CO"/>
              </w:rPr>
              <w:t>Intel</w:t>
            </w:r>
            <w:r w:rsidR="00695D81" w:rsidRPr="00BE384F">
              <w:rPr>
                <w:rFonts w:eastAsia="Calibri,Times New Roman"/>
                <w:lang w:eastAsia="es-CO"/>
              </w:rPr>
              <w:t xml:space="preserve"> C602</w:t>
            </w:r>
          </w:p>
        </w:tc>
      </w:tr>
      <w:tr w:rsidR="00695D81" w:rsidRPr="00BE384F" w14:paraId="0BE6FAAE"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6AEC265B"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 xml:space="preserve">Memoria RAM </w:t>
            </w:r>
          </w:p>
        </w:tc>
        <w:tc>
          <w:tcPr>
            <w:tcW w:w="5526" w:type="dxa"/>
            <w:tcBorders>
              <w:top w:val="nil"/>
              <w:left w:val="nil"/>
              <w:bottom w:val="single" w:sz="4" w:space="0" w:color="auto"/>
              <w:right w:val="single" w:sz="4" w:space="0" w:color="auto"/>
            </w:tcBorders>
            <w:shd w:val="clear" w:color="auto" w:fill="auto"/>
            <w:noWrap/>
            <w:vAlign w:val="bottom"/>
            <w:hideMark/>
          </w:tcPr>
          <w:p w14:paraId="00886713"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16 GB RAM</w:t>
            </w:r>
          </w:p>
        </w:tc>
      </w:tr>
      <w:tr w:rsidR="00695D81" w:rsidRPr="00BE384F" w14:paraId="06BDDD9B"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372B9039" w14:textId="44613DFE" w:rsidR="00695D81" w:rsidRPr="00BE384F" w:rsidRDefault="00571247" w:rsidP="00571247">
            <w:pPr>
              <w:pStyle w:val="NoSpacing"/>
              <w:rPr>
                <w:rFonts w:eastAsia="Calibri,Times New Roman"/>
                <w:lang w:eastAsia="es-CO"/>
              </w:rPr>
            </w:pPr>
            <w:r>
              <w:rPr>
                <w:rFonts w:eastAsia="Calibri,Times New Roman"/>
                <w:lang w:eastAsia="es-CO"/>
              </w:rPr>
              <w:t>Tarjeta gráfica dedicada</w:t>
            </w:r>
          </w:p>
        </w:tc>
        <w:tc>
          <w:tcPr>
            <w:tcW w:w="5526" w:type="dxa"/>
            <w:tcBorders>
              <w:top w:val="nil"/>
              <w:left w:val="nil"/>
              <w:bottom w:val="single" w:sz="4" w:space="0" w:color="auto"/>
              <w:right w:val="single" w:sz="4" w:space="0" w:color="auto"/>
            </w:tcBorders>
            <w:shd w:val="clear" w:color="auto" w:fill="auto"/>
            <w:noWrap/>
            <w:vAlign w:val="bottom"/>
            <w:hideMark/>
          </w:tcPr>
          <w:p w14:paraId="1D48A3BA" w14:textId="5B00AFB3" w:rsidR="00695D81" w:rsidRPr="00BE384F" w:rsidRDefault="00571247" w:rsidP="00571247">
            <w:pPr>
              <w:pStyle w:val="NoSpacing"/>
              <w:rPr>
                <w:rFonts w:eastAsia="Calibri,Times New Roman"/>
                <w:lang w:eastAsia="es-CO"/>
              </w:rPr>
            </w:pPr>
            <w:r w:rsidRPr="00BE384F">
              <w:rPr>
                <w:rFonts w:eastAsia="Calibri,Times New Roman"/>
                <w:lang w:eastAsia="es-CO"/>
              </w:rPr>
              <w:t>NVIDIA</w:t>
            </w:r>
            <w:r>
              <w:rPr>
                <w:rFonts w:eastAsia="Calibri,Times New Roman"/>
                <w:lang w:eastAsia="es-CO"/>
              </w:rPr>
              <w:t xml:space="preserve"> de 2 GB</w:t>
            </w:r>
          </w:p>
        </w:tc>
      </w:tr>
      <w:tr w:rsidR="00695D81" w:rsidRPr="00BE384F" w14:paraId="326D52C2" w14:textId="77777777" w:rsidTr="008D780D">
        <w:trPr>
          <w:trHeight w:val="300"/>
          <w:jc w:val="center"/>
        </w:trPr>
        <w:tc>
          <w:tcPr>
            <w:tcW w:w="3154" w:type="dxa"/>
            <w:tcBorders>
              <w:top w:val="nil"/>
              <w:left w:val="single" w:sz="4" w:space="0" w:color="auto"/>
              <w:bottom w:val="single" w:sz="4" w:space="0" w:color="auto"/>
              <w:right w:val="single" w:sz="4" w:space="0" w:color="auto"/>
            </w:tcBorders>
            <w:shd w:val="clear" w:color="auto" w:fill="auto"/>
            <w:noWrap/>
            <w:vAlign w:val="bottom"/>
            <w:hideMark/>
          </w:tcPr>
          <w:p w14:paraId="3CEB3E47" w14:textId="77777777" w:rsidR="00695D81" w:rsidRPr="00BE384F" w:rsidRDefault="00695D81" w:rsidP="008D780D">
            <w:pPr>
              <w:pStyle w:val="NoSpacing"/>
              <w:rPr>
                <w:rFonts w:eastAsia="Calibri,Times New Roman"/>
                <w:lang w:eastAsia="es-CO"/>
              </w:rPr>
            </w:pPr>
            <w:r w:rsidRPr="00BE384F">
              <w:rPr>
                <w:rFonts w:eastAsia="Calibri,Times New Roman"/>
                <w:lang w:eastAsia="es-CO"/>
              </w:rPr>
              <w:t xml:space="preserve">Monitor </w:t>
            </w:r>
          </w:p>
        </w:tc>
        <w:tc>
          <w:tcPr>
            <w:tcW w:w="5526" w:type="dxa"/>
            <w:tcBorders>
              <w:top w:val="nil"/>
              <w:left w:val="nil"/>
              <w:bottom w:val="single" w:sz="4" w:space="0" w:color="auto"/>
              <w:right w:val="single" w:sz="4" w:space="0" w:color="auto"/>
            </w:tcBorders>
            <w:shd w:val="clear" w:color="auto" w:fill="auto"/>
            <w:noWrap/>
            <w:vAlign w:val="bottom"/>
            <w:hideMark/>
          </w:tcPr>
          <w:p w14:paraId="27C101C3" w14:textId="621C3C0F" w:rsidR="00695D81" w:rsidRPr="00BE384F" w:rsidRDefault="00695D81" w:rsidP="00571247">
            <w:pPr>
              <w:pStyle w:val="NoSpacing"/>
              <w:rPr>
                <w:rFonts w:eastAsia="Calibri,Times New Roman"/>
                <w:lang w:eastAsia="es-CO"/>
              </w:rPr>
            </w:pPr>
            <w:r w:rsidRPr="00BE384F">
              <w:rPr>
                <w:rFonts w:eastAsia="Calibri,Times New Roman"/>
                <w:lang w:eastAsia="es-CO"/>
              </w:rPr>
              <w:t>L</w:t>
            </w:r>
            <w:r w:rsidR="00571247">
              <w:rPr>
                <w:rFonts w:eastAsia="Calibri,Times New Roman"/>
                <w:lang w:eastAsia="es-CO"/>
              </w:rPr>
              <w:t>ed HP ENVI 32</w:t>
            </w:r>
            <w:r w:rsidRPr="00BE384F">
              <w:rPr>
                <w:rFonts w:eastAsia="Calibri,Times New Roman"/>
                <w:lang w:eastAsia="es-CO"/>
              </w:rPr>
              <w:t xml:space="preserve"> </w:t>
            </w:r>
            <w:r w:rsidR="00571247">
              <w:rPr>
                <w:rFonts w:eastAsia="Calibri,Times New Roman"/>
                <w:lang w:eastAsia="es-CO"/>
              </w:rPr>
              <w:t>pulgadas; r</w:t>
            </w:r>
            <w:r w:rsidRPr="00BE384F">
              <w:rPr>
                <w:rFonts w:eastAsia="Calibri,Times New Roman"/>
                <w:lang w:eastAsia="es-CO"/>
              </w:rPr>
              <w:t>esolución nativa 25609 x 1600</w:t>
            </w:r>
          </w:p>
        </w:tc>
      </w:tr>
    </w:tbl>
    <w:p w14:paraId="270CA9CE" w14:textId="77777777" w:rsidR="00695D81" w:rsidRDefault="00695D81" w:rsidP="00695D81">
      <w:pPr>
        <w:pStyle w:val="NoSpacing"/>
      </w:pPr>
    </w:p>
    <w:p w14:paraId="4812CBC2" w14:textId="77777777" w:rsidR="00693995" w:rsidRDefault="00695D81" w:rsidP="00695D81">
      <w:pPr>
        <w:pStyle w:val="NoSpacing"/>
        <w:jc w:val="center"/>
        <w:rPr>
          <w:i/>
          <w:sz w:val="20"/>
        </w:rPr>
      </w:pPr>
      <w:r w:rsidRPr="00693995">
        <w:rPr>
          <w:b/>
          <w:i/>
          <w:sz w:val="20"/>
        </w:rPr>
        <w:t>Fuente:</w:t>
      </w:r>
      <w:r w:rsidR="00693995" w:rsidRPr="00693995">
        <w:t xml:space="preserve"> </w:t>
      </w:r>
      <w:r w:rsidR="00693995" w:rsidRPr="00693995">
        <w:rPr>
          <w:i/>
          <w:sz w:val="20"/>
        </w:rPr>
        <w:t>Gobernación del Huila.</w:t>
      </w:r>
    </w:p>
    <w:p w14:paraId="2BDB08B2" w14:textId="1F9161DD" w:rsidR="00695D81" w:rsidRPr="00BE384F" w:rsidRDefault="00693995" w:rsidP="00695D81">
      <w:pPr>
        <w:pStyle w:val="NoSpacing"/>
        <w:jc w:val="center"/>
        <w:rPr>
          <w:i/>
          <w:sz w:val="20"/>
        </w:rPr>
      </w:pPr>
      <w:r w:rsidRPr="00693995">
        <w:rPr>
          <w:b/>
          <w:i/>
          <w:sz w:val="20"/>
        </w:rPr>
        <w:t>Elaboración:</w:t>
      </w:r>
      <w:r w:rsidRPr="00693995">
        <w:rPr>
          <w:i/>
          <w:sz w:val="20"/>
        </w:rPr>
        <w:t xml:space="preserve"> Equipo “SIGDEHU”</w:t>
      </w:r>
      <w:r>
        <w:rPr>
          <w:i/>
          <w:sz w:val="20"/>
        </w:rPr>
        <w:t>.</w:t>
      </w:r>
    </w:p>
    <w:p w14:paraId="0CE96BBC" w14:textId="77777777" w:rsidR="00695D81" w:rsidRDefault="00695D81" w:rsidP="00695D81">
      <w:pPr>
        <w:pStyle w:val="NoSpacing"/>
      </w:pPr>
    </w:p>
    <w:p w14:paraId="71D6C151" w14:textId="77777777" w:rsidR="00695D81" w:rsidRDefault="00695D81" w:rsidP="00427E2F">
      <w:pPr>
        <w:pStyle w:val="NoSpacing"/>
        <w:numPr>
          <w:ilvl w:val="0"/>
          <w:numId w:val="19"/>
        </w:numPr>
        <w:rPr>
          <w:b/>
        </w:rPr>
      </w:pPr>
      <w:r w:rsidRPr="00BE384F">
        <w:rPr>
          <w:b/>
        </w:rPr>
        <w:t>Función</w:t>
      </w:r>
    </w:p>
    <w:p w14:paraId="56C33F34" w14:textId="77777777" w:rsidR="00695D81" w:rsidRDefault="00695D81" w:rsidP="00695D81">
      <w:pPr>
        <w:pStyle w:val="NoSpacing"/>
      </w:pPr>
    </w:p>
    <w:p w14:paraId="1B5C949F" w14:textId="7C826827" w:rsidR="00695D81" w:rsidRDefault="00695D81" w:rsidP="00695D81">
      <w:pPr>
        <w:pStyle w:val="NoSpacing"/>
      </w:pPr>
      <w:r w:rsidRPr="00BE384F">
        <w:t xml:space="preserve">Las acciones destinadas </w:t>
      </w:r>
      <w:r w:rsidR="001F6791">
        <w:t>que el administrador cumple</w:t>
      </w:r>
      <w:r w:rsidR="004C51C7">
        <w:t xml:space="preserve"> sobre la plataforma</w:t>
      </w:r>
      <w:r w:rsidR="001F6791">
        <w:t>, están destinadas a la</w:t>
      </w:r>
      <w:r w:rsidRPr="00BE384F">
        <w:t xml:space="preserve"> función de almacen</w:t>
      </w:r>
      <w:r w:rsidR="001F6791">
        <w:t>amiento, verificación, edición,</w:t>
      </w:r>
      <w:r w:rsidRPr="00BE384F">
        <w:t xml:space="preserve"> diseños y exportación de representaciones cartográfica de la información local.</w:t>
      </w:r>
    </w:p>
    <w:p w14:paraId="49BE4C5C" w14:textId="77777777" w:rsidR="00695D81" w:rsidRDefault="00695D81" w:rsidP="00695D81">
      <w:pPr>
        <w:pStyle w:val="NoSpacing"/>
      </w:pPr>
    </w:p>
    <w:p w14:paraId="248452E5" w14:textId="77777777" w:rsidR="00695D81" w:rsidRPr="00440B84" w:rsidRDefault="00695D81" w:rsidP="00427E2F">
      <w:pPr>
        <w:pStyle w:val="NoSpacing"/>
        <w:numPr>
          <w:ilvl w:val="0"/>
          <w:numId w:val="19"/>
        </w:numPr>
        <w:rPr>
          <w:b/>
        </w:rPr>
      </w:pPr>
      <w:r w:rsidRPr="00440B84">
        <w:rPr>
          <w:b/>
        </w:rPr>
        <w:t>Limitaciones</w:t>
      </w:r>
    </w:p>
    <w:p w14:paraId="036CDD22" w14:textId="77777777" w:rsidR="00695D81" w:rsidRDefault="00695D81" w:rsidP="00695D81">
      <w:pPr>
        <w:pStyle w:val="NoSpacing"/>
      </w:pPr>
    </w:p>
    <w:p w14:paraId="026C0ED6" w14:textId="77777777" w:rsidR="00695D81" w:rsidRDefault="00695D81" w:rsidP="00427E2F">
      <w:pPr>
        <w:pStyle w:val="NoSpacing"/>
        <w:numPr>
          <w:ilvl w:val="0"/>
          <w:numId w:val="22"/>
        </w:numPr>
      </w:pPr>
      <w:r>
        <w:t>Empalme de los diferentes actores generadores de información.</w:t>
      </w:r>
    </w:p>
    <w:p w14:paraId="0681E50A" w14:textId="77777777" w:rsidR="00695D81" w:rsidRDefault="00695D81" w:rsidP="00427E2F">
      <w:pPr>
        <w:pStyle w:val="NoSpacing"/>
        <w:numPr>
          <w:ilvl w:val="0"/>
          <w:numId w:val="22"/>
        </w:numPr>
      </w:pPr>
      <w:r>
        <w:t>Estandarización de los procesos.</w:t>
      </w:r>
    </w:p>
    <w:p w14:paraId="403C5414" w14:textId="77777777" w:rsidR="00695D81" w:rsidRDefault="00695D81" w:rsidP="00427E2F">
      <w:pPr>
        <w:pStyle w:val="NoSpacing"/>
        <w:numPr>
          <w:ilvl w:val="0"/>
          <w:numId w:val="22"/>
        </w:numPr>
      </w:pPr>
      <w:r>
        <w:t>Control de la información resultante.</w:t>
      </w:r>
    </w:p>
    <w:p w14:paraId="65724A83" w14:textId="77777777" w:rsidR="00695D81" w:rsidRDefault="00695D81" w:rsidP="00427E2F">
      <w:pPr>
        <w:pStyle w:val="NoSpacing"/>
        <w:numPr>
          <w:ilvl w:val="0"/>
          <w:numId w:val="22"/>
        </w:numPr>
      </w:pPr>
      <w:r>
        <w:t>Fuentes de financiación.</w:t>
      </w:r>
    </w:p>
    <w:p w14:paraId="6CA16A8A" w14:textId="77777777" w:rsidR="00695D81" w:rsidRDefault="00695D81" w:rsidP="00427E2F">
      <w:pPr>
        <w:pStyle w:val="NoSpacing"/>
        <w:numPr>
          <w:ilvl w:val="0"/>
          <w:numId w:val="22"/>
        </w:numPr>
      </w:pPr>
      <w:r>
        <w:t>Cambio de concepto a la open data.</w:t>
      </w:r>
    </w:p>
    <w:p w14:paraId="07812001" w14:textId="77777777" w:rsidR="00695D81" w:rsidRPr="00BE384F" w:rsidRDefault="00695D81" w:rsidP="00695D81">
      <w:pPr>
        <w:pStyle w:val="NoSpacing"/>
      </w:pPr>
    </w:p>
    <w:p w14:paraId="7FB5812E" w14:textId="77777777" w:rsidR="00695D81" w:rsidRDefault="00695D81" w:rsidP="00695D81">
      <w:pPr>
        <w:pStyle w:val="NoSpacing"/>
      </w:pPr>
    </w:p>
    <w:p w14:paraId="7129B21A" w14:textId="2CDE98F4" w:rsidR="00695D81" w:rsidRDefault="00695D81" w:rsidP="00441916">
      <w:pPr>
        <w:pStyle w:val="Heading2"/>
      </w:pPr>
      <w:bookmarkStart w:id="2665" w:name="_Toc474075189"/>
      <w:bookmarkStart w:id="2666" w:name="_Toc500793558"/>
      <w:r>
        <w:lastRenderedPageBreak/>
        <w:t xml:space="preserve">Conclusiones del diagnóstico de </w:t>
      </w:r>
      <w:r w:rsidRPr="00441916">
        <w:t>los</w:t>
      </w:r>
      <w:r>
        <w:t xml:space="preserve"> sistemas </w:t>
      </w:r>
      <w:bookmarkEnd w:id="2665"/>
      <w:r w:rsidR="00FD0150">
        <w:t xml:space="preserve">información regional y </w:t>
      </w:r>
      <w:r w:rsidR="00F93858">
        <w:t>geográfica</w:t>
      </w:r>
      <w:r w:rsidR="00FD0150">
        <w:t xml:space="preserve"> del departamento de Huila</w:t>
      </w:r>
      <w:bookmarkEnd w:id="2666"/>
    </w:p>
    <w:p w14:paraId="67A27AF7" w14:textId="77777777" w:rsidR="00695D81" w:rsidRDefault="00695D81" w:rsidP="00695D81">
      <w:pPr>
        <w:pStyle w:val="NoSpacing"/>
      </w:pPr>
    </w:p>
    <w:p w14:paraId="5F5448BE" w14:textId="77777777" w:rsidR="00695D81" w:rsidRDefault="00695D81" w:rsidP="00695D81">
      <w:pPr>
        <w:pStyle w:val="NoSpacing"/>
      </w:pPr>
      <w:r>
        <w:t>El estudio realizado sobre los dos sistemas de información, arrojó las siguientes conclusiones:</w:t>
      </w:r>
    </w:p>
    <w:p w14:paraId="3F779A42" w14:textId="77777777" w:rsidR="00695D81" w:rsidRDefault="00695D81" w:rsidP="00695D81">
      <w:pPr>
        <w:pStyle w:val="NoSpacing"/>
      </w:pPr>
    </w:p>
    <w:p w14:paraId="6A65ABC4" w14:textId="74C35FF1" w:rsidR="00695D81" w:rsidRDefault="00695D81" w:rsidP="00427E2F">
      <w:pPr>
        <w:pStyle w:val="NoSpacing"/>
        <w:numPr>
          <w:ilvl w:val="0"/>
          <w:numId w:val="21"/>
        </w:numPr>
      </w:pPr>
      <w:r>
        <w:t xml:space="preserve">Alineado con el objetivo general de </w:t>
      </w:r>
      <w:r w:rsidRPr="006D016B">
        <w:rPr>
          <w:b/>
          <w:i/>
        </w:rPr>
        <w:t>“Integrar los datos, metadatos, servicios e información sociodemográficas y territorial producidos en el sur de Colombia a nivel local y regional”</w:t>
      </w:r>
      <w:r>
        <w:t xml:space="preserve">, la combinación del SIR (estadística y cifras sociales, económicas y demográficas) con el SIGDEHU (visores geográficos e información territorial) hace parte de un paso natural en la implementación del </w:t>
      </w:r>
      <w:r w:rsidR="00CD3BDA">
        <w:t>REDSIH</w:t>
      </w:r>
      <w:r>
        <w:t>.</w:t>
      </w:r>
    </w:p>
    <w:p w14:paraId="597B7D94" w14:textId="77777777" w:rsidR="00695D81" w:rsidRDefault="00695D81" w:rsidP="00695D81">
      <w:pPr>
        <w:pStyle w:val="NoSpacing"/>
      </w:pPr>
    </w:p>
    <w:p w14:paraId="718D8EDF" w14:textId="77777777" w:rsidR="00695D81" w:rsidRDefault="00695D81" w:rsidP="00427E2F">
      <w:pPr>
        <w:pStyle w:val="NoSpacing"/>
        <w:numPr>
          <w:ilvl w:val="0"/>
          <w:numId w:val="21"/>
        </w:numPr>
      </w:pPr>
      <w:r>
        <w:t>Por la dependencia para los procesos de toma de decisiones territoriales que recae en estos dos sistemas de información, es fundamental garantizar la disponibilidad de información efectiva, así como un desarrollo de sus funciones a cabalidad, permitiendo asegurar la ejecución óptima presupuestada para los mismos.</w:t>
      </w:r>
    </w:p>
    <w:p w14:paraId="5EAF07BB" w14:textId="77777777" w:rsidR="00695D81" w:rsidRDefault="00695D81" w:rsidP="00695D81">
      <w:pPr>
        <w:pStyle w:val="NoSpacing"/>
      </w:pPr>
    </w:p>
    <w:p w14:paraId="39EC8FE1" w14:textId="63321FFC" w:rsidR="00F93858" w:rsidRDefault="00695D81" w:rsidP="00427E2F">
      <w:pPr>
        <w:pStyle w:val="NoSpacing"/>
        <w:numPr>
          <w:ilvl w:val="0"/>
          <w:numId w:val="21"/>
        </w:numPr>
      </w:pPr>
      <w:del w:id="2667" w:author="Camilo Cabrera" w:date="2017-12-11T15:03:00Z">
        <w:r w:rsidDel="00992135">
          <w:delText>Por lo anterior, e</w:delText>
        </w:r>
      </w:del>
      <w:ins w:id="2668" w:author="Camilo Cabrera" w:date="2017-12-11T15:03:00Z">
        <w:r w:rsidR="00992135">
          <w:t>E</w:t>
        </w:r>
      </w:ins>
      <w:r>
        <w:t xml:space="preserve">s </w:t>
      </w:r>
      <w:ins w:id="2669" w:author="Camilo Cabrera" w:date="2017-12-11T15:03:00Z">
        <w:r w:rsidR="00992135">
          <w:t xml:space="preserve">imprescindible </w:t>
        </w:r>
      </w:ins>
      <w:del w:id="2670" w:author="Camilo Cabrera" w:date="2017-12-11T15:03:00Z">
        <w:r w:rsidDel="00992135">
          <w:delText xml:space="preserve">indispensable </w:delText>
        </w:r>
      </w:del>
      <w:r>
        <w:t xml:space="preserve">abordar </w:t>
      </w:r>
      <w:ins w:id="2671" w:author="Camilo Cabrera" w:date="2017-12-11T15:03:00Z">
        <w:r w:rsidR="00992135">
          <w:t xml:space="preserve">primero </w:t>
        </w:r>
      </w:ins>
      <w:del w:id="2672" w:author="Camilo Cabrera" w:date="2017-12-11T15:03:00Z">
        <w:r w:rsidDel="00992135">
          <w:delText xml:space="preserve">inicialmente </w:delText>
        </w:r>
      </w:del>
      <w:del w:id="2673" w:author="Camilo Cabrera" w:date="2017-12-11T15:06:00Z">
        <w:r w:rsidDel="00DB6E54">
          <w:delText xml:space="preserve">la problemática de </w:delText>
        </w:r>
      </w:del>
      <w:r>
        <w:t>las falencias en la tubería de procesos del SIR</w:t>
      </w:r>
      <w:ins w:id="2674" w:author="Camilo Cabrera" w:date="2017-12-11T15:03:00Z">
        <w:r w:rsidR="00992135">
          <w:t>. Es decir, identificar cada</w:t>
        </w:r>
      </w:ins>
      <w:ins w:id="2675" w:author="Camilo Cabrera" w:date="2017-12-11T15:04:00Z">
        <w:r w:rsidR="00992135">
          <w:t xml:space="preserve"> cuello de botella en el </w:t>
        </w:r>
      </w:ins>
      <w:ins w:id="2676" w:author="Camilo Cabrera" w:date="2017-12-11T15:08:00Z">
        <w:r w:rsidR="00DB6E54">
          <w:t xml:space="preserve">flujo de información del Departamento y </w:t>
        </w:r>
      </w:ins>
      <w:ins w:id="2677" w:author="Camilo Cabrera" w:date="2017-12-11T15:04:00Z">
        <w:r w:rsidR="00992135">
          <w:t>optimizarlo teniendo en cuenta las siguientes consideraciones</w:t>
        </w:r>
      </w:ins>
      <w:ins w:id="2678" w:author="Camilo Cabrera" w:date="2017-12-11T15:05:00Z">
        <w:r w:rsidR="00992135">
          <w:t>:</w:t>
        </w:r>
      </w:ins>
      <w:del w:id="2679" w:author="Camilo Cabrera" w:date="2017-12-11T15:03:00Z">
        <w:r w:rsidDel="00992135">
          <w:delText>,</w:delText>
        </w:r>
      </w:del>
      <w:del w:id="2680" w:author="Camilo Cabrera" w:date="2017-12-11T15:05:00Z">
        <w:r w:rsidDel="00992135">
          <w:delText xml:space="preserve"> para asegurar el flujo constante operativo, atacando eslabón por eslabón de la</w:delText>
        </w:r>
        <w:r w:rsidR="00F93858" w:rsidDel="00992135">
          <w:delText xml:space="preserve"> cadena, con miras a optimización, teniendo en cuenta las siguientes consideraciones:</w:delText>
        </w:r>
      </w:del>
    </w:p>
    <w:p w14:paraId="6C95D07F" w14:textId="77777777" w:rsidR="00F93858" w:rsidRPr="00DB6E54" w:rsidRDefault="00F93858">
      <w:pPr>
        <w:ind w:left="360"/>
        <w:rPr>
          <w:lang w:val="es-ES"/>
          <w:rPrChange w:id="2681" w:author="Camilo Cabrera" w:date="2017-12-11T15:08:00Z">
            <w:rPr/>
          </w:rPrChange>
        </w:rPr>
        <w:pPrChange w:id="2682" w:author="Camilo Cabrera" w:date="2017-12-11T15:05:00Z">
          <w:pPr>
            <w:pStyle w:val="ListParagraph"/>
          </w:pPr>
        </w:pPrChange>
      </w:pPr>
    </w:p>
    <w:p w14:paraId="2E580F97" w14:textId="3C21FA9D" w:rsidR="00F93858" w:rsidDel="00DB6E54" w:rsidRDefault="00F93858" w:rsidP="009B5FF1">
      <w:pPr>
        <w:pStyle w:val="NoSpacing"/>
        <w:numPr>
          <w:ilvl w:val="1"/>
          <w:numId w:val="21"/>
        </w:numPr>
        <w:rPr>
          <w:del w:id="2683" w:author="Camilo Cabrera" w:date="2017-12-11T15:07:00Z"/>
        </w:rPr>
      </w:pPr>
      <w:del w:id="2684" w:author="Camilo Cabrera" w:date="2017-12-11T15:07:00Z">
        <w:r w:rsidDel="00DB6E54">
          <w:delText>Para</w:delText>
        </w:r>
        <w:r w:rsidR="00695D81" w:rsidDel="00DB6E54">
          <w:delText xml:space="preserve"> las funciones de recolección, recuperación y transmisión de información, s</w:delText>
        </w:r>
      </w:del>
      <w:del w:id="2685" w:author="Camilo Cabrera" w:date="2017-12-11T15:08:00Z">
        <w:r w:rsidR="00695D81" w:rsidDel="00DB6E54">
          <w:delText>e establece que l</w:delText>
        </w:r>
      </w:del>
      <w:del w:id="2686" w:author="Camilo Cabrera" w:date="2017-12-11T15:10:00Z">
        <w:r w:rsidR="00695D81" w:rsidDel="00712EE2">
          <w:delText xml:space="preserve">a información </w:delText>
        </w:r>
      </w:del>
      <w:del w:id="2687" w:author="Camilo Cabrera" w:date="2017-12-11T15:07:00Z">
        <w:r w:rsidR="00695D81" w:rsidDel="00DB6E54">
          <w:delText xml:space="preserve">de la cual se dispone </w:delText>
        </w:r>
      </w:del>
      <w:del w:id="2688" w:author="Camilo Cabrera" w:date="2017-12-11T15:10:00Z">
        <w:r w:rsidR="00695D81" w:rsidDel="00712EE2">
          <w:delText>no está actualizada, proviene de formatos no homogéneos y, en algunos casos, es duplicada</w:delText>
        </w:r>
      </w:del>
      <w:ins w:id="2689" w:author="Camilo Cabrera" w:date="2017-12-11T15:07:00Z">
        <w:r w:rsidR="00DB6E54">
          <w:t xml:space="preserve">Los procesos de toma de decisiones no son efectivos. </w:t>
        </w:r>
      </w:ins>
      <w:del w:id="2690" w:author="Camilo Cabrera" w:date="2017-12-11T15:07:00Z">
        <w:r w:rsidR="00695D81" w:rsidDel="00DB6E54">
          <w:delText>, lo cual implica que los procesos de toma de deci</w:delText>
        </w:r>
        <w:r w:rsidDel="00DB6E54">
          <w:delText>siones no pueden ser efectivos.</w:delText>
        </w:r>
      </w:del>
    </w:p>
    <w:p w14:paraId="29B90207" w14:textId="09D44585" w:rsidR="00D8382D" w:rsidRDefault="00712EE2">
      <w:pPr>
        <w:pStyle w:val="NoSpacing"/>
        <w:numPr>
          <w:ilvl w:val="1"/>
          <w:numId w:val="21"/>
        </w:numPr>
        <w:rPr>
          <w:ins w:id="2691" w:author="Camilo Cabrera" w:date="2017-12-11T15:10:00Z"/>
        </w:rPr>
        <w:pPrChange w:id="2692" w:author="Camilo Cabrera" w:date="2017-12-11T15:07:00Z">
          <w:pPr>
            <w:pStyle w:val="NoSpacing"/>
          </w:pPr>
        </w:pPrChange>
      </w:pPr>
      <w:ins w:id="2693" w:author="Camilo Cabrera" w:date="2017-12-11T15:10:00Z">
        <w:r>
          <w:lastRenderedPageBreak/>
          <w:t>La información disponible actualmente no está actualizada, proviene de formatos no homogéneos y, en algunos casos, es duplicada.</w:t>
        </w:r>
      </w:ins>
    </w:p>
    <w:p w14:paraId="2F7BB09F" w14:textId="68659471" w:rsidR="00712EE2" w:rsidRDefault="00712EE2">
      <w:pPr>
        <w:pStyle w:val="NoSpacing"/>
        <w:numPr>
          <w:ilvl w:val="1"/>
          <w:numId w:val="21"/>
        </w:numPr>
        <w:pPrChange w:id="2694" w:author="Camilo Cabrera" w:date="2017-12-11T15:07:00Z">
          <w:pPr>
            <w:pStyle w:val="NoSpacing"/>
          </w:pPr>
        </w:pPrChange>
      </w:pPr>
      <w:ins w:id="2695" w:author="Camilo Cabrera" w:date="2017-12-11T15:10:00Z">
        <w:r>
          <w:t>Se carece de sistemas robustos de almacenamiento, gestión y procesamiento de bases de datos; vitales para hacer se</w:t>
        </w:r>
      </w:ins>
      <w:ins w:id="2696" w:author="Camilo Cabrera" w:date="2017-12-11T15:11:00Z">
        <w:r>
          <w:t xml:space="preserve">guimiento a indicadores claves de desempeño. </w:t>
        </w:r>
      </w:ins>
    </w:p>
    <w:p w14:paraId="7BC8818C" w14:textId="45C2767A" w:rsidR="00695D81" w:rsidDel="00712EE2" w:rsidRDefault="00F93858" w:rsidP="009B5FF1">
      <w:pPr>
        <w:pStyle w:val="NoSpacing"/>
        <w:numPr>
          <w:ilvl w:val="1"/>
          <w:numId w:val="21"/>
        </w:numPr>
        <w:rPr>
          <w:del w:id="2697" w:author="Camilo Cabrera" w:date="2017-12-11T15:09:00Z"/>
        </w:rPr>
      </w:pPr>
      <w:del w:id="2698" w:author="Camilo Cabrera" w:date="2017-12-11T15:09:00Z">
        <w:r w:rsidDel="00DB6E54">
          <w:delText>P</w:delText>
        </w:r>
        <w:r w:rsidR="00695D81" w:rsidDel="00DB6E54">
          <w:delText xml:space="preserve">ara las funciones de clasificación, comprensión, almacenamiento y procesamiento es necesario suplir falencias en la disponibilidad de </w:delText>
        </w:r>
      </w:del>
      <w:del w:id="2699" w:author="Camilo Cabrera" w:date="2017-12-11T15:11:00Z">
        <w:r w:rsidR="00695D81" w:rsidDel="00712EE2">
          <w:delText>sistemas de almacenamiento</w:delText>
        </w:r>
      </w:del>
      <w:del w:id="2700" w:author="Camilo Cabrera" w:date="2017-12-11T15:09:00Z">
        <w:r w:rsidR="00695D81" w:rsidDel="00712EE2">
          <w:delText xml:space="preserve"> y </w:delText>
        </w:r>
      </w:del>
      <w:del w:id="2701" w:author="Camilo Cabrera" w:date="2017-12-11T15:11:00Z">
        <w:r w:rsidR="00695D81" w:rsidDel="00712EE2">
          <w:delText>gestión de bases de datos</w:delText>
        </w:r>
      </w:del>
      <w:del w:id="2702" w:author="Camilo Cabrera" w:date="2017-12-11T15:09:00Z">
        <w:r w:rsidR="00695D81" w:rsidDel="00712EE2">
          <w:delText xml:space="preserve">, incorporando mecanismos de medición de factores claves de éxito adecuados. </w:delText>
        </w:r>
      </w:del>
    </w:p>
    <w:p w14:paraId="561ED849" w14:textId="77777777" w:rsidR="00695D81" w:rsidRDefault="00695D81">
      <w:pPr>
        <w:pStyle w:val="NoSpacing"/>
        <w:ind w:left="1440"/>
        <w:pPrChange w:id="2703" w:author="Camilo Cabrera" w:date="2017-12-11T15:11:00Z">
          <w:pPr>
            <w:pStyle w:val="NoSpacing"/>
          </w:pPr>
        </w:pPrChange>
      </w:pPr>
    </w:p>
    <w:p w14:paraId="785C4F3E" w14:textId="454DAB01" w:rsidR="00695D81" w:rsidRDefault="00695D81" w:rsidP="00427E2F">
      <w:pPr>
        <w:pStyle w:val="NoSpacing"/>
        <w:numPr>
          <w:ilvl w:val="0"/>
          <w:numId w:val="21"/>
        </w:numPr>
      </w:pPr>
      <w:r>
        <w:t>Finalmente, las recomendaciones planteadas en e</w:t>
      </w:r>
      <w:r w:rsidR="00207FD9">
        <w:t>ste apartado</w:t>
      </w:r>
      <w:r>
        <w:t xml:space="preserve"> buscan fortalecer los cinco procesos por los cuales pasa la data antes de ser entregada al ciudadano. A través de una vista de procesos y abordando adecuados requerimientos en hardware, software y talento humano es posible aumen</w:t>
      </w:r>
      <w:r w:rsidR="00207FD9">
        <w:t>tar la eficiencia en el sistema,</w:t>
      </w:r>
      <w:r>
        <w:t xml:space="preserve"> </w:t>
      </w:r>
      <w:r w:rsidR="00207FD9">
        <w:t>t</w:t>
      </w:r>
      <w:r>
        <w:t>odo en beneficio de la ciudadanía y empaquetado bajo la etiqueta de IDE.</w:t>
      </w:r>
    </w:p>
    <w:p w14:paraId="0858FEDA" w14:textId="77777777" w:rsidR="00695D81" w:rsidRDefault="00695D81" w:rsidP="00695D81">
      <w:pPr>
        <w:pStyle w:val="NoSpacing"/>
      </w:pPr>
    </w:p>
    <w:p w14:paraId="5935B873" w14:textId="22DD8DE6" w:rsidR="00695D81" w:rsidRDefault="00695D81" w:rsidP="00427E2F">
      <w:pPr>
        <w:pStyle w:val="NoSpacing"/>
        <w:numPr>
          <w:ilvl w:val="0"/>
          <w:numId w:val="21"/>
        </w:numPr>
      </w:pPr>
      <w:r>
        <w:t>En el SIGDEHU</w:t>
      </w:r>
      <w:ins w:id="2704" w:author="Camilo Cabrera" w:date="2017-12-11T15:12:00Z">
        <w:r w:rsidR="00712EE2">
          <w:t>,</w:t>
        </w:r>
      </w:ins>
      <w:r>
        <w:t xml:space="preserve"> la integración, unificación y estandarización de la información existente en el departamento es clave para evitar la redundancia.</w:t>
      </w:r>
    </w:p>
    <w:p w14:paraId="7CF20A03" w14:textId="77777777" w:rsidR="00695D81" w:rsidRDefault="00695D81" w:rsidP="00695D81">
      <w:pPr>
        <w:pStyle w:val="NoSpacing"/>
      </w:pPr>
    </w:p>
    <w:p w14:paraId="6C77070E" w14:textId="5DE99A58" w:rsidR="00695D81" w:rsidRDefault="00207FD9" w:rsidP="00427E2F">
      <w:pPr>
        <w:pStyle w:val="NoSpacing"/>
        <w:numPr>
          <w:ilvl w:val="0"/>
          <w:numId w:val="21"/>
        </w:numPr>
      </w:pPr>
      <w:r>
        <w:t>Es necesario implementar</w:t>
      </w:r>
      <w:r w:rsidR="00695D81">
        <w:t xml:space="preserve"> protocolo</w:t>
      </w:r>
      <w:r>
        <w:t>s</w:t>
      </w:r>
      <w:r w:rsidR="00695D81">
        <w:t xml:space="preserve"> de recepción, entrega y control de la información del departamento del Huila.</w:t>
      </w:r>
    </w:p>
    <w:p w14:paraId="2D568891" w14:textId="77777777" w:rsidR="00695D81" w:rsidRDefault="00695D81" w:rsidP="00695D81">
      <w:pPr>
        <w:pStyle w:val="NoSpacing"/>
      </w:pPr>
    </w:p>
    <w:p w14:paraId="6BC1EC7A" w14:textId="77777777" w:rsidR="00695D81" w:rsidRPr="003A126E" w:rsidRDefault="00695D81" w:rsidP="00427E2F">
      <w:pPr>
        <w:pStyle w:val="NoSpacing"/>
        <w:numPr>
          <w:ilvl w:val="0"/>
          <w:numId w:val="21"/>
        </w:numPr>
      </w:pPr>
      <w:r>
        <w:t>La información del SIGDEHU debe ser congruente con la información estadística del SIR.</w:t>
      </w:r>
    </w:p>
    <w:p w14:paraId="0BD50DC5" w14:textId="61682B0E" w:rsidR="00695D81" w:rsidRDefault="00695D81">
      <w:pPr>
        <w:jc w:val="left"/>
        <w:rPr>
          <w:rFonts w:eastAsiaTheme="minorEastAsia"/>
          <w:lang w:val="es-ES"/>
        </w:rPr>
      </w:pPr>
      <w:r>
        <w:br w:type="page"/>
      </w:r>
    </w:p>
    <w:p w14:paraId="1BDD3225" w14:textId="77777777" w:rsidR="00695D81" w:rsidRDefault="00695D81" w:rsidP="00441916">
      <w:pPr>
        <w:pStyle w:val="Heading1"/>
      </w:pPr>
      <w:bookmarkStart w:id="2705" w:name="_Toc474075190"/>
      <w:bookmarkStart w:id="2706" w:name="_Toc500793559"/>
      <w:r w:rsidRPr="00441916">
        <w:lastRenderedPageBreak/>
        <w:t>Antecedentes</w:t>
      </w:r>
      <w:bookmarkEnd w:id="2705"/>
      <w:bookmarkEnd w:id="2706"/>
    </w:p>
    <w:p w14:paraId="15A0BBBA" w14:textId="77777777" w:rsidR="00441916" w:rsidRPr="00441916" w:rsidRDefault="00441916" w:rsidP="00441916">
      <w:pPr>
        <w:pStyle w:val="NoSpacing"/>
        <w:rPr>
          <w:lang w:val="es-CO"/>
        </w:rPr>
      </w:pPr>
    </w:p>
    <w:p w14:paraId="0FD9835F" w14:textId="159D5FB8" w:rsidR="00695D81" w:rsidRDefault="00695D81" w:rsidP="00695D81">
      <w:pPr>
        <w:pStyle w:val="NoSpacing"/>
      </w:pPr>
      <w:r>
        <w:t xml:space="preserve">A nivel nacional, la </w:t>
      </w:r>
      <w:r w:rsidR="00BC1B61">
        <w:t>i</w:t>
      </w:r>
      <w:r>
        <w:t xml:space="preserve">nfraestructura </w:t>
      </w:r>
      <w:r w:rsidR="00BC1B61">
        <w:t>c</w:t>
      </w:r>
      <w:r>
        <w:t xml:space="preserve">olombiana de </w:t>
      </w:r>
      <w:r w:rsidR="00BC1B61">
        <w:t>d</w:t>
      </w:r>
      <w:r>
        <w:t xml:space="preserve">atos </w:t>
      </w:r>
      <w:r w:rsidR="00BC1B61">
        <w:t>e</w:t>
      </w:r>
      <w:r>
        <w:t xml:space="preserve">spaciales (ICDE) comienza con la firma del </w:t>
      </w:r>
      <w:r w:rsidR="00BC1B61">
        <w:t>a</w:t>
      </w:r>
      <w:r>
        <w:t>cuerdo No. 1 de 2000, en el cual un conjunto de entidades asociadas, principalmente públicas</w:t>
      </w:r>
      <w:r>
        <w:rPr>
          <w:rStyle w:val="FootnoteReference"/>
        </w:rPr>
        <w:footnoteReference w:id="3"/>
      </w:r>
      <w:r>
        <w:t>, definieron los lineamientos generales y la estructura marco de cooperación, coordinación y operación para el manejo e intercambio de la información geográfica producida o de propiedad de cada una de las entidades vinculadas.</w:t>
      </w:r>
    </w:p>
    <w:p w14:paraId="26918365" w14:textId="77777777" w:rsidR="00695D81" w:rsidRDefault="00695D81" w:rsidP="00695D81">
      <w:pPr>
        <w:pStyle w:val="NoSpacing"/>
      </w:pPr>
    </w:p>
    <w:p w14:paraId="376A6FCA" w14:textId="51008ED1" w:rsidR="00695D81" w:rsidRDefault="009E0E68" w:rsidP="00695D81">
      <w:pPr>
        <w:pStyle w:val="NoSpacing"/>
      </w:pPr>
      <w:r>
        <w:t>D</w:t>
      </w:r>
      <w:r w:rsidR="00695D81">
        <w:t xml:space="preserve">esde el año 2006, se viene construyendo un sistema para el aseguramiento de la calidad, almacenamiento y consulta de la información básica, el cual fue formulado a partir del </w:t>
      </w:r>
      <w:r w:rsidR="009A628D">
        <w:t>d</w:t>
      </w:r>
      <w:r w:rsidR="00695D81">
        <w:t>ecreto No. 3851 de 2006</w:t>
      </w:r>
      <w:r w:rsidR="001E6CEE">
        <w:t>,</w:t>
      </w:r>
      <w:r w:rsidR="00695D81">
        <w:t xml:space="preserve"> emanado por el Departamento Administrativo Nacional de </w:t>
      </w:r>
      <w:r w:rsidR="001E6CEE">
        <w:t>Estadística (</w:t>
      </w:r>
      <w:r w:rsidR="00695D81">
        <w:t>DANE</w:t>
      </w:r>
      <w:r w:rsidR="001E6CEE">
        <w:t>)</w:t>
      </w:r>
      <w:r w:rsidR="00695D81">
        <w:t xml:space="preserve">. Bajo esta directriz, algunas ciudades han conformado su propia </w:t>
      </w:r>
      <w:r w:rsidR="00BC1B61">
        <w:t>i</w:t>
      </w:r>
      <w:r w:rsidR="00695D81">
        <w:t xml:space="preserve">nfraestructura de </w:t>
      </w:r>
      <w:r w:rsidR="00BC1B61">
        <w:t>d</w:t>
      </w:r>
      <w:r w:rsidR="00695D81">
        <w:t xml:space="preserve">atos </w:t>
      </w:r>
      <w:r w:rsidR="00BC1B61">
        <w:t>e</w:t>
      </w:r>
      <w:r w:rsidR="00695D81">
        <w:t xml:space="preserve">spaciales (IDE), como lo son </w:t>
      </w:r>
      <w:r w:rsidR="001E6CEE">
        <w:t>Bogotá, Medellín, Cali y en la e</w:t>
      </w:r>
      <w:r w:rsidR="00695D81">
        <w:t xml:space="preserve">co </w:t>
      </w:r>
      <w:r w:rsidR="001E6CEE">
        <w:t>r</w:t>
      </w:r>
      <w:r w:rsidR="00695D81">
        <w:t>egión del Eje Cafetero, que comprende los departamentos de Caldas, Quindío, Risaralda, Norte del Valle y Occidente del Tolima.</w:t>
      </w:r>
    </w:p>
    <w:p w14:paraId="094F77C5" w14:textId="77777777" w:rsidR="00695D81" w:rsidRDefault="00695D81" w:rsidP="00695D81">
      <w:pPr>
        <w:pStyle w:val="NoSpacing"/>
      </w:pPr>
    </w:p>
    <w:p w14:paraId="48B27CCF" w14:textId="6B868916" w:rsidR="00695D81" w:rsidRDefault="00695D81" w:rsidP="00695D81">
      <w:pPr>
        <w:pStyle w:val="NoSpacing"/>
      </w:pPr>
      <w:r>
        <w:t xml:space="preserve">La </w:t>
      </w:r>
      <w:r w:rsidR="00BC1B61">
        <w:t>i</w:t>
      </w:r>
      <w:r>
        <w:t xml:space="preserve">nfraestructura </w:t>
      </w:r>
      <w:r w:rsidR="00BC1B61">
        <w:t>c</w:t>
      </w:r>
      <w:r>
        <w:t xml:space="preserve">olombiana de </w:t>
      </w:r>
      <w:r w:rsidR="00BC1B61">
        <w:t>d</w:t>
      </w:r>
      <w:r>
        <w:t xml:space="preserve">atos </w:t>
      </w:r>
      <w:r w:rsidR="00BC1B61">
        <w:t>e</w:t>
      </w:r>
      <w:r>
        <w:t xml:space="preserve">spaciales (ICDE o IDE por sus características) definida en el </w:t>
      </w:r>
      <w:r w:rsidR="00BC1B61">
        <w:t>d</w:t>
      </w:r>
      <w:r>
        <w:t xml:space="preserve">ecreto 3851 </w:t>
      </w:r>
      <w:r w:rsidR="001E6CEE">
        <w:t xml:space="preserve">de 2006 </w:t>
      </w:r>
      <w:r>
        <w:t xml:space="preserve">desglosa 4 categorías: </w:t>
      </w:r>
    </w:p>
    <w:p w14:paraId="026AEC8A" w14:textId="77777777" w:rsidR="00695D81" w:rsidRDefault="00695D81" w:rsidP="00695D81">
      <w:pPr>
        <w:pStyle w:val="NoSpacing"/>
      </w:pPr>
    </w:p>
    <w:p w14:paraId="5B012DB8" w14:textId="77777777" w:rsidR="00695D81" w:rsidRDefault="00695D81" w:rsidP="00427E2F">
      <w:pPr>
        <w:pStyle w:val="NoSpacing"/>
        <w:numPr>
          <w:ilvl w:val="0"/>
          <w:numId w:val="35"/>
        </w:numPr>
      </w:pPr>
      <w:r w:rsidRPr="001D5DC9">
        <w:rPr>
          <w:b/>
        </w:rPr>
        <w:t>Datos estadísticos:</w:t>
      </w:r>
      <w:r>
        <w:t xml:space="preserve"> Información estadística generada por registros administrativos, censos o encuestas sobre aspectos socioeconómicos y demográficos.</w:t>
      </w:r>
    </w:p>
    <w:p w14:paraId="5743BF8A" w14:textId="72019AC9" w:rsidR="00695D81" w:rsidRDefault="00695D81" w:rsidP="00427E2F">
      <w:pPr>
        <w:pStyle w:val="NoSpacing"/>
        <w:numPr>
          <w:ilvl w:val="0"/>
          <w:numId w:val="35"/>
        </w:numPr>
      </w:pPr>
      <w:r w:rsidRPr="001D5DC9">
        <w:rPr>
          <w:b/>
        </w:rPr>
        <w:t>Datos espaciales:</w:t>
      </w:r>
      <w:r>
        <w:t xml:space="preserve"> Información geo</w:t>
      </w:r>
      <w:r w:rsidR="00DC5AA1">
        <w:t>espacial</w:t>
      </w:r>
      <w:r>
        <w:t xml:space="preserve"> relativa a catastro, inventarios de infraestructura física, recursos minerales, hídricos, vegetales y biodiversidad, geología, geomorfología, suelos, amenazas naturales, climatología, cobertura y uso del suelo, oceanografía, batimetría, registro de propiedad inmobiliaria, listado de direcciones de edificaciones urbanas y rurales, conexiones de servicios públicos domiciliarios, entre otros.</w:t>
      </w:r>
    </w:p>
    <w:p w14:paraId="5D17FDDA" w14:textId="77777777" w:rsidR="00695D81" w:rsidRDefault="00695D81" w:rsidP="00427E2F">
      <w:pPr>
        <w:pStyle w:val="NoSpacing"/>
        <w:numPr>
          <w:ilvl w:val="0"/>
          <w:numId w:val="35"/>
        </w:numPr>
      </w:pPr>
      <w:r w:rsidRPr="001D5DC9">
        <w:rPr>
          <w:b/>
        </w:rPr>
        <w:lastRenderedPageBreak/>
        <w:t>Datos sobre personas:</w:t>
      </w:r>
      <w:r>
        <w:t xml:space="preserve"> Registro de hechos vitales y migraciones que sirvan para actualizar la información censal de población, cobertura de protección social, registros educativos, registro mercantil, registro de contribuyentes, beneficiarios de subsidios, damnificados y otros de la misma índole.</w:t>
      </w:r>
    </w:p>
    <w:p w14:paraId="7C728389" w14:textId="66D7B30E" w:rsidR="00695D81" w:rsidRDefault="00695D81" w:rsidP="00427E2F">
      <w:pPr>
        <w:pStyle w:val="NoSpacing"/>
        <w:numPr>
          <w:ilvl w:val="0"/>
          <w:numId w:val="35"/>
        </w:numPr>
      </w:pPr>
      <w:r w:rsidRPr="001D5DC9">
        <w:rPr>
          <w:b/>
        </w:rPr>
        <w:t>Datos generados en entidades territoriales y regionales:</w:t>
      </w:r>
      <w:r>
        <w:t xml:space="preserve"> Bases de datos administradas por </w:t>
      </w:r>
      <w:r w:rsidR="00393B86">
        <w:t>g</w:t>
      </w:r>
      <w:r>
        <w:t xml:space="preserve">obernaciones, </w:t>
      </w:r>
      <w:r w:rsidR="00393B86">
        <w:t>m</w:t>
      </w:r>
      <w:r>
        <w:t>unicipios, entes regionales, provinciales, locales y entes no gubernamentales que voluntariamente se incorporan al sistema.</w:t>
      </w:r>
    </w:p>
    <w:p w14:paraId="502D1BD3" w14:textId="77777777" w:rsidR="00695D81" w:rsidRDefault="00695D81" w:rsidP="00695D81">
      <w:pPr>
        <w:pStyle w:val="NoSpacing"/>
      </w:pPr>
    </w:p>
    <w:p w14:paraId="6D914DA2" w14:textId="7245A74E" w:rsidR="00695D81" w:rsidRDefault="00695D81" w:rsidP="00695D81">
      <w:pPr>
        <w:pStyle w:val="NoSpacing"/>
        <w:rPr>
          <w:rFonts w:eastAsiaTheme="majorEastAsia"/>
        </w:rPr>
      </w:pPr>
      <w:r>
        <w:t xml:space="preserve">En el </w:t>
      </w:r>
      <w:ins w:id="2707" w:author="Camilo Cabrera" w:date="2017-12-11T15:12:00Z">
        <w:r w:rsidR="00712EE2">
          <w:t>D</w:t>
        </w:r>
      </w:ins>
      <w:del w:id="2708" w:author="Camilo Cabrera" w:date="2017-12-11T15:12:00Z">
        <w:r w:rsidDel="00712EE2">
          <w:delText>d</w:delText>
        </w:r>
      </w:del>
      <w:r>
        <w:t xml:space="preserve">epartamento del Huila, bajo la ordenanza No. 037 de 1998 </w:t>
      </w:r>
      <w:r w:rsidRPr="00B00034">
        <w:rPr>
          <w:i/>
        </w:rPr>
        <w:t xml:space="preserve">“Por la cual se crea y organiza la red de información del </w:t>
      </w:r>
      <w:r w:rsidR="00EC32D1">
        <w:rPr>
          <w:i/>
        </w:rPr>
        <w:t>d</w:t>
      </w:r>
      <w:r w:rsidRPr="00B00034">
        <w:rPr>
          <w:i/>
        </w:rPr>
        <w:t>epartamento del Huila”</w:t>
      </w:r>
      <w:r>
        <w:t xml:space="preserve">, se inicia el proceso de estructuración, aplicación y consolidación de un </w:t>
      </w:r>
      <w:r w:rsidR="00EC32D1">
        <w:t>s</w:t>
      </w:r>
      <w:r>
        <w:t xml:space="preserve">istema de </w:t>
      </w:r>
      <w:r w:rsidR="00EC32D1">
        <w:t>i</w:t>
      </w:r>
      <w:r>
        <w:t xml:space="preserve">nformación </w:t>
      </w:r>
      <w:r w:rsidR="00EC32D1">
        <w:t>r</w:t>
      </w:r>
      <w:r>
        <w:t xml:space="preserve">egional (SIR), estructurando y ampliando su oferta de información tanto institucional como sectorial del departamento, en temáticas </w:t>
      </w:r>
      <w:r>
        <w:rPr>
          <w:rFonts w:eastAsiaTheme="majorEastAsia"/>
        </w:rPr>
        <w:t xml:space="preserve">como </w:t>
      </w:r>
      <w:r w:rsidRPr="51D63E8F">
        <w:rPr>
          <w:rFonts w:eastAsiaTheme="majorEastAsia"/>
        </w:rPr>
        <w:t>la cultura, calidad de vida, productividad, finanzas públicas, económicas, etc. Este sistema hace parte de la categoría de “</w:t>
      </w:r>
      <w:r w:rsidRPr="51D63E8F">
        <w:rPr>
          <w:rFonts w:eastAsiaTheme="majorEastAsia"/>
          <w:i/>
        </w:rPr>
        <w:t>datos generados en entidades territoriales y regionales</w:t>
      </w:r>
      <w:r w:rsidRPr="51D63E8F">
        <w:rPr>
          <w:rFonts w:eastAsiaTheme="majorEastAsia"/>
        </w:rPr>
        <w:t>” y juga</w:t>
      </w:r>
      <w:r>
        <w:rPr>
          <w:rFonts w:eastAsiaTheme="majorEastAsia"/>
        </w:rPr>
        <w:t>rá</w:t>
      </w:r>
      <w:r w:rsidRPr="51D63E8F">
        <w:rPr>
          <w:rFonts w:eastAsiaTheme="majorEastAsia"/>
        </w:rPr>
        <w:t xml:space="preserve"> su rol respectivo en el IDE. </w:t>
      </w:r>
    </w:p>
    <w:p w14:paraId="7A5C33D6" w14:textId="77777777" w:rsidR="00695D81" w:rsidRDefault="00695D81" w:rsidP="00695D81">
      <w:pPr>
        <w:pStyle w:val="NoSpacing"/>
      </w:pPr>
    </w:p>
    <w:p w14:paraId="3E3D9FD7" w14:textId="2138F8B1" w:rsidR="00695D81" w:rsidRDefault="00695D81" w:rsidP="00695D81">
      <w:pPr>
        <w:pStyle w:val="NoSpacing"/>
      </w:pPr>
      <w:r>
        <w:t xml:space="preserve">De igual manera, se logró implementar el </w:t>
      </w:r>
      <w:r w:rsidR="00EC32D1">
        <w:t>s</w:t>
      </w:r>
      <w:r>
        <w:t xml:space="preserve">istema de </w:t>
      </w:r>
      <w:r w:rsidR="00EC32D1">
        <w:t>i</w:t>
      </w:r>
      <w:r>
        <w:t xml:space="preserve">nformación </w:t>
      </w:r>
      <w:r w:rsidR="00EC32D1">
        <w:t>geográfico</w:t>
      </w:r>
      <w:r>
        <w:t xml:space="preserve"> del </w:t>
      </w:r>
      <w:r w:rsidR="00393B86">
        <w:t>departamento de</w:t>
      </w:r>
      <w:r w:rsidR="00EC32D1">
        <w:t xml:space="preserve"> </w:t>
      </w:r>
      <w:r>
        <w:t xml:space="preserve">Huila (SIGDEHU) como herramienta para la planificación, desarrollo económico y de seguimiento al </w:t>
      </w:r>
      <w:r w:rsidR="00EC32D1">
        <w:t>p</w:t>
      </w:r>
      <w:r>
        <w:t xml:space="preserve">lan de </w:t>
      </w:r>
      <w:r w:rsidR="00EC32D1">
        <w:t>o</w:t>
      </w:r>
      <w:r>
        <w:t xml:space="preserve">rdenamiento </w:t>
      </w:r>
      <w:r w:rsidR="00EC32D1">
        <w:t>t</w:t>
      </w:r>
      <w:r>
        <w:t xml:space="preserve">erritorial </w:t>
      </w:r>
      <w:r w:rsidR="00EC32D1">
        <w:t>d</w:t>
      </w:r>
      <w:r>
        <w:t>epartamental</w:t>
      </w:r>
      <w:r w:rsidR="00393B86">
        <w:t xml:space="preserve"> (POTD)</w:t>
      </w:r>
      <w:r>
        <w:t xml:space="preserve">. El SIGDEHU tiene su origen en la formulación del </w:t>
      </w:r>
      <w:r w:rsidR="00393B86">
        <w:t>POTD</w:t>
      </w:r>
      <w:r>
        <w:t xml:space="preserve"> bajo la </w:t>
      </w:r>
      <w:r w:rsidR="00EC32D1">
        <w:t>o</w:t>
      </w:r>
      <w:r>
        <w:t>rdenanza No. 078 de 2000, en donde, como estrategias departament</w:t>
      </w:r>
      <w:r w:rsidR="00393B86">
        <w:t>ales para su aplicación</w:t>
      </w:r>
      <w:r>
        <w:t xml:space="preserve">, se establece un </w:t>
      </w:r>
      <w:r w:rsidR="00EC32D1">
        <w:t>s</w:t>
      </w:r>
      <w:r>
        <w:t xml:space="preserve">istema de </w:t>
      </w:r>
      <w:r w:rsidR="00EC32D1">
        <w:t>a</w:t>
      </w:r>
      <w:r>
        <w:t xml:space="preserve">sistencia </w:t>
      </w:r>
      <w:r w:rsidR="00EC32D1">
        <w:t>t</w:t>
      </w:r>
      <w:r>
        <w:t xml:space="preserve">écnica </w:t>
      </w:r>
      <w:r w:rsidR="00EC32D1">
        <w:t>d</w:t>
      </w:r>
      <w:r>
        <w:t>epartamental conformada por los siguientes componentes:</w:t>
      </w:r>
    </w:p>
    <w:p w14:paraId="5D29C1C3" w14:textId="77777777" w:rsidR="00695D81" w:rsidRDefault="00695D81" w:rsidP="00695D81">
      <w:pPr>
        <w:pStyle w:val="NoSpacing"/>
      </w:pPr>
    </w:p>
    <w:p w14:paraId="25FB3AB2" w14:textId="578D157B" w:rsidR="00695D81" w:rsidRDefault="00695D81" w:rsidP="00427E2F">
      <w:pPr>
        <w:pStyle w:val="NoSpacing"/>
        <w:numPr>
          <w:ilvl w:val="0"/>
          <w:numId w:val="26"/>
        </w:numPr>
      </w:pPr>
      <w:r>
        <w:t xml:space="preserve">Banco de </w:t>
      </w:r>
      <w:r w:rsidR="00EC32D1">
        <w:t>d</w:t>
      </w:r>
      <w:r>
        <w:t xml:space="preserve">atos </w:t>
      </w:r>
      <w:r w:rsidR="00EC32D1">
        <w:t>d</w:t>
      </w:r>
      <w:r>
        <w:t>epartamental.</w:t>
      </w:r>
    </w:p>
    <w:p w14:paraId="320784E0" w14:textId="78F614C8" w:rsidR="00695D81" w:rsidRDefault="00695D81" w:rsidP="00427E2F">
      <w:pPr>
        <w:pStyle w:val="NoSpacing"/>
        <w:numPr>
          <w:ilvl w:val="0"/>
          <w:numId w:val="26"/>
        </w:numPr>
      </w:pPr>
      <w:r>
        <w:t xml:space="preserve">Banco de </w:t>
      </w:r>
      <w:r w:rsidR="00EC32D1">
        <w:t>c</w:t>
      </w:r>
      <w:r>
        <w:t xml:space="preserve">artografía </w:t>
      </w:r>
      <w:r w:rsidR="00EC32D1">
        <w:t>t</w:t>
      </w:r>
      <w:r>
        <w:t xml:space="preserve">emática de preferencia georeferenciada – </w:t>
      </w:r>
      <w:r w:rsidR="00EC32D1">
        <w:t>s</w:t>
      </w:r>
      <w:r>
        <w:t xml:space="preserve">istema de </w:t>
      </w:r>
      <w:r w:rsidR="00EC32D1">
        <w:t>i</w:t>
      </w:r>
      <w:r>
        <w:t xml:space="preserve">nformación </w:t>
      </w:r>
      <w:r w:rsidR="00EC32D1">
        <w:t>g</w:t>
      </w:r>
      <w:r>
        <w:t xml:space="preserve">eográfico </w:t>
      </w:r>
      <w:r w:rsidR="00EC32D1">
        <w:t>d</w:t>
      </w:r>
      <w:r>
        <w:t>epartamental.</w:t>
      </w:r>
    </w:p>
    <w:p w14:paraId="6581406B" w14:textId="6C6B577A" w:rsidR="00695D81" w:rsidRDefault="00695D81" w:rsidP="00427E2F">
      <w:pPr>
        <w:pStyle w:val="NoSpacing"/>
        <w:numPr>
          <w:ilvl w:val="0"/>
          <w:numId w:val="26"/>
        </w:numPr>
      </w:pPr>
      <w:r>
        <w:t xml:space="preserve">Unidad </w:t>
      </w:r>
      <w:r w:rsidR="00EC32D1">
        <w:t>t</w:t>
      </w:r>
      <w:r>
        <w:t>écnica del POTD y apoyo a la gestión territorial municipal.</w:t>
      </w:r>
    </w:p>
    <w:p w14:paraId="2A9127CF" w14:textId="77777777" w:rsidR="00695D81" w:rsidRDefault="00695D81" w:rsidP="00695D81">
      <w:pPr>
        <w:pStyle w:val="NoSpacing"/>
      </w:pPr>
    </w:p>
    <w:p w14:paraId="1DB0E8FF" w14:textId="7B5C26CD" w:rsidR="00695D81" w:rsidRDefault="00695D81" w:rsidP="00695D81">
      <w:pPr>
        <w:pStyle w:val="NoSpacing"/>
      </w:pPr>
      <w:r w:rsidRPr="004D3733">
        <w:t xml:space="preserve">El SIGDEHU fue creado en el </w:t>
      </w:r>
      <w:r w:rsidR="00BA0DD1">
        <w:t>d</w:t>
      </w:r>
      <w:r w:rsidRPr="004D3733">
        <w:t xml:space="preserve">epartamento </w:t>
      </w:r>
      <w:r w:rsidR="00BA0DD1">
        <w:t>a</w:t>
      </w:r>
      <w:r w:rsidRPr="004D3733">
        <w:t xml:space="preserve">dministrativo del </w:t>
      </w:r>
      <w:r w:rsidR="00BA0DD1">
        <w:t>d</w:t>
      </w:r>
      <w:r w:rsidRPr="004D3733">
        <w:t>epartamento del Huila en el año 2005 en convenio con el Instituto Geográfico Agustín Codazzi, donde se implementó el repositorio para la información geo</w:t>
      </w:r>
      <w:r w:rsidR="00DC5AA1">
        <w:t>espacial</w:t>
      </w:r>
      <w:r w:rsidRPr="004D3733">
        <w:t xml:space="preserve">, el cual, en su momento, no contenía mayor información. El departamento en su función de </w:t>
      </w:r>
      <w:r w:rsidRPr="004D3733">
        <w:lastRenderedPageBreak/>
        <w:t>actualización, captación y gestión de información ha captado información de diferentes entidades ter</w:t>
      </w:r>
      <w:r w:rsidR="00EC32D1">
        <w:t>ritoriales y diferentes temática</w:t>
      </w:r>
      <w:r w:rsidRPr="004D3733">
        <w:t>s que han servido para la toma de decisiones.</w:t>
      </w:r>
      <w:r>
        <w:t xml:space="preserve"> Este sistema</w:t>
      </w:r>
      <w:r w:rsidRPr="004D3733">
        <w:t xml:space="preserve"> entra en la categoría de “d</w:t>
      </w:r>
      <w:r w:rsidR="00393B86">
        <w:t>atos espaciales” definido por un</w:t>
      </w:r>
      <w:r w:rsidRPr="004D3733">
        <w:t xml:space="preserve"> IDE.</w:t>
      </w:r>
    </w:p>
    <w:p w14:paraId="26E74C57" w14:textId="77777777" w:rsidR="00695D81" w:rsidRDefault="00695D81" w:rsidP="00695D81">
      <w:pPr>
        <w:spacing w:after="0" w:line="240" w:lineRule="auto"/>
      </w:pPr>
      <w:r>
        <w:br w:type="page"/>
      </w:r>
    </w:p>
    <w:p w14:paraId="126866F2" w14:textId="77777777" w:rsidR="00695D81" w:rsidRDefault="00695D81" w:rsidP="00441916">
      <w:pPr>
        <w:pStyle w:val="Heading1"/>
      </w:pPr>
      <w:bookmarkStart w:id="2709" w:name="_Toc474075191"/>
      <w:bookmarkStart w:id="2710" w:name="_Toc500793560"/>
      <w:r w:rsidRPr="00441916">
        <w:lastRenderedPageBreak/>
        <w:t>Justificación</w:t>
      </w:r>
      <w:bookmarkEnd w:id="2709"/>
      <w:bookmarkEnd w:id="2710"/>
    </w:p>
    <w:p w14:paraId="4A421460" w14:textId="77777777" w:rsidR="00695D81" w:rsidRDefault="00695D81" w:rsidP="00695D81">
      <w:pPr>
        <w:pStyle w:val="NoSpacing"/>
      </w:pPr>
    </w:p>
    <w:p w14:paraId="4D16EF49" w14:textId="7D488641" w:rsidR="00CD0F53" w:rsidRPr="00CD0F53" w:rsidRDefault="00864F42" w:rsidP="00CD0F53">
      <w:pPr>
        <w:pStyle w:val="NoSpacing"/>
      </w:pPr>
      <w:r>
        <w:t xml:space="preserve">En la actualidad el medio se </w:t>
      </w:r>
      <w:r w:rsidR="00CD0F53" w:rsidRPr="00CD0F53">
        <w:t xml:space="preserve">tiene gran cantidad de sistemas </w:t>
      </w:r>
      <w:r>
        <w:t xml:space="preserve">información </w:t>
      </w:r>
      <w:r w:rsidR="00CD0F53" w:rsidRPr="00CD0F53">
        <w:t xml:space="preserve"> de diferentes fabricantes, aplicativos de negocio a medida o adquiridos. Cada sistema responde a una serie de necesidades específicas. El número de aplicaciones informáticas ha crecido exponencialmente y se ha convertido en un problema para muchas empresas la </w:t>
      </w:r>
      <w:r w:rsidR="00CD0F53" w:rsidRPr="00CD0F53">
        <w:rPr>
          <w:b/>
          <w:bCs/>
        </w:rPr>
        <w:t>administración</w:t>
      </w:r>
      <w:r w:rsidR="00CD0F53" w:rsidRPr="00CD0F53">
        <w:t>, el </w:t>
      </w:r>
      <w:r w:rsidR="00CD0F53" w:rsidRPr="00CD0F53">
        <w:rPr>
          <w:b/>
          <w:bCs/>
        </w:rPr>
        <w:t>acceso a la información</w:t>
      </w:r>
      <w:r w:rsidR="00CD0F53" w:rsidRPr="00CD0F53">
        <w:t>, la </w:t>
      </w:r>
      <w:r w:rsidR="00CD0F53" w:rsidRPr="00CD0F53">
        <w:rPr>
          <w:b/>
          <w:bCs/>
        </w:rPr>
        <w:t>gestión de los costes</w:t>
      </w:r>
      <w:r w:rsidR="00CD0F53" w:rsidRPr="00CD0F53">
        <w:t>.  En muchos casos, el disponer de numerosas aplicaciones informáticas se convierte en un problema más que en una solución.</w:t>
      </w:r>
    </w:p>
    <w:p w14:paraId="03E69D36" w14:textId="77777777" w:rsidR="00CD0F53" w:rsidRPr="00CD0F53" w:rsidRDefault="00CD0F53" w:rsidP="00CD0F53">
      <w:pPr>
        <w:pStyle w:val="NoSpacing"/>
      </w:pPr>
      <w:r w:rsidRPr="00CD0F53">
        <w:t>Los sistemas informáticos son independientes entre sí, no se comunican, por lo que la información utilizada por cualquiera de ellos en un momento determinado no es compartida por el resto, y ni mucho menos tiene por qué ser la misma información con la que se está trabajando en las demás.</w:t>
      </w:r>
    </w:p>
    <w:p w14:paraId="4129E45A" w14:textId="77777777" w:rsidR="00CD0F53" w:rsidRPr="00CD0F53" w:rsidRDefault="00CD0F53" w:rsidP="00CD0F53">
      <w:pPr>
        <w:pStyle w:val="NoSpacing"/>
      </w:pPr>
      <w:r w:rsidRPr="00CD0F53">
        <w:t>La integración de sistemas afecta tanto al hardware como al software.</w:t>
      </w:r>
    </w:p>
    <w:p w14:paraId="7F2A3253" w14:textId="77777777" w:rsidR="00CD0F53" w:rsidRPr="00CD0F53" w:rsidRDefault="00CD0F53" w:rsidP="00CD0F53">
      <w:pPr>
        <w:pStyle w:val="NoSpacing"/>
      </w:pPr>
      <w:r w:rsidRPr="00CD0F53">
        <w:rPr>
          <w:b/>
          <w:bCs/>
        </w:rPr>
        <w:t>INTEGRANDO LOS SISTEMAS CONSEGUIMOS:</w:t>
      </w:r>
    </w:p>
    <w:p w14:paraId="10D98DFF" w14:textId="77777777" w:rsidR="00CD0F53" w:rsidRPr="00CD0F53" w:rsidRDefault="00CD0F53" w:rsidP="00CD0F53">
      <w:pPr>
        <w:pStyle w:val="NoSpacing"/>
      </w:pPr>
      <w:r w:rsidRPr="00CD0F53">
        <w:t>– Conectar aplicaciones o sistemas informáticos.</w:t>
      </w:r>
    </w:p>
    <w:p w14:paraId="05291C39" w14:textId="77777777" w:rsidR="00CD0F53" w:rsidRPr="00CD0F53" w:rsidRDefault="00CD0F53" w:rsidP="00CD0F53">
      <w:pPr>
        <w:pStyle w:val="NoSpacing"/>
      </w:pPr>
      <w:r w:rsidRPr="00CD0F53">
        <w:t>– Compartimos información.</w:t>
      </w:r>
    </w:p>
    <w:p w14:paraId="152C6D1C" w14:textId="77777777" w:rsidR="00CD0F53" w:rsidRPr="00CD0F53" w:rsidRDefault="00CD0F53" w:rsidP="00CD0F53">
      <w:pPr>
        <w:pStyle w:val="NoSpacing"/>
      </w:pPr>
      <w:r w:rsidRPr="00CD0F53">
        <w:t>– Eliminamos puntos de fallo.</w:t>
      </w:r>
    </w:p>
    <w:p w14:paraId="646279B3" w14:textId="77777777" w:rsidR="00CD0F53" w:rsidRPr="00CD0F53" w:rsidRDefault="00CD0F53" w:rsidP="00CD0F53">
      <w:pPr>
        <w:pStyle w:val="NoSpacing"/>
      </w:pPr>
      <w:r w:rsidRPr="00CD0F53">
        <w:t>– Generamos ahorros de costos.</w:t>
      </w:r>
    </w:p>
    <w:p w14:paraId="30E3C083" w14:textId="77777777" w:rsidR="00CD0F53" w:rsidRPr="00CD0F53" w:rsidRDefault="00CD0F53" w:rsidP="00CD0F53">
      <w:pPr>
        <w:pStyle w:val="NoSpacing"/>
      </w:pPr>
      <w:r w:rsidRPr="00CD0F53">
        <w:t>– Evitamos errores y reprocesos.</w:t>
      </w:r>
    </w:p>
    <w:p w14:paraId="2C5D3E6D" w14:textId="77777777" w:rsidR="00CD0F53" w:rsidRPr="00CD0F53" w:rsidRDefault="00CD0F53" w:rsidP="00CD0F53">
      <w:pPr>
        <w:pStyle w:val="NoSpacing"/>
      </w:pPr>
      <w:r w:rsidRPr="00CD0F53">
        <w:t>– Mejoramos la eficicencia.</w:t>
      </w:r>
    </w:p>
    <w:p w14:paraId="1030B777" w14:textId="77777777" w:rsidR="00CD0F53" w:rsidRPr="00CD0F53" w:rsidRDefault="00CD0F53" w:rsidP="00CD0F53">
      <w:pPr>
        <w:pStyle w:val="NoSpacing"/>
      </w:pPr>
      <w:r w:rsidRPr="00CD0F53">
        <w:t>– Confiamos en la información.</w:t>
      </w:r>
    </w:p>
    <w:p w14:paraId="37FAF7DE" w14:textId="77777777" w:rsidR="00CD0F53" w:rsidRPr="00CD0F53" w:rsidRDefault="00CD0F53" w:rsidP="00CD0F53">
      <w:pPr>
        <w:pStyle w:val="NoSpacing"/>
      </w:pPr>
      <w:r w:rsidRPr="00CD0F53">
        <w:t>– Llegamos a conocer lo que realmente pasa y podemos tomar decisiones más precisas y rápidas</w:t>
      </w:r>
    </w:p>
    <w:p w14:paraId="3203DCDC" w14:textId="77777777" w:rsidR="00CD0F53" w:rsidRPr="00CD0F53" w:rsidRDefault="00CD0F53" w:rsidP="00CD0F53">
      <w:pPr>
        <w:pStyle w:val="NoSpacing"/>
      </w:pPr>
      <w:r w:rsidRPr="00CD0F53">
        <w:t>http://www.zendos.es/soluciones-empresariales/integracion-de-sistemas/</w:t>
      </w:r>
    </w:p>
    <w:p w14:paraId="4EF6F207" w14:textId="77777777" w:rsidR="00695D81" w:rsidRPr="00CD0F53" w:rsidRDefault="00695D81" w:rsidP="00695D81">
      <w:pPr>
        <w:pStyle w:val="NoSpacing"/>
      </w:pPr>
    </w:p>
    <w:p w14:paraId="72AFE1C3" w14:textId="43F1245D" w:rsidR="00695D81" w:rsidRPr="007E581E" w:rsidRDefault="00695D81" w:rsidP="00214A38">
      <w:pPr>
        <w:pStyle w:val="Heading1"/>
        <w:pPrChange w:id="2711" w:author="Camilo Cabrera" w:date="2017-12-11T22:30:00Z">
          <w:pPr>
            <w:pStyle w:val="Heading2"/>
          </w:pPr>
        </w:pPrChange>
      </w:pPr>
      <w:bookmarkStart w:id="2712" w:name="_Toc474075192"/>
      <w:bookmarkStart w:id="2713" w:name="_Toc500793561"/>
      <w:r w:rsidRPr="007E581E">
        <w:lastRenderedPageBreak/>
        <w:t>Recomendaciones</w:t>
      </w:r>
      <w:bookmarkEnd w:id="2712"/>
      <w:r w:rsidR="007E581E" w:rsidRPr="007E581E">
        <w:t xml:space="preserve"> </w:t>
      </w:r>
      <w:del w:id="2714" w:author="Camilo Cabrera" w:date="2017-12-11T22:31:00Z">
        <w:r w:rsidR="007E581E" w:rsidRPr="007E581E" w:rsidDel="00F71D26">
          <w:delText xml:space="preserve"> …(</w:delText>
        </w:r>
        <w:r w:rsidR="007E581E" w:rsidDel="00F71D26">
          <w:delText xml:space="preserve"> para la red neuronal…..una tiene que ser en la creación de la SECRETARA TIC DEL DEPARTAMENTO</w:delText>
        </w:r>
        <w:r w:rsidR="000972C9" w:rsidDel="00F71D26">
          <w:delText xml:space="preserve">, </w:delText>
        </w:r>
        <w:r w:rsidR="006C4C2C" w:rsidDel="00F71D26">
          <w:delText>otra</w:delText>
        </w:r>
        <w:r w:rsidR="000972C9" w:rsidDel="00F71D26">
          <w:delText xml:space="preserve"> en la recomendación de la IMPLEMENTACION DE LOS SISTEMAS DE INFORMACION DE CADA SECRETARIA… ESTAMOS POR ENCIMA DE ELLOS</w:delText>
        </w:r>
        <w:r w:rsidR="007E581E" w:rsidDel="00F71D26">
          <w:delText>)</w:delText>
        </w:r>
      </w:del>
      <w:bookmarkEnd w:id="2713"/>
    </w:p>
    <w:p w14:paraId="6074F345" w14:textId="77777777" w:rsidR="00695D81" w:rsidRDefault="00695D81" w:rsidP="00695D81">
      <w:pPr>
        <w:pStyle w:val="NoSpacing"/>
      </w:pPr>
    </w:p>
    <w:p w14:paraId="01A57A9B" w14:textId="5EF8263F" w:rsidR="00695D81" w:rsidRDefault="00695D81" w:rsidP="00695D81">
      <w:pPr>
        <w:pStyle w:val="NoSpacing"/>
      </w:pPr>
      <w:r>
        <w:t>S</w:t>
      </w:r>
      <w:r w:rsidRPr="00CA4790">
        <w:t xml:space="preserve">e </w:t>
      </w:r>
      <w:r>
        <w:t>busca</w:t>
      </w:r>
      <w:r w:rsidRPr="00CA4790">
        <w:t xml:space="preserve"> mitigar, a través de software, hardware, talento humano y control de métricas</w:t>
      </w:r>
      <w:r w:rsidR="001B77D5">
        <w:t>,</w:t>
      </w:r>
      <w:r w:rsidRPr="00CA4790">
        <w:t xml:space="preserve"> cada falencia en el flujo de procesos del SIR. En la siguiente imagen se relacionan las recomendaciones por proceso presente en el SIR:</w:t>
      </w:r>
    </w:p>
    <w:p w14:paraId="2CFFA09A" w14:textId="77777777" w:rsidR="00695D81" w:rsidRDefault="00695D81" w:rsidP="00695D81">
      <w:pPr>
        <w:pStyle w:val="NoSpacing"/>
      </w:pPr>
    </w:p>
    <w:p w14:paraId="65C108B0" w14:textId="77777777" w:rsidR="00695D81" w:rsidRPr="00E05347" w:rsidRDefault="00695D81" w:rsidP="00427E2F">
      <w:pPr>
        <w:pStyle w:val="NoSpacing"/>
        <w:numPr>
          <w:ilvl w:val="0"/>
          <w:numId w:val="36"/>
        </w:numPr>
        <w:rPr>
          <w:b/>
          <w:i/>
        </w:rPr>
      </w:pPr>
      <w:r w:rsidRPr="00E05347">
        <w:rPr>
          <w:b/>
          <w:i/>
        </w:rPr>
        <w:t>Procesos</w:t>
      </w:r>
      <w:r>
        <w:rPr>
          <w:b/>
          <w:i/>
        </w:rPr>
        <w:t>:</w:t>
      </w:r>
    </w:p>
    <w:p w14:paraId="3977327C" w14:textId="77777777" w:rsidR="00695D81" w:rsidRDefault="00695D81" w:rsidP="00695D81">
      <w:pPr>
        <w:pStyle w:val="NoSpacing"/>
      </w:pPr>
    </w:p>
    <w:p w14:paraId="6840D81F" w14:textId="0479CBA3" w:rsidR="00680E48" w:rsidRDefault="00680E48" w:rsidP="00680E48">
      <w:pPr>
        <w:pStyle w:val="Caption"/>
        <w:jc w:val="center"/>
      </w:pPr>
      <w:bookmarkStart w:id="2715" w:name="_Toc482730669"/>
      <w:r>
        <w:t xml:space="preserve">Figura </w:t>
      </w:r>
      <w:r w:rsidR="004E050C">
        <w:fldChar w:fldCharType="begin"/>
      </w:r>
      <w:r w:rsidR="004E050C">
        <w:instrText xml:space="preserve"> SEQ Figura \* ARABIC </w:instrText>
      </w:r>
      <w:r w:rsidR="004E050C">
        <w:fldChar w:fldCharType="separate"/>
      </w:r>
      <w:r w:rsidR="00BA1763">
        <w:rPr>
          <w:noProof/>
        </w:rPr>
        <w:t>7</w:t>
      </w:r>
      <w:r w:rsidR="004E050C">
        <w:rPr>
          <w:noProof/>
        </w:rPr>
        <w:fldChar w:fldCharType="end"/>
      </w:r>
      <w:r>
        <w:t xml:space="preserve">: </w:t>
      </w:r>
      <w:r w:rsidRPr="00B177E0">
        <w:t>Recomendaciones para el SIR basado en las principales falencias identificadas</w:t>
      </w:r>
      <w:bookmarkEnd w:id="2715"/>
    </w:p>
    <w:p w14:paraId="0E1D3ABE" w14:textId="77777777" w:rsidR="00695D81" w:rsidRDefault="00695D81" w:rsidP="00695D81">
      <w:pPr>
        <w:pStyle w:val="NoSpacing"/>
        <w:jc w:val="center"/>
      </w:pPr>
      <w:r w:rsidRPr="00795233">
        <w:rPr>
          <w:rFonts w:asciiTheme="majorHAnsi" w:hAnsiTheme="majorHAnsi"/>
          <w:noProof/>
          <w:lang w:val="en-US"/>
        </w:rPr>
        <w:drawing>
          <wp:inline distT="114300" distB="114300" distL="114300" distR="114300" wp14:anchorId="3D1F2D81" wp14:editId="702190FE">
            <wp:extent cx="5081853" cy="2618509"/>
            <wp:effectExtent l="0" t="0" r="5080" b="0"/>
            <wp:docPr id="10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2"/>
                    <a:srcRect/>
                    <a:stretch>
                      <a:fillRect/>
                    </a:stretch>
                  </pic:blipFill>
                  <pic:spPr>
                    <a:xfrm>
                      <a:off x="0" y="0"/>
                      <a:ext cx="5086117" cy="2620706"/>
                    </a:xfrm>
                    <a:prstGeom prst="rect">
                      <a:avLst/>
                    </a:prstGeom>
                    <a:ln/>
                  </pic:spPr>
                </pic:pic>
              </a:graphicData>
            </a:graphic>
          </wp:inline>
        </w:drawing>
      </w:r>
    </w:p>
    <w:p w14:paraId="0660773A" w14:textId="5964FAAC" w:rsidR="00417729" w:rsidRDefault="00695D81" w:rsidP="00695D81">
      <w:pPr>
        <w:pStyle w:val="NoSpacing"/>
        <w:jc w:val="center"/>
        <w:rPr>
          <w:i/>
          <w:sz w:val="20"/>
        </w:rPr>
      </w:pPr>
      <w:r w:rsidRPr="00417729">
        <w:rPr>
          <w:b/>
          <w:i/>
          <w:sz w:val="20"/>
        </w:rPr>
        <w:t>Fuente:</w:t>
      </w:r>
      <w:r w:rsidR="00417729">
        <w:rPr>
          <w:b/>
          <w:i/>
          <w:sz w:val="20"/>
        </w:rPr>
        <w:t xml:space="preserve"> </w:t>
      </w:r>
      <w:r w:rsidR="00417729">
        <w:rPr>
          <w:i/>
          <w:sz w:val="20"/>
        </w:rPr>
        <w:t>Gobernación del Huila.</w:t>
      </w:r>
    </w:p>
    <w:p w14:paraId="126339B5" w14:textId="1EC26D47" w:rsidR="00695D81" w:rsidRDefault="00417729" w:rsidP="00695D81">
      <w:pPr>
        <w:pStyle w:val="NoSpacing"/>
        <w:jc w:val="center"/>
        <w:rPr>
          <w:i/>
          <w:sz w:val="20"/>
        </w:rPr>
      </w:pPr>
      <w:r w:rsidRPr="00417729">
        <w:rPr>
          <w:b/>
          <w:i/>
          <w:sz w:val="20"/>
        </w:rPr>
        <w:t>Elaboración:</w:t>
      </w:r>
      <w:r w:rsidRPr="00417729">
        <w:rPr>
          <w:i/>
          <w:sz w:val="20"/>
        </w:rPr>
        <w:t xml:space="preserve"> Equipo “SIR”</w:t>
      </w:r>
    </w:p>
    <w:p w14:paraId="03A98E74" w14:textId="77777777" w:rsidR="00695D81" w:rsidRDefault="00695D81" w:rsidP="00695D81">
      <w:pPr>
        <w:pStyle w:val="NoSpacing"/>
      </w:pPr>
    </w:p>
    <w:p w14:paraId="091AB93B" w14:textId="35F94F9F" w:rsidR="0094031B" w:rsidRDefault="0094031B" w:rsidP="0094031B">
      <w:pPr>
        <w:pStyle w:val="NoSpacing"/>
      </w:pPr>
      <w:r>
        <w:t>La imagen anterior refleja las recomendaciones sugeridas por las principales falencias identificadas durante el diagnóstico de la plataforma. Las recomendaciones se agrupan según el proceso al cual pertenece, las cuales se mencionan a continuación:</w:t>
      </w:r>
    </w:p>
    <w:p w14:paraId="4ED1B9FD" w14:textId="77777777" w:rsidR="0094031B" w:rsidRPr="0094031B" w:rsidRDefault="0094031B" w:rsidP="0094031B">
      <w:pPr>
        <w:pStyle w:val="NoSpacing"/>
      </w:pPr>
    </w:p>
    <w:p w14:paraId="6B5D671F" w14:textId="77777777" w:rsidR="00695D81" w:rsidRPr="00493678" w:rsidRDefault="00695D81" w:rsidP="00427E2F">
      <w:pPr>
        <w:pStyle w:val="NoSpacing"/>
        <w:numPr>
          <w:ilvl w:val="1"/>
          <w:numId w:val="36"/>
        </w:numPr>
        <w:rPr>
          <w:b/>
          <w:i/>
        </w:rPr>
      </w:pPr>
      <w:r w:rsidRPr="00493678">
        <w:rPr>
          <w:b/>
          <w:i/>
        </w:rPr>
        <w:t>Recolección y validación</w:t>
      </w:r>
    </w:p>
    <w:p w14:paraId="7949FD94" w14:textId="77777777" w:rsidR="00695D81" w:rsidRDefault="00695D81" w:rsidP="00695D81">
      <w:pPr>
        <w:pStyle w:val="NoSpacing"/>
      </w:pPr>
    </w:p>
    <w:p w14:paraId="26921792" w14:textId="1F186D74" w:rsidR="00695D81" w:rsidRDefault="00695D81" w:rsidP="00695D81">
      <w:pPr>
        <w:pStyle w:val="NoSpacing"/>
        <w:rPr>
          <w:ins w:id="2716" w:author="Camilo Cabrera" w:date="2017-12-11T22:23:00Z"/>
        </w:rPr>
      </w:pPr>
      <w:r>
        <w:t>Cada macro categoría (</w:t>
      </w:r>
      <w:r w:rsidR="0094031B">
        <w:t>g</w:t>
      </w:r>
      <w:r>
        <w:t xml:space="preserve">obernanza, </w:t>
      </w:r>
      <w:r w:rsidR="0094031B">
        <w:t>e</w:t>
      </w:r>
      <w:r>
        <w:t xml:space="preserve">conómico, </w:t>
      </w:r>
      <w:r w:rsidR="0094031B">
        <w:t>s</w:t>
      </w:r>
      <w:r>
        <w:t xml:space="preserve">ocial y </w:t>
      </w:r>
      <w:r w:rsidR="0094031B">
        <w:t>t</w:t>
      </w:r>
      <w:r>
        <w:t xml:space="preserve">erritorial) en el SIR tiene sus propios parámetros de recolección de la información, requiriendo así su propio formulario. </w:t>
      </w:r>
      <w:r w:rsidR="007850BA">
        <w:t>Se</w:t>
      </w:r>
      <w:r>
        <w:t xml:space="preserve"> recom</w:t>
      </w:r>
      <w:r w:rsidR="007850BA">
        <w:t>ienda colocar</w:t>
      </w:r>
      <w:r>
        <w:t xml:space="preserve"> </w:t>
      </w:r>
      <w:r w:rsidR="007850BA">
        <w:t xml:space="preserve">el formulario </w:t>
      </w:r>
      <w:r>
        <w:t xml:space="preserve">en la plataforma web (preferiblemente móvil) para facilitar su inserción por el usuario (o actor) y conservar consistencia en el comportamiento sociodemográfico a lo largo del tiempo. La plataforma debería conservar un orden lógico durante el </w:t>
      </w:r>
      <w:r w:rsidR="007850BA">
        <w:t>diligenciamiento</w:t>
      </w:r>
      <w:r>
        <w:t xml:space="preserve"> del formulario, es decir, el salto entre preguntas del formulario debe ser coherente. Con ello se garantiza consistencia en la recolección de datos y una validación automática a través de la plataforma. </w:t>
      </w:r>
    </w:p>
    <w:p w14:paraId="072BBA9C" w14:textId="5F7EE8DC" w:rsidR="00B03ADA" w:rsidRDefault="00B03ADA" w:rsidP="00695D81">
      <w:pPr>
        <w:pStyle w:val="NoSpacing"/>
        <w:rPr>
          <w:ins w:id="2717" w:author="Camilo Cabrera" w:date="2017-12-11T22:23:00Z"/>
        </w:rPr>
      </w:pPr>
    </w:p>
    <w:p w14:paraId="22B82381" w14:textId="04BCF857" w:rsidR="00B03ADA" w:rsidRDefault="00B03ADA" w:rsidP="00695D81">
      <w:pPr>
        <w:pStyle w:val="NoSpacing"/>
      </w:pPr>
      <w:ins w:id="2718" w:author="Camilo Cabrera" w:date="2017-12-11T22:23:00Z">
        <w:r>
          <w:t>Se recomienda que la recolección de datos sea realizada por cada Secretaría y dicha informaci</w:t>
        </w:r>
      </w:ins>
      <w:ins w:id="2719" w:author="Camilo Cabrera" w:date="2017-12-11T22:24:00Z">
        <w:r>
          <w:t>ón sea accedida a través de un API (interfaz de programación de la aplicación, por sus siglas en inglés) de la cual se conecte el SIR-SIGDEHU y otros sistemas que re</w:t>
        </w:r>
      </w:ins>
      <w:ins w:id="2720" w:author="Camilo Cabrera" w:date="2017-12-11T22:25:00Z">
        <w:r>
          <w:t xml:space="preserve">quieran dicha información de la secretaría. </w:t>
        </w:r>
      </w:ins>
    </w:p>
    <w:p w14:paraId="4D9EF8CE" w14:textId="4B13D82F" w:rsidR="00695D81" w:rsidRDefault="00695D81" w:rsidP="00695D81">
      <w:pPr>
        <w:pStyle w:val="NoSpacing"/>
        <w:rPr>
          <w:ins w:id="2721" w:author="Camilo Cabrera" w:date="2017-12-11T22:26:00Z"/>
        </w:rPr>
      </w:pPr>
    </w:p>
    <w:p w14:paraId="0233B6AB" w14:textId="47D4BA78" w:rsidR="00B03ADA" w:rsidRPr="009954C8" w:rsidRDefault="00B03ADA" w:rsidP="00B03ADA">
      <w:pPr>
        <w:spacing w:after="100"/>
        <w:rPr>
          <w:ins w:id="2722" w:author="Camilo Cabrera" w:date="2017-12-11T22:26:00Z"/>
          <w:lang w:val="es-US"/>
        </w:rPr>
      </w:pPr>
      <w:ins w:id="2723" w:author="Camilo Cabrera" w:date="2017-12-11T22:26:00Z">
        <w:r>
          <w:rPr>
            <w:lang w:val="es-US"/>
          </w:rPr>
          <w:t>En términos de talento humano, cada Entidad Facilitadora debería</w:t>
        </w:r>
        <w:r w:rsidRPr="009954C8">
          <w:rPr>
            <w:lang w:val="es-US"/>
          </w:rPr>
          <w:t xml:space="preserve"> delegar </w:t>
        </w:r>
        <w:r>
          <w:rPr>
            <w:lang w:val="es-US"/>
          </w:rPr>
          <w:t xml:space="preserve">a </w:t>
        </w:r>
        <w:r w:rsidRPr="009954C8">
          <w:rPr>
            <w:lang w:val="es-US"/>
          </w:rPr>
          <w:t xml:space="preserve">un profesional en el rol de </w:t>
        </w:r>
        <w:r w:rsidRPr="009954C8">
          <w:rPr>
            <w:b/>
            <w:i/>
            <w:lang w:val="es-US"/>
          </w:rPr>
          <w:t>Funcionario Enlace</w:t>
        </w:r>
        <w:r w:rsidRPr="009954C8">
          <w:rPr>
            <w:i/>
            <w:lang w:val="es-US"/>
          </w:rPr>
          <w:t xml:space="preserve"> </w:t>
        </w:r>
        <w:r w:rsidRPr="009954C8">
          <w:rPr>
            <w:lang w:val="es-US"/>
          </w:rPr>
          <w:t xml:space="preserve">para la comunicación </w:t>
        </w:r>
        <w:r>
          <w:rPr>
            <w:lang w:val="es-US"/>
          </w:rPr>
          <w:t>con el equipo SIR-SIGDEHU y</w:t>
        </w:r>
      </w:ins>
      <w:ins w:id="2724" w:author="Camilo Cabrera" w:date="2017-12-11T22:27:00Z">
        <w:r>
          <w:rPr>
            <w:lang w:val="es-US"/>
          </w:rPr>
          <w:t xml:space="preserve"> que sea</w:t>
        </w:r>
      </w:ins>
      <w:ins w:id="2725" w:author="Camilo Cabrera" w:date="2017-12-11T22:26:00Z">
        <w:r w:rsidRPr="009954C8">
          <w:rPr>
            <w:lang w:val="es-US"/>
          </w:rPr>
          <w:t xml:space="preserve"> la persona de quien provenga la información que se publique en la plataforma del SIR del Departamento Administrativo de </w:t>
        </w:r>
        <w:r>
          <w:rPr>
            <w:lang w:val="es-US"/>
          </w:rPr>
          <w:t>Planeación. Dicho rol funcionar</w:t>
        </w:r>
      </w:ins>
      <w:ins w:id="2726" w:author="Camilo Cabrera" w:date="2017-12-11T22:27:00Z">
        <w:r>
          <w:rPr>
            <w:lang w:val="es-US"/>
          </w:rPr>
          <w:t>ía</w:t>
        </w:r>
      </w:ins>
      <w:ins w:id="2727" w:author="Camilo Cabrera" w:date="2017-12-11T22:26:00Z">
        <w:r w:rsidRPr="009954C8">
          <w:rPr>
            <w:lang w:val="es-US"/>
          </w:rPr>
          <w:t xml:space="preserve"> como enlace entre la Entidad Facilitadora que recolecta la información y el equipo SIR-SIGDEHU del Departamento Administrativo de Planeación. Como recomendación el Funcionario Enlace debería ser la persona que mayor </w:t>
        </w:r>
        <w:r>
          <w:rPr>
            <w:lang w:val="es-US"/>
          </w:rPr>
          <w:t>interacción tenga con los datos en la Se</w:t>
        </w:r>
      </w:ins>
      <w:ins w:id="2728" w:author="Camilo Cabrera" w:date="2017-12-11T22:27:00Z">
        <w:r>
          <w:rPr>
            <w:lang w:val="es-US"/>
          </w:rPr>
          <w:t>cretaría</w:t>
        </w:r>
      </w:ins>
    </w:p>
    <w:p w14:paraId="53595592" w14:textId="5A3CEEC8" w:rsidR="00B03ADA" w:rsidRPr="00B03ADA" w:rsidRDefault="00B03ADA" w:rsidP="00695D81">
      <w:pPr>
        <w:pStyle w:val="NoSpacing"/>
        <w:rPr>
          <w:ins w:id="2729" w:author="Camilo Cabrera" w:date="2017-12-11T22:26:00Z"/>
          <w:lang w:val="es-US"/>
          <w:rPrChange w:id="2730" w:author="Camilo Cabrera" w:date="2017-12-11T22:26:00Z">
            <w:rPr>
              <w:ins w:id="2731" w:author="Camilo Cabrera" w:date="2017-12-11T22:26:00Z"/>
            </w:rPr>
          </w:rPrChange>
        </w:rPr>
      </w:pPr>
    </w:p>
    <w:p w14:paraId="6EA157B4" w14:textId="77777777" w:rsidR="00B03ADA" w:rsidRDefault="00B03ADA" w:rsidP="00695D81">
      <w:pPr>
        <w:pStyle w:val="NoSpacing"/>
      </w:pPr>
    </w:p>
    <w:p w14:paraId="66BBDC96" w14:textId="77777777" w:rsidR="00695D81" w:rsidRPr="00ED590D" w:rsidRDefault="00695D81" w:rsidP="00427E2F">
      <w:pPr>
        <w:pStyle w:val="NoSpacing"/>
        <w:numPr>
          <w:ilvl w:val="1"/>
          <w:numId w:val="36"/>
        </w:numPr>
        <w:rPr>
          <w:b/>
          <w:i/>
        </w:rPr>
      </w:pPr>
      <w:r w:rsidRPr="00ED590D">
        <w:rPr>
          <w:b/>
          <w:i/>
        </w:rPr>
        <w:t>Almacenamiento de la información</w:t>
      </w:r>
    </w:p>
    <w:p w14:paraId="500A59F5" w14:textId="77777777" w:rsidR="00695D81" w:rsidRDefault="00695D81" w:rsidP="00695D81">
      <w:pPr>
        <w:pStyle w:val="NoSpacing"/>
      </w:pPr>
    </w:p>
    <w:p w14:paraId="3829E252" w14:textId="73822FE1" w:rsidR="00695D81" w:rsidRDefault="00695D81" w:rsidP="00695D81">
      <w:pPr>
        <w:pStyle w:val="NoSpacing"/>
      </w:pPr>
      <w:r>
        <w:t xml:space="preserve">La información viaja a una base de datos, una vez ingresa a la plataforma. </w:t>
      </w:r>
      <w:r w:rsidR="00B75A36">
        <w:t>Se recomienda</w:t>
      </w:r>
      <w:r>
        <w:t xml:space="preserve"> utilizar software de código abierto para la gestión de la información y contratar servicios de infraestructura mensuales para el almacenamiento de los sistemas. Las siguientes razones sustentan dichos argumentos:</w:t>
      </w:r>
    </w:p>
    <w:p w14:paraId="39DC4738" w14:textId="77777777" w:rsidR="00695D81" w:rsidRDefault="00695D81" w:rsidP="00695D81">
      <w:pPr>
        <w:pStyle w:val="NoSpacing"/>
      </w:pPr>
    </w:p>
    <w:p w14:paraId="52A50A9B" w14:textId="77777777" w:rsidR="00695D81" w:rsidRDefault="00695D81" w:rsidP="00427E2F">
      <w:pPr>
        <w:pStyle w:val="NoSpacing"/>
        <w:numPr>
          <w:ilvl w:val="0"/>
          <w:numId w:val="37"/>
        </w:numPr>
      </w:pPr>
      <w:r>
        <w:t>El software de código abierto es ampliamente reconocido por la comunidad que lo soporta y son flexibles a cambios de forma y de fondo.</w:t>
      </w:r>
    </w:p>
    <w:p w14:paraId="2094BF4B" w14:textId="11966E93" w:rsidR="00695D81" w:rsidRDefault="00695D81" w:rsidP="00427E2F">
      <w:pPr>
        <w:pStyle w:val="NoSpacing"/>
        <w:numPr>
          <w:ilvl w:val="0"/>
          <w:numId w:val="37"/>
        </w:numPr>
      </w:pPr>
      <w:r>
        <w:t xml:space="preserve">La academia puede aportar al </w:t>
      </w:r>
      <w:r w:rsidR="00CD3BDA">
        <w:t>REDSIH</w:t>
      </w:r>
      <w:r>
        <w:t xml:space="preserve"> a través de formación específica a las necesidades del SIR sin la necesidad de utilizar software comercial.</w:t>
      </w:r>
    </w:p>
    <w:p w14:paraId="057B51B4" w14:textId="77777777" w:rsidR="00695D81" w:rsidRDefault="00695D81" w:rsidP="00427E2F">
      <w:pPr>
        <w:pStyle w:val="NoSpacing"/>
        <w:numPr>
          <w:ilvl w:val="0"/>
          <w:numId w:val="37"/>
        </w:numPr>
      </w:pPr>
      <w:r>
        <w:t>En cuanto a hardware, el tiempo y costo que demanda un especialista en hacer la parametrización y mantenimiento de la infraestructura es relativamente elevado respecto al costo de oportunidad de tener a una empresa especializada proveedora de un servicio mensual bajo y soporte 24/7 ante contingencias en los sistemas.</w:t>
      </w:r>
    </w:p>
    <w:p w14:paraId="66FA155E" w14:textId="77777777" w:rsidR="00695D81" w:rsidRDefault="00695D81" w:rsidP="00695D81">
      <w:pPr>
        <w:pStyle w:val="NoSpacing"/>
      </w:pPr>
    </w:p>
    <w:p w14:paraId="2312B315" w14:textId="2CC55D09" w:rsidR="00695D81" w:rsidRDefault="00695D81" w:rsidP="00695D81">
      <w:pPr>
        <w:pStyle w:val="NoSpacing"/>
        <w:rPr>
          <w:ins w:id="2732" w:author="Camilo Cabrera" w:date="2017-12-11T22:31:00Z"/>
        </w:rPr>
      </w:pPr>
      <w:r>
        <w:t xml:space="preserve">Con lo expuesto anteriormente, la institución se enfocaría en lo que realmente aporta valor a su razón social: la toma de decisiones oportunas para el </w:t>
      </w:r>
      <w:r w:rsidR="00AF0547">
        <w:t>d</w:t>
      </w:r>
      <w:r>
        <w:t>epartamento.</w:t>
      </w:r>
    </w:p>
    <w:p w14:paraId="2A8EF36B" w14:textId="6CF4F72B" w:rsidR="00EB5C58" w:rsidRDefault="00EB5C58" w:rsidP="00695D81">
      <w:pPr>
        <w:pStyle w:val="NoSpacing"/>
        <w:rPr>
          <w:ins w:id="2733" w:author="Camilo Cabrera" w:date="2017-12-11T22:31:00Z"/>
        </w:rPr>
      </w:pPr>
    </w:p>
    <w:p w14:paraId="0CBB14A0" w14:textId="2C527277" w:rsidR="00EB5C58" w:rsidRDefault="00EB5C58" w:rsidP="00695D81">
      <w:pPr>
        <w:pStyle w:val="NoSpacing"/>
      </w:pPr>
      <w:ins w:id="2734" w:author="Camilo Cabrera" w:date="2017-12-11T22:31:00Z">
        <w:r>
          <w:t>Como soporte a la integración de datos y apoyo logístico se recomienda implementar una secretaría de tecnologías de la información. Dicha Secret</w:t>
        </w:r>
      </w:ins>
      <w:ins w:id="2735" w:author="Camilo Cabrera" w:date="2017-12-11T22:32:00Z">
        <w:r>
          <w:t xml:space="preserve">aría responderá por las necesidades tecnológicas (software y hardware) así como te habilitar los sistemas necesarios para un flujo natural de proceso en cada Entidad Institucional. </w:t>
        </w:r>
      </w:ins>
    </w:p>
    <w:p w14:paraId="1F6CF0BE" w14:textId="77777777" w:rsidR="00695D81" w:rsidRDefault="00695D81" w:rsidP="00695D81">
      <w:pPr>
        <w:pStyle w:val="NoSpacing"/>
      </w:pPr>
    </w:p>
    <w:p w14:paraId="315C60C5" w14:textId="77777777" w:rsidR="00695D81" w:rsidRPr="00F9480D" w:rsidRDefault="00695D81" w:rsidP="00427E2F">
      <w:pPr>
        <w:pStyle w:val="NoSpacing"/>
        <w:numPr>
          <w:ilvl w:val="1"/>
          <w:numId w:val="36"/>
        </w:numPr>
        <w:rPr>
          <w:b/>
          <w:i/>
        </w:rPr>
      </w:pPr>
      <w:r w:rsidRPr="00F9480D">
        <w:rPr>
          <w:b/>
          <w:i/>
        </w:rPr>
        <w:t>Visualización e interacción con el ciudadano</w:t>
      </w:r>
    </w:p>
    <w:p w14:paraId="3FF944CD" w14:textId="77777777" w:rsidR="00695D81" w:rsidRDefault="00695D81" w:rsidP="00695D81">
      <w:pPr>
        <w:pStyle w:val="NoSpacing"/>
      </w:pPr>
    </w:p>
    <w:p w14:paraId="58D14124" w14:textId="77777777" w:rsidR="00695D81" w:rsidRPr="00CA4790" w:rsidRDefault="00695D81" w:rsidP="00695D81">
      <w:pPr>
        <w:pStyle w:val="NoSpacing"/>
      </w:pPr>
      <w:r>
        <w:t>El número de interacciones entre la página web y el ciudadano a través de la plataforma y el visor será la métrica más relevante del SIR. En la siguiente imagen se aprecia el proceso de visualización propuesto para el SIR:</w:t>
      </w:r>
    </w:p>
    <w:p w14:paraId="6EBCE5A8" w14:textId="77777777" w:rsidR="00695D81" w:rsidRDefault="00695D81" w:rsidP="00695D81">
      <w:pPr>
        <w:pStyle w:val="NoSpacing"/>
      </w:pPr>
    </w:p>
    <w:p w14:paraId="18AFEEDD" w14:textId="6A123E68" w:rsidR="00E55AD8" w:rsidRDefault="00E55AD8" w:rsidP="00E55AD8">
      <w:pPr>
        <w:pStyle w:val="Caption"/>
        <w:jc w:val="center"/>
      </w:pPr>
      <w:bookmarkStart w:id="2736" w:name="_Toc482730670"/>
      <w:r>
        <w:t xml:space="preserve">Figura </w:t>
      </w:r>
      <w:r w:rsidR="004E050C">
        <w:fldChar w:fldCharType="begin"/>
      </w:r>
      <w:r w:rsidR="004E050C">
        <w:instrText xml:space="preserve"> SEQ Figura \* ARABIC </w:instrText>
      </w:r>
      <w:r w:rsidR="004E050C">
        <w:fldChar w:fldCharType="separate"/>
      </w:r>
      <w:r w:rsidR="00BA1763">
        <w:rPr>
          <w:noProof/>
        </w:rPr>
        <w:t>8</w:t>
      </w:r>
      <w:r w:rsidR="004E050C">
        <w:rPr>
          <w:noProof/>
        </w:rPr>
        <w:fldChar w:fldCharType="end"/>
      </w:r>
      <w:r>
        <w:t xml:space="preserve">: </w:t>
      </w:r>
      <w:r w:rsidRPr="006A2050">
        <w:t>Detalle del proceso de visualización de la información pasando por la lectura de los datos almacenados hasta la puesta en el visor</w:t>
      </w:r>
      <w:bookmarkEnd w:id="2736"/>
    </w:p>
    <w:p w14:paraId="61907D2C" w14:textId="77777777" w:rsidR="00695D81" w:rsidRDefault="00695D81" w:rsidP="00695D81">
      <w:pPr>
        <w:pStyle w:val="NoSpacing"/>
        <w:jc w:val="center"/>
      </w:pPr>
      <w:r w:rsidRPr="00795233">
        <w:rPr>
          <w:rFonts w:asciiTheme="majorHAnsi" w:hAnsiTheme="majorHAnsi"/>
          <w:noProof/>
          <w:lang w:val="en-US"/>
        </w:rPr>
        <w:lastRenderedPageBreak/>
        <w:drawing>
          <wp:inline distT="114300" distB="114300" distL="114300" distR="114300" wp14:anchorId="52C44606" wp14:editId="4EBF47CB">
            <wp:extent cx="5612130" cy="1295400"/>
            <wp:effectExtent l="0" t="0" r="7620" b="0"/>
            <wp:docPr id="10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3"/>
                    <a:srcRect/>
                    <a:stretch>
                      <a:fillRect/>
                    </a:stretch>
                  </pic:blipFill>
                  <pic:spPr>
                    <a:xfrm>
                      <a:off x="0" y="0"/>
                      <a:ext cx="5612130" cy="1295400"/>
                    </a:xfrm>
                    <a:prstGeom prst="rect">
                      <a:avLst/>
                    </a:prstGeom>
                    <a:ln/>
                  </pic:spPr>
                </pic:pic>
              </a:graphicData>
            </a:graphic>
          </wp:inline>
        </w:drawing>
      </w:r>
    </w:p>
    <w:p w14:paraId="7F1ED98C" w14:textId="77777777" w:rsidR="00695D81" w:rsidRDefault="00695D81" w:rsidP="00695D81">
      <w:pPr>
        <w:pStyle w:val="NoSpacing"/>
        <w:jc w:val="center"/>
      </w:pPr>
    </w:p>
    <w:p w14:paraId="74BDAEA9" w14:textId="77777777" w:rsidR="00AF0547" w:rsidRDefault="00695D81" w:rsidP="00695D81">
      <w:pPr>
        <w:pStyle w:val="NoSpacing"/>
        <w:jc w:val="center"/>
        <w:rPr>
          <w:i/>
          <w:sz w:val="20"/>
        </w:rPr>
      </w:pPr>
      <w:r w:rsidRPr="00AF0547">
        <w:rPr>
          <w:b/>
          <w:i/>
          <w:sz w:val="20"/>
        </w:rPr>
        <w:t>Fuente:</w:t>
      </w:r>
      <w:r>
        <w:rPr>
          <w:i/>
          <w:sz w:val="20"/>
        </w:rPr>
        <w:t xml:space="preserve"> </w:t>
      </w:r>
      <w:r w:rsidR="00AF0547">
        <w:rPr>
          <w:i/>
          <w:sz w:val="20"/>
        </w:rPr>
        <w:t>Gobernación del Huila.</w:t>
      </w:r>
    </w:p>
    <w:p w14:paraId="5D8CC485" w14:textId="2C4FA9B5" w:rsidR="00695D81" w:rsidRPr="00141E55" w:rsidRDefault="00AF0547" w:rsidP="00695D81">
      <w:pPr>
        <w:pStyle w:val="NoSpacing"/>
        <w:jc w:val="center"/>
        <w:rPr>
          <w:i/>
          <w:sz w:val="20"/>
        </w:rPr>
      </w:pPr>
      <w:r w:rsidRPr="00AF0547">
        <w:rPr>
          <w:b/>
          <w:i/>
          <w:sz w:val="20"/>
        </w:rPr>
        <w:t>Elaboración:</w:t>
      </w:r>
      <w:r w:rsidRPr="00AF0547">
        <w:rPr>
          <w:i/>
          <w:sz w:val="20"/>
        </w:rPr>
        <w:t xml:space="preserve"> Equipo “SIR”</w:t>
      </w:r>
    </w:p>
    <w:p w14:paraId="7C5C1B79" w14:textId="02067F4E" w:rsidR="00695D81" w:rsidDel="002D702C" w:rsidRDefault="00695D81" w:rsidP="00695D81">
      <w:pPr>
        <w:pStyle w:val="NoSpacing"/>
        <w:rPr>
          <w:del w:id="2737" w:author="Juan Manuel Velásquez Isaza" w:date="2017-06-04T23:33:00Z"/>
        </w:rPr>
      </w:pPr>
    </w:p>
    <w:p w14:paraId="05924A6C" w14:textId="66D3855C" w:rsidR="00E55AD8" w:rsidDel="002D702C" w:rsidRDefault="00E55AD8" w:rsidP="00695D81">
      <w:pPr>
        <w:pStyle w:val="NoSpacing"/>
        <w:rPr>
          <w:del w:id="2738" w:author="Juan Manuel Velásquez Isaza" w:date="2017-06-04T23:33:00Z"/>
        </w:rPr>
      </w:pPr>
    </w:p>
    <w:p w14:paraId="583DC8AE" w14:textId="62162596" w:rsidR="00E55AD8" w:rsidDel="002D702C" w:rsidRDefault="00E55AD8" w:rsidP="00695D81">
      <w:pPr>
        <w:pStyle w:val="NoSpacing"/>
        <w:rPr>
          <w:del w:id="2739" w:author="Juan Manuel Velásquez Isaza" w:date="2017-06-04T23:33:00Z"/>
        </w:rPr>
      </w:pPr>
    </w:p>
    <w:p w14:paraId="5548A4EF" w14:textId="63B7790E" w:rsidR="00E55AD8" w:rsidDel="002D702C" w:rsidRDefault="00E55AD8" w:rsidP="00695D81">
      <w:pPr>
        <w:pStyle w:val="NoSpacing"/>
        <w:rPr>
          <w:del w:id="2740" w:author="Juan Manuel Velásquez Isaza" w:date="2017-06-04T23:33:00Z"/>
        </w:rPr>
      </w:pPr>
    </w:p>
    <w:p w14:paraId="5EEC49FA" w14:textId="76F42C57" w:rsidR="00E55AD8" w:rsidDel="002D702C" w:rsidRDefault="00E55AD8" w:rsidP="00695D81">
      <w:pPr>
        <w:pStyle w:val="NoSpacing"/>
        <w:rPr>
          <w:del w:id="2741" w:author="Juan Manuel Velásquez Isaza" w:date="2017-06-04T23:33:00Z"/>
        </w:rPr>
      </w:pPr>
    </w:p>
    <w:p w14:paraId="29DEDDE7" w14:textId="77777777" w:rsidR="00E55AD8" w:rsidRDefault="00E55AD8" w:rsidP="00695D81">
      <w:pPr>
        <w:pStyle w:val="NoSpacing"/>
      </w:pPr>
    </w:p>
    <w:p w14:paraId="7496E624" w14:textId="77777777" w:rsidR="00695D81" w:rsidRPr="00141E55" w:rsidRDefault="00695D81" w:rsidP="00427E2F">
      <w:pPr>
        <w:pStyle w:val="NoSpacing"/>
        <w:numPr>
          <w:ilvl w:val="0"/>
          <w:numId w:val="36"/>
        </w:numPr>
        <w:rPr>
          <w:b/>
          <w:i/>
        </w:rPr>
      </w:pPr>
      <w:r w:rsidRPr="00141E55">
        <w:rPr>
          <w:b/>
          <w:i/>
        </w:rPr>
        <w:t>Registro de usuarios</w:t>
      </w:r>
    </w:p>
    <w:p w14:paraId="5C07F693" w14:textId="77777777" w:rsidR="00695D81" w:rsidRDefault="00695D81" w:rsidP="00695D81">
      <w:pPr>
        <w:pStyle w:val="NoSpacing"/>
      </w:pPr>
    </w:p>
    <w:p w14:paraId="388B5D37" w14:textId="77777777" w:rsidR="00695D81" w:rsidRDefault="00695D81" w:rsidP="00695D81">
      <w:pPr>
        <w:pStyle w:val="NoSpacing"/>
      </w:pPr>
      <w:r>
        <w:t>Se recomienda implementar tres tipos de usuarios en la plataforma:</w:t>
      </w:r>
    </w:p>
    <w:p w14:paraId="5583CB77" w14:textId="77777777" w:rsidR="00695D81" w:rsidRDefault="00695D81" w:rsidP="00695D81">
      <w:pPr>
        <w:pStyle w:val="NoSpacing"/>
      </w:pPr>
    </w:p>
    <w:p w14:paraId="3C216ED2" w14:textId="032712F7" w:rsidR="00695D81" w:rsidRDefault="00E3480C" w:rsidP="00427E2F">
      <w:pPr>
        <w:pStyle w:val="NoSpacing"/>
        <w:numPr>
          <w:ilvl w:val="0"/>
          <w:numId w:val="38"/>
        </w:numPr>
      </w:pPr>
      <w:r w:rsidRPr="00141E55">
        <w:rPr>
          <w:b/>
          <w:i/>
        </w:rPr>
        <w:t>Súper</w:t>
      </w:r>
      <w:r w:rsidR="00695D81" w:rsidRPr="00141E55">
        <w:rPr>
          <w:b/>
          <w:i/>
        </w:rPr>
        <w:t>-administrador:</w:t>
      </w:r>
      <w:r w:rsidR="00695D81">
        <w:t xml:space="preserve"> Usuario técnico especializado en garantizar que las bases de datos y sistemas se encuentren en funcionamiento las 24 horas del día y los siete días de la semana.</w:t>
      </w:r>
    </w:p>
    <w:p w14:paraId="69A538EA" w14:textId="77777777" w:rsidR="00695D81" w:rsidRDefault="00695D81" w:rsidP="00427E2F">
      <w:pPr>
        <w:pStyle w:val="NoSpacing"/>
        <w:numPr>
          <w:ilvl w:val="0"/>
          <w:numId w:val="38"/>
        </w:numPr>
      </w:pPr>
      <w:r w:rsidRPr="00141E55">
        <w:rPr>
          <w:b/>
          <w:i/>
        </w:rPr>
        <w:t>Administradores:</w:t>
      </w:r>
      <w:r>
        <w:t xml:space="preserve"> Usuarios encargados de gestionar la manipulación de los datos y control de reportes que la plataforma proyectará a través del visor.</w:t>
      </w:r>
    </w:p>
    <w:p w14:paraId="028565EB" w14:textId="77777777" w:rsidR="00695D81" w:rsidRDefault="00695D81" w:rsidP="00427E2F">
      <w:pPr>
        <w:pStyle w:val="NoSpacing"/>
        <w:numPr>
          <w:ilvl w:val="0"/>
          <w:numId w:val="38"/>
        </w:numPr>
      </w:pPr>
      <w:r w:rsidRPr="00141E55">
        <w:rPr>
          <w:b/>
          <w:i/>
        </w:rPr>
        <w:t>Usuarios:</w:t>
      </w:r>
      <w:r>
        <w:t xml:space="preserve"> Ciudadanos que ingresaron sus datos de contacto a cambio de poder descargar la base de datos de la plataforma.</w:t>
      </w:r>
    </w:p>
    <w:p w14:paraId="52A393FB" w14:textId="77777777" w:rsidR="00695D81" w:rsidRDefault="00695D81" w:rsidP="00695D81">
      <w:pPr>
        <w:pStyle w:val="NoSpacing"/>
      </w:pPr>
    </w:p>
    <w:p w14:paraId="6870D315" w14:textId="77777777" w:rsidR="00695D81" w:rsidRDefault="00695D81" w:rsidP="00695D81">
      <w:pPr>
        <w:pStyle w:val="NoSpacing"/>
      </w:pPr>
      <w:r>
        <w:t>A pesar que el acceso al visor de datos en la plataforma no debería requerir registro de usuario por ser información de dominio público, se recomienda implementar registro para las personas que quieran descargar la información, con el fin de entender el propósito de la descarga.</w:t>
      </w:r>
    </w:p>
    <w:p w14:paraId="4B5EC7BC" w14:textId="77777777" w:rsidR="00695D81" w:rsidRDefault="00695D81" w:rsidP="00695D81">
      <w:pPr>
        <w:pStyle w:val="NoSpacing"/>
      </w:pPr>
    </w:p>
    <w:p w14:paraId="0E2161D9" w14:textId="77777777" w:rsidR="00695D81" w:rsidRPr="00F50F6B" w:rsidRDefault="00695D81" w:rsidP="00427E2F">
      <w:pPr>
        <w:pStyle w:val="NoSpacing"/>
        <w:numPr>
          <w:ilvl w:val="0"/>
          <w:numId w:val="36"/>
        </w:numPr>
        <w:rPr>
          <w:b/>
          <w:i/>
        </w:rPr>
      </w:pPr>
      <w:r w:rsidRPr="00F50F6B">
        <w:rPr>
          <w:b/>
          <w:i/>
        </w:rPr>
        <w:t>Propósito del SIGDEHU.</w:t>
      </w:r>
    </w:p>
    <w:p w14:paraId="31B3808C" w14:textId="77777777" w:rsidR="00695D81" w:rsidRDefault="00695D81" w:rsidP="00695D81">
      <w:pPr>
        <w:pStyle w:val="NoSpacing"/>
      </w:pPr>
    </w:p>
    <w:p w14:paraId="4E5755F9" w14:textId="2F00AB39" w:rsidR="00695D81" w:rsidRDefault="00695D81" w:rsidP="00695D81">
      <w:pPr>
        <w:pStyle w:val="NoSpacing"/>
      </w:pPr>
      <w:r>
        <w:lastRenderedPageBreak/>
        <w:t xml:space="preserve">Se debe cumplir el concepto de IDE, el cual consta de un conjunto de políticas, leyes, normas, estándares, organizaciones, planes, programas, proyectos, recursos humanos, tecnológicos y financieros, integrados adecuadamente para facilitar la producción, el acceso y uso de la </w:t>
      </w:r>
      <w:r w:rsidR="00AF0547">
        <w:t>geo</w:t>
      </w:r>
      <w:r>
        <w:t>información regional, nacional o local, obteniendo el apoyo al desarrollo social, económico y ambiental de los pueblos.</w:t>
      </w:r>
    </w:p>
    <w:p w14:paraId="078A0681" w14:textId="77777777" w:rsidR="00695D81" w:rsidRDefault="00695D81" w:rsidP="00695D81">
      <w:pPr>
        <w:pStyle w:val="NoSpacing"/>
      </w:pPr>
    </w:p>
    <w:p w14:paraId="55283C8F" w14:textId="7FBF0DFA" w:rsidR="00695D81" w:rsidDel="00214A38" w:rsidRDefault="00695D81" w:rsidP="00695D81">
      <w:pPr>
        <w:pStyle w:val="NoSpacing"/>
        <w:rPr>
          <w:del w:id="2742" w:author="Camilo Cabrera" w:date="2017-12-11T22:30:00Z"/>
        </w:rPr>
      </w:pPr>
      <w:r>
        <w:t>S</w:t>
      </w:r>
      <w:r w:rsidRPr="00275392">
        <w:t xml:space="preserve">e </w:t>
      </w:r>
      <w:r>
        <w:t xml:space="preserve">debe </w:t>
      </w:r>
      <w:r w:rsidR="00AF0547">
        <w:t>orientar</w:t>
      </w:r>
      <w:r w:rsidRPr="00275392">
        <w:t xml:space="preserve"> a la interoperabilidad de la información geo</w:t>
      </w:r>
      <w:r w:rsidR="00DC5AA1">
        <w:t>espacial</w:t>
      </w:r>
      <w:r>
        <w:t xml:space="preserve"> en el sistema georreferenciar</w:t>
      </w:r>
      <w:r w:rsidRPr="00275392">
        <w:t>.</w:t>
      </w:r>
    </w:p>
    <w:p w14:paraId="03A80E8C" w14:textId="77777777" w:rsidR="00695D81" w:rsidDel="00214A38" w:rsidRDefault="00695D81" w:rsidP="00695D81">
      <w:pPr>
        <w:pStyle w:val="NoSpacing"/>
        <w:rPr>
          <w:del w:id="2743" w:author="Camilo Cabrera" w:date="2017-12-11T22:30:00Z"/>
        </w:rPr>
      </w:pPr>
    </w:p>
    <w:p w14:paraId="6142C71B" w14:textId="77777777" w:rsidR="00695D81" w:rsidRDefault="00695D81" w:rsidP="00695D81">
      <w:pPr>
        <w:pStyle w:val="NoSpacing"/>
      </w:pPr>
    </w:p>
    <w:p w14:paraId="41361F3D" w14:textId="77777777" w:rsidR="00214A38" w:rsidRPr="009954C8" w:rsidRDefault="00214A38" w:rsidP="00214A38">
      <w:pPr>
        <w:pStyle w:val="Heading1"/>
        <w:rPr>
          <w:ins w:id="2744" w:author="Camilo Cabrera" w:date="2017-12-11T22:28:00Z"/>
          <w:lang w:val="es-US"/>
        </w:rPr>
      </w:pPr>
      <w:ins w:id="2745" w:author="Camilo Cabrera" w:date="2017-12-11T22:28:00Z">
        <w:r w:rsidRPr="009954C8">
          <w:rPr>
            <w:lang w:val="es-US"/>
          </w:rPr>
          <w:t>Pasos para la implementación</w:t>
        </w:r>
      </w:ins>
    </w:p>
    <w:p w14:paraId="54594CFD" w14:textId="7EF59907" w:rsidR="00214A38" w:rsidRPr="009954C8" w:rsidRDefault="00214A38" w:rsidP="00214A38">
      <w:pPr>
        <w:pStyle w:val="Heading2"/>
        <w:rPr>
          <w:ins w:id="2746" w:author="Camilo Cabrera" w:date="2017-12-11T22:28:00Z"/>
          <w:lang w:val="es-US"/>
        </w:rPr>
      </w:pPr>
      <w:bookmarkStart w:id="2747" w:name="_2upeprmszvfs" w:colFirst="0" w:colLast="0"/>
      <w:bookmarkEnd w:id="2747"/>
      <w:ins w:id="2748" w:author="Camilo Cabrera" w:date="2017-12-11T22:28:00Z">
        <w:r w:rsidRPr="009954C8">
          <w:rPr>
            <w:lang w:val="es-US"/>
          </w:rPr>
          <w:t>Planeación</w:t>
        </w:r>
      </w:ins>
    </w:p>
    <w:p w14:paraId="00EB59FC" w14:textId="77777777" w:rsidR="00214A38" w:rsidRPr="009954C8" w:rsidRDefault="00214A38" w:rsidP="00214A38">
      <w:pPr>
        <w:rPr>
          <w:ins w:id="2749" w:author="Camilo Cabrera" w:date="2017-12-11T22:28:00Z"/>
          <w:b/>
          <w:highlight w:val="white"/>
          <w:lang w:val="es-US"/>
        </w:rPr>
      </w:pPr>
      <w:ins w:id="2750" w:author="Camilo Cabrera" w:date="2017-12-11T22:28:00Z">
        <w:r w:rsidRPr="009954C8">
          <w:rPr>
            <w:highlight w:val="white"/>
            <w:lang w:val="es-US"/>
          </w:rPr>
          <w:t xml:space="preserve">Se refiere al proceso de organizar un equipo de trabajo, instaurar un inventario institucional, priorizar las fuentes de información que se van a publicar y finalmente divulgar la información estadística y espacial consolidada. </w:t>
        </w:r>
      </w:ins>
    </w:p>
    <w:p w14:paraId="5FE7C461" w14:textId="704C434F" w:rsidR="00214A38" w:rsidRPr="009954C8" w:rsidRDefault="00214A38" w:rsidP="00214A38">
      <w:pPr>
        <w:pStyle w:val="Heading3"/>
        <w:spacing w:after="100"/>
        <w:rPr>
          <w:ins w:id="2751" w:author="Camilo Cabrera" w:date="2017-12-11T22:28:00Z"/>
          <w:highlight w:val="white"/>
          <w:lang w:val="es-US"/>
        </w:rPr>
      </w:pPr>
      <w:bookmarkStart w:id="2752" w:name="_xjw30q9vhj4q" w:colFirst="0" w:colLast="0"/>
      <w:bookmarkEnd w:id="2752"/>
      <w:ins w:id="2753" w:author="Camilo Cabrera" w:date="2017-12-11T22:28:00Z">
        <w:r w:rsidRPr="009954C8">
          <w:rPr>
            <w:lang w:val="es-US"/>
          </w:rPr>
          <w:t>Conformar un grupo de trabajo</w:t>
        </w:r>
      </w:ins>
    </w:p>
    <w:p w14:paraId="5965A10B" w14:textId="77777777" w:rsidR="00214A38" w:rsidRPr="009954C8" w:rsidRDefault="00214A38" w:rsidP="00214A38">
      <w:pPr>
        <w:spacing w:after="100"/>
        <w:rPr>
          <w:ins w:id="2754" w:author="Camilo Cabrera" w:date="2017-12-11T22:28:00Z"/>
          <w:highlight w:val="white"/>
          <w:lang w:val="es-US"/>
        </w:rPr>
      </w:pPr>
      <w:ins w:id="2755" w:author="Camilo Cabrera" w:date="2017-12-11T22:28:00Z">
        <w:r w:rsidRPr="009954C8">
          <w:rPr>
            <w:highlight w:val="white"/>
            <w:lang w:val="es-US"/>
          </w:rPr>
          <w:t xml:space="preserve">El Funcionario Enlace será responsable de coordinar la instauración de un </w:t>
        </w:r>
        <w:r w:rsidRPr="009954C8">
          <w:rPr>
            <w:i/>
            <w:highlight w:val="white"/>
            <w:lang w:val="es-US"/>
          </w:rPr>
          <w:t>Inventario Institucional de Datos</w:t>
        </w:r>
        <w:r w:rsidRPr="009954C8">
          <w:rPr>
            <w:highlight w:val="white"/>
            <w:lang w:val="es-US"/>
          </w:rPr>
          <w:t xml:space="preserve"> dentro de las Entidades Facilitadoras y efectuar los procesos tecnológicos necesarios para la publicación de los datos estadísticos y espaciales en el sitio institucional, y que se reflejen en </w:t>
        </w:r>
        <w:r>
          <w:fldChar w:fldCharType="begin"/>
        </w:r>
        <w:r w:rsidRPr="009954C8">
          <w:rPr>
            <w:lang w:val="es-US"/>
          </w:rPr>
          <w:instrText xml:space="preserve"> HYPERLINK "http://sirhuila.com.co/" \h </w:instrText>
        </w:r>
        <w:r>
          <w:fldChar w:fldCharType="separate"/>
        </w:r>
        <w:r w:rsidRPr="009954C8">
          <w:rPr>
            <w:i/>
            <w:u w:val="single"/>
            <w:lang w:val="es-US"/>
          </w:rPr>
          <w:t>la plataforma</w:t>
        </w:r>
        <w:r>
          <w:rPr>
            <w:i/>
            <w:u w:val="single"/>
          </w:rPr>
          <w:fldChar w:fldCharType="end"/>
        </w:r>
        <w:r w:rsidRPr="009954C8">
          <w:rPr>
            <w:highlight w:val="white"/>
            <w:lang w:val="es-US"/>
          </w:rPr>
          <w:t>. Asi mismo, será responsable de la coordinación de las acciones para el cumplimiento de la Política de Datos estadísticos y espaciales.</w:t>
        </w:r>
      </w:ins>
    </w:p>
    <w:p w14:paraId="2AE00634" w14:textId="77777777" w:rsidR="00214A38" w:rsidRPr="009954C8" w:rsidRDefault="00214A38" w:rsidP="00214A38">
      <w:pPr>
        <w:spacing w:after="100"/>
        <w:rPr>
          <w:ins w:id="2756" w:author="Camilo Cabrera" w:date="2017-12-11T22:28:00Z"/>
          <w:shd w:val="clear" w:color="auto" w:fill="FF9900"/>
          <w:lang w:val="es-US"/>
        </w:rPr>
      </w:pPr>
      <w:ins w:id="2757" w:author="Camilo Cabrera" w:date="2017-12-11T22:28:00Z">
        <w:r w:rsidRPr="009954C8">
          <w:rPr>
            <w:highlight w:val="white"/>
            <w:lang w:val="es-US"/>
          </w:rPr>
          <w:t xml:space="preserve">El equipo SIR-SIGDEHU será responsable de coordinar la instauración de un Inventario institucional de Datos para luego efectuar los procesos tecnológicos dentro de la estructura de datos para la publicación de los datos en </w:t>
        </w:r>
        <w:r>
          <w:fldChar w:fldCharType="begin"/>
        </w:r>
        <w:r w:rsidRPr="009954C8">
          <w:rPr>
            <w:lang w:val="es-US"/>
          </w:rPr>
          <w:instrText xml:space="preserve"> HYPERLINK "http://sirhuila.com.co/" \h </w:instrText>
        </w:r>
        <w:r>
          <w:fldChar w:fldCharType="separate"/>
        </w:r>
        <w:r w:rsidRPr="009954C8">
          <w:rPr>
            <w:i/>
            <w:u w:val="single"/>
            <w:lang w:val="es-US"/>
          </w:rPr>
          <w:t>la plataforma</w:t>
        </w:r>
        <w:r>
          <w:rPr>
            <w:i/>
            <w:u w:val="single"/>
          </w:rPr>
          <w:fldChar w:fldCharType="end"/>
        </w:r>
        <w:r w:rsidRPr="009954C8">
          <w:rPr>
            <w:highlight w:val="white"/>
            <w:lang w:val="es-US"/>
          </w:rPr>
          <w:t>. Asi mismo, será responsable de la coordinación de las acciones para el cumplimiento del Acto Administrativo.</w:t>
        </w:r>
      </w:ins>
    </w:p>
    <w:p w14:paraId="6F5ABF3F" w14:textId="77777777" w:rsidR="00214A38" w:rsidRPr="009954C8" w:rsidRDefault="00214A38" w:rsidP="00214A38">
      <w:pPr>
        <w:spacing w:after="100"/>
        <w:rPr>
          <w:ins w:id="2758" w:author="Camilo Cabrera" w:date="2017-12-11T22:28:00Z"/>
          <w:highlight w:val="white"/>
          <w:lang w:val="es-US"/>
        </w:rPr>
      </w:pPr>
      <w:ins w:id="2759" w:author="Camilo Cabrera" w:date="2017-12-11T22:28:00Z">
        <w:r w:rsidRPr="009954C8">
          <w:rPr>
            <w:highlight w:val="white"/>
            <w:lang w:val="es-US"/>
          </w:rPr>
          <w:lastRenderedPageBreak/>
          <w:t>El Equipo SIR-SIGDEHU podrá hacer recomendaciones sobre la designación de este funcionario cuando las Entidad Facilitadoras no dispongan de áreas administrativas estratégicas específicas para la planeación y administración de datos.</w:t>
        </w:r>
      </w:ins>
    </w:p>
    <w:p w14:paraId="0767C33C" w14:textId="77777777" w:rsidR="00214A38" w:rsidRPr="009954C8" w:rsidRDefault="00214A38" w:rsidP="00214A38">
      <w:pPr>
        <w:spacing w:after="100"/>
        <w:rPr>
          <w:ins w:id="2760" w:author="Camilo Cabrera" w:date="2017-12-11T22:28:00Z"/>
          <w:highlight w:val="white"/>
          <w:lang w:val="es-US"/>
        </w:rPr>
      </w:pPr>
      <w:ins w:id="2761" w:author="Camilo Cabrera" w:date="2017-12-11T22:28:00Z">
        <w:r w:rsidRPr="009954C8">
          <w:rPr>
            <w:highlight w:val="white"/>
            <w:lang w:val="es-US"/>
          </w:rPr>
          <w:t>El Funcionario Enlace deberá coordinar la creación de un Grupo de Trabajo de Datos estadísticos y espaciales al interior de su Entidad Facilitadora encargado de verificar el cumplimiento de lo establecido en el Acto Administrativo y la presente Guía. Además del Funcionario Enlace, este grupo de trabajo deberá estar conformado por los siguientes integrantes:</w:t>
        </w:r>
      </w:ins>
    </w:p>
    <w:p w14:paraId="32B98547" w14:textId="77777777" w:rsidR="00214A38" w:rsidRPr="009954C8" w:rsidRDefault="00214A38" w:rsidP="00214A38">
      <w:pPr>
        <w:numPr>
          <w:ilvl w:val="0"/>
          <w:numId w:val="84"/>
        </w:numPr>
        <w:pBdr>
          <w:top w:val="nil"/>
          <w:left w:val="nil"/>
          <w:bottom w:val="nil"/>
          <w:right w:val="nil"/>
          <w:between w:val="nil"/>
        </w:pBdr>
        <w:spacing w:after="100"/>
        <w:contextualSpacing/>
        <w:rPr>
          <w:ins w:id="2762" w:author="Camilo Cabrera" w:date="2017-12-11T22:28:00Z"/>
          <w:highlight w:val="white"/>
          <w:lang w:val="es-US"/>
        </w:rPr>
      </w:pPr>
      <w:ins w:id="2763" w:author="Camilo Cabrera" w:date="2017-12-11T22:28:00Z">
        <w:r w:rsidRPr="009954C8">
          <w:rPr>
            <w:b/>
            <w:highlight w:val="white"/>
            <w:lang w:val="es-US"/>
          </w:rPr>
          <w:t>Las Direcciones Generales de Planeación</w:t>
        </w:r>
        <w:r w:rsidRPr="009954C8">
          <w:rPr>
            <w:highlight w:val="white"/>
            <w:lang w:val="es-US"/>
          </w:rPr>
          <w:t>, homólogas o equivalentes.</w:t>
        </w:r>
      </w:ins>
    </w:p>
    <w:p w14:paraId="123ABC47" w14:textId="77777777" w:rsidR="00214A38" w:rsidRPr="009954C8" w:rsidRDefault="00214A38" w:rsidP="00214A38">
      <w:pPr>
        <w:numPr>
          <w:ilvl w:val="0"/>
          <w:numId w:val="84"/>
        </w:numPr>
        <w:pBdr>
          <w:top w:val="nil"/>
          <w:left w:val="nil"/>
          <w:bottom w:val="nil"/>
          <w:right w:val="nil"/>
          <w:between w:val="nil"/>
        </w:pBdr>
        <w:spacing w:after="100"/>
        <w:contextualSpacing/>
        <w:rPr>
          <w:ins w:id="2764" w:author="Camilo Cabrera" w:date="2017-12-11T22:28:00Z"/>
          <w:highlight w:val="white"/>
          <w:lang w:val="es-US"/>
        </w:rPr>
      </w:pPr>
      <w:ins w:id="2765" w:author="Camilo Cabrera" w:date="2017-12-11T22:28:00Z">
        <w:r w:rsidRPr="009954C8">
          <w:rPr>
            <w:b/>
            <w:highlight w:val="white"/>
            <w:lang w:val="es-US"/>
          </w:rPr>
          <w:t>Áreas generadoras de Datos</w:t>
        </w:r>
        <w:r w:rsidRPr="009954C8">
          <w:rPr>
            <w:highlight w:val="white"/>
            <w:lang w:val="es-US"/>
          </w:rPr>
          <w:t>, homólogas o equivalentes.</w:t>
        </w:r>
      </w:ins>
    </w:p>
    <w:p w14:paraId="7255AE35" w14:textId="77777777" w:rsidR="00214A38" w:rsidRPr="009954C8" w:rsidRDefault="00214A38" w:rsidP="00214A38">
      <w:pPr>
        <w:numPr>
          <w:ilvl w:val="0"/>
          <w:numId w:val="84"/>
        </w:numPr>
        <w:pBdr>
          <w:top w:val="nil"/>
          <w:left w:val="nil"/>
          <w:bottom w:val="nil"/>
          <w:right w:val="nil"/>
          <w:between w:val="nil"/>
        </w:pBdr>
        <w:spacing w:after="100"/>
        <w:contextualSpacing/>
        <w:rPr>
          <w:ins w:id="2766" w:author="Camilo Cabrera" w:date="2017-12-11T22:28:00Z"/>
          <w:highlight w:val="white"/>
          <w:lang w:val="es-US"/>
        </w:rPr>
      </w:pPr>
      <w:ins w:id="2767" w:author="Camilo Cabrera" w:date="2017-12-11T22:28:00Z">
        <w:r w:rsidRPr="009954C8">
          <w:rPr>
            <w:b/>
            <w:highlight w:val="white"/>
            <w:lang w:val="es-US"/>
          </w:rPr>
          <w:t>Unidad de Enlace de Transparencia</w:t>
        </w:r>
        <w:r w:rsidRPr="009954C8">
          <w:rPr>
            <w:highlight w:val="white"/>
            <w:lang w:val="es-US"/>
          </w:rPr>
          <w:t>, homólogas o equivalentes, responsable de asegurar que se cumpla la normatividad vigente en materia de datos personales o confidenciales y dar prioridad a la publicación de datos con alta demanda ciudadana.</w:t>
        </w:r>
      </w:ins>
    </w:p>
    <w:p w14:paraId="5C090CDB" w14:textId="77777777" w:rsidR="00214A38" w:rsidRPr="009954C8" w:rsidRDefault="00214A38" w:rsidP="00214A38">
      <w:pPr>
        <w:numPr>
          <w:ilvl w:val="0"/>
          <w:numId w:val="84"/>
        </w:numPr>
        <w:pBdr>
          <w:top w:val="nil"/>
          <w:left w:val="nil"/>
          <w:bottom w:val="nil"/>
          <w:right w:val="nil"/>
          <w:between w:val="nil"/>
        </w:pBdr>
        <w:spacing w:after="100"/>
        <w:contextualSpacing/>
        <w:rPr>
          <w:ins w:id="2768" w:author="Camilo Cabrera" w:date="2017-12-11T22:28:00Z"/>
          <w:highlight w:val="white"/>
          <w:lang w:val="es-US"/>
        </w:rPr>
      </w:pPr>
      <w:ins w:id="2769" w:author="Camilo Cabrera" w:date="2017-12-11T22:28:00Z">
        <w:r w:rsidRPr="009954C8">
          <w:rPr>
            <w:highlight w:val="white"/>
            <w:lang w:val="es-US"/>
          </w:rPr>
          <w:t xml:space="preserve"> </w:t>
        </w:r>
        <w:r w:rsidRPr="009954C8">
          <w:rPr>
            <w:b/>
            <w:highlight w:val="white"/>
            <w:lang w:val="es-US"/>
          </w:rPr>
          <w:t>Órganos Internos de Control</w:t>
        </w:r>
        <w:r w:rsidRPr="009954C8">
          <w:rPr>
            <w:highlight w:val="white"/>
            <w:lang w:val="es-US"/>
          </w:rPr>
          <w:t>, homólogos o equivalentes, responsables de verificar el cumplimiento de la respectiva normatividad vigente.</w:t>
        </w:r>
      </w:ins>
    </w:p>
    <w:p w14:paraId="623F1316" w14:textId="77777777" w:rsidR="00214A38" w:rsidRPr="009954C8" w:rsidRDefault="00214A38" w:rsidP="00214A38">
      <w:pPr>
        <w:spacing w:after="100"/>
        <w:rPr>
          <w:ins w:id="2770" w:author="Camilo Cabrera" w:date="2017-12-11T22:28:00Z"/>
          <w:b/>
          <w:highlight w:val="white"/>
          <w:lang w:val="es-US"/>
        </w:rPr>
      </w:pPr>
    </w:p>
    <w:p w14:paraId="28CC118E" w14:textId="77777777" w:rsidR="00214A38" w:rsidRPr="009954C8" w:rsidRDefault="00214A38" w:rsidP="00214A38">
      <w:pPr>
        <w:spacing w:after="100"/>
        <w:rPr>
          <w:ins w:id="2771" w:author="Camilo Cabrera" w:date="2017-12-11T22:28:00Z"/>
          <w:highlight w:val="white"/>
          <w:lang w:val="es-US"/>
        </w:rPr>
      </w:pPr>
      <w:ins w:id="2772" w:author="Camilo Cabrera" w:date="2017-12-11T22:28:00Z">
        <w:r w:rsidRPr="009954C8">
          <w:rPr>
            <w:highlight w:val="white"/>
            <w:lang w:val="es-US"/>
          </w:rPr>
          <w:t>Los participantes de este paso serán el Titular de las Entidades Facilitadoras; Dirección General de Tecnología de Información; Unidad Administrativa o Área generadora; Administradoras de datos; y Órganos Internos de Control. El límite de tiempo para el cumplimiento será de 30 días calendario a partir de la publicación de esta Guía. El titular de cada Institución designará a un servidor público (Funcionario Enlace) responsable de cumplir el Acto Administrativo.</w:t>
        </w:r>
      </w:ins>
    </w:p>
    <w:p w14:paraId="37CA30E7" w14:textId="77777777" w:rsidR="00214A38" w:rsidRPr="009954C8" w:rsidRDefault="00214A38" w:rsidP="00214A38">
      <w:pPr>
        <w:rPr>
          <w:ins w:id="2773" w:author="Camilo Cabrera" w:date="2017-12-11T22:28:00Z"/>
          <w:b/>
          <w:highlight w:val="white"/>
          <w:lang w:val="es-US"/>
        </w:rPr>
      </w:pPr>
    </w:p>
    <w:p w14:paraId="62C2F039" w14:textId="77777777" w:rsidR="00214A38" w:rsidRPr="009954C8" w:rsidRDefault="00214A38" w:rsidP="00214A38">
      <w:pPr>
        <w:rPr>
          <w:ins w:id="2774" w:author="Camilo Cabrera" w:date="2017-12-11T22:28:00Z"/>
          <w:b/>
          <w:highlight w:val="white"/>
          <w:lang w:val="es-US"/>
        </w:rPr>
      </w:pPr>
      <w:ins w:id="2775" w:author="Camilo Cabrera" w:date="2017-12-11T22:28:00Z">
        <w:r w:rsidRPr="009954C8">
          <w:rPr>
            <w:b/>
            <w:highlight w:val="white"/>
            <w:lang w:val="es-US"/>
          </w:rPr>
          <w:t>Actividades de la Entidad Facilitadora:</w:t>
        </w:r>
      </w:ins>
    </w:p>
    <w:p w14:paraId="6B86A088" w14:textId="77777777" w:rsidR="00214A38" w:rsidRPr="009954C8" w:rsidRDefault="00214A38" w:rsidP="00214A38">
      <w:pPr>
        <w:numPr>
          <w:ilvl w:val="0"/>
          <w:numId w:val="72"/>
        </w:numPr>
        <w:pBdr>
          <w:top w:val="nil"/>
          <w:left w:val="nil"/>
          <w:bottom w:val="nil"/>
          <w:right w:val="nil"/>
          <w:between w:val="nil"/>
        </w:pBdr>
        <w:spacing w:after="0"/>
        <w:contextualSpacing/>
        <w:rPr>
          <w:ins w:id="2776" w:author="Camilo Cabrera" w:date="2017-12-11T22:28:00Z"/>
          <w:highlight w:val="white"/>
          <w:lang w:val="es-US"/>
        </w:rPr>
      </w:pPr>
      <w:ins w:id="2777" w:author="Camilo Cabrera" w:date="2017-12-11T22:28:00Z">
        <w:r w:rsidRPr="009954C8">
          <w:rPr>
            <w:highlight w:val="white"/>
            <w:lang w:val="es-US"/>
          </w:rPr>
          <w:t>El titular de la Entidad Facilitadora designará un Funcionario Enlace, enviando un oficio con dicha designación al Equipo SIR-SIGDEHU, conforme a la plantilla disponible en la sección correspondiente en la plataforma.</w:t>
        </w:r>
        <w:r w:rsidRPr="009954C8">
          <w:rPr>
            <w:i/>
            <w:lang w:val="es-US"/>
          </w:rPr>
          <w:t>.</w:t>
        </w:r>
      </w:ins>
    </w:p>
    <w:p w14:paraId="26C97BD7" w14:textId="77777777" w:rsidR="00214A38" w:rsidRPr="009954C8" w:rsidRDefault="00214A38" w:rsidP="00214A38">
      <w:pPr>
        <w:rPr>
          <w:ins w:id="2778" w:author="Camilo Cabrera" w:date="2017-12-11T22:28:00Z"/>
          <w:highlight w:val="white"/>
          <w:lang w:val="es-US"/>
        </w:rPr>
      </w:pPr>
    </w:p>
    <w:p w14:paraId="1AA0B974" w14:textId="77777777" w:rsidR="00214A38" w:rsidRPr="009954C8" w:rsidRDefault="00214A38" w:rsidP="00214A38">
      <w:pPr>
        <w:numPr>
          <w:ilvl w:val="0"/>
          <w:numId w:val="72"/>
        </w:numPr>
        <w:pBdr>
          <w:top w:val="nil"/>
          <w:left w:val="nil"/>
          <w:bottom w:val="nil"/>
          <w:right w:val="nil"/>
          <w:between w:val="nil"/>
        </w:pBdr>
        <w:spacing w:after="0"/>
        <w:contextualSpacing/>
        <w:rPr>
          <w:ins w:id="2779" w:author="Camilo Cabrera" w:date="2017-12-11T22:28:00Z"/>
          <w:highlight w:val="white"/>
          <w:lang w:val="es-US"/>
        </w:rPr>
      </w:pPr>
      <w:ins w:id="2780" w:author="Camilo Cabrera" w:date="2017-12-11T22:28:00Z">
        <w:r w:rsidRPr="009954C8">
          <w:rPr>
            <w:highlight w:val="white"/>
            <w:lang w:val="es-US"/>
          </w:rPr>
          <w:t>El Funcionario Enlace conformará el Grupo de Trabajo Institucional de Datos estadísticos y espaciales; y lo reunirá por lo menos una vez en el bimestre para estructurar la implementación del  Acto Administrativo que dicta la Regulación en Materia de Datos estadísticos y espaciales. Dicha función aplica a toda institución para el cumplimiento del Acto Administrativo, la presente Guía y demás disposiciones jurídicas aplicables.</w:t>
        </w:r>
      </w:ins>
    </w:p>
    <w:p w14:paraId="22F76285" w14:textId="77777777" w:rsidR="00214A38" w:rsidRPr="009954C8" w:rsidRDefault="00214A38" w:rsidP="00214A38">
      <w:pPr>
        <w:spacing w:after="100"/>
        <w:rPr>
          <w:ins w:id="2781" w:author="Camilo Cabrera" w:date="2017-12-11T22:28:00Z"/>
          <w:highlight w:val="white"/>
          <w:lang w:val="es-US"/>
        </w:rPr>
      </w:pPr>
    </w:p>
    <w:p w14:paraId="078B57D2" w14:textId="7C1B5B1F" w:rsidR="00214A38" w:rsidRPr="009954C8" w:rsidRDefault="00214A38" w:rsidP="00214A38">
      <w:pPr>
        <w:pStyle w:val="Heading3"/>
        <w:spacing w:after="100"/>
        <w:rPr>
          <w:ins w:id="2782" w:author="Camilo Cabrera" w:date="2017-12-11T22:28:00Z"/>
          <w:lang w:val="es-US"/>
        </w:rPr>
      </w:pPr>
      <w:bookmarkStart w:id="2783" w:name="_l3d5uuvjet9" w:colFirst="0" w:colLast="0"/>
      <w:bookmarkEnd w:id="2783"/>
      <w:ins w:id="2784" w:author="Camilo Cabrera" w:date="2017-12-11T22:28:00Z">
        <w:r w:rsidRPr="009954C8">
          <w:rPr>
            <w:lang w:val="es-US"/>
          </w:rPr>
          <w:t>Instaurar un Inventario Institucional de datos</w:t>
        </w:r>
      </w:ins>
    </w:p>
    <w:p w14:paraId="07B4BC0E" w14:textId="77777777" w:rsidR="00214A38" w:rsidRPr="009954C8" w:rsidRDefault="00214A38" w:rsidP="00214A38">
      <w:pPr>
        <w:spacing w:after="100"/>
        <w:rPr>
          <w:ins w:id="2785" w:author="Camilo Cabrera" w:date="2017-12-11T22:28:00Z"/>
          <w:highlight w:val="white"/>
          <w:lang w:val="es-US"/>
        </w:rPr>
      </w:pPr>
    </w:p>
    <w:p w14:paraId="3B9F115F" w14:textId="77777777" w:rsidR="00214A38" w:rsidRPr="009954C8" w:rsidRDefault="00214A38" w:rsidP="00214A38">
      <w:pPr>
        <w:spacing w:after="100"/>
        <w:rPr>
          <w:ins w:id="2786" w:author="Camilo Cabrera" w:date="2017-12-11T22:28:00Z"/>
          <w:highlight w:val="white"/>
          <w:lang w:val="es-US"/>
        </w:rPr>
      </w:pPr>
      <w:ins w:id="2787" w:author="Camilo Cabrera" w:date="2017-12-11T22:28:00Z">
        <w:r w:rsidRPr="009954C8">
          <w:rPr>
            <w:highlight w:val="white"/>
            <w:lang w:val="es-US"/>
          </w:rPr>
          <w:t>El Inventario Institucional será construido gradual y continuamente con los insumos proporcionados por las Áreas responsables de generar y/o administrar datos, permitiendo conocer la totalidad de los conjuntos de datos de los que dispone cada Institución.</w:t>
        </w:r>
      </w:ins>
    </w:p>
    <w:p w14:paraId="606A2A66" w14:textId="77777777" w:rsidR="00214A38" w:rsidRPr="009954C8" w:rsidRDefault="00214A38" w:rsidP="00214A38">
      <w:pPr>
        <w:spacing w:after="100"/>
        <w:rPr>
          <w:ins w:id="2788" w:author="Camilo Cabrera" w:date="2017-12-11T22:28:00Z"/>
          <w:highlight w:val="white"/>
          <w:lang w:val="es-US"/>
        </w:rPr>
      </w:pPr>
      <w:ins w:id="2789" w:author="Camilo Cabrera" w:date="2017-12-11T22:28:00Z">
        <w:r w:rsidRPr="009954C8">
          <w:rPr>
            <w:highlight w:val="white"/>
            <w:lang w:val="es-US"/>
          </w:rPr>
          <w:t>El Funcionario Enlace será responsable de consolidar en un solo listado los datos que las Áreas generadoras de datos deberán reportar y publicarlo en el catálogo de datos en la plataforma.</w:t>
        </w:r>
      </w:ins>
    </w:p>
    <w:p w14:paraId="63E9706E" w14:textId="77777777" w:rsidR="00214A38" w:rsidRPr="009954C8" w:rsidRDefault="00214A38" w:rsidP="00214A38">
      <w:pPr>
        <w:spacing w:after="100"/>
        <w:rPr>
          <w:ins w:id="2790" w:author="Camilo Cabrera" w:date="2017-12-11T22:28:00Z"/>
          <w:highlight w:val="white"/>
          <w:lang w:val="es-US"/>
        </w:rPr>
      </w:pPr>
      <w:ins w:id="2791" w:author="Camilo Cabrera" w:date="2017-12-11T22:28:00Z">
        <w:r w:rsidRPr="009954C8">
          <w:rPr>
            <w:highlight w:val="white"/>
            <w:lang w:val="es-US"/>
          </w:rPr>
          <w:t>Además, este ejercicio permitirá identificar duplicidades en la generación de datos dentro de la institución. Es posible que se deban tomar acciones para la designación de una sola área responsable de la generación de conjuntos de datos.</w:t>
        </w:r>
      </w:ins>
    </w:p>
    <w:p w14:paraId="0D8B22F3" w14:textId="77777777" w:rsidR="00214A38" w:rsidRPr="009954C8" w:rsidRDefault="00214A38" w:rsidP="00214A38">
      <w:pPr>
        <w:spacing w:after="100"/>
        <w:rPr>
          <w:ins w:id="2792" w:author="Camilo Cabrera" w:date="2017-12-11T22:28:00Z"/>
          <w:highlight w:val="white"/>
          <w:lang w:val="es-US"/>
        </w:rPr>
      </w:pPr>
      <w:ins w:id="2793" w:author="Camilo Cabrera" w:date="2017-12-11T22:28:00Z">
        <w:r w:rsidRPr="009954C8">
          <w:rPr>
            <w:highlight w:val="white"/>
            <w:lang w:val="es-US"/>
          </w:rPr>
          <w:t>Los Participantes de este paso serán el Funcionario Enlace; el Representante de cada Unidad Administrativa o Área generadora y/o administradoras de datos; la Unidad de transparencia homólogas o equivalentes; y, Órganos Internos de Control. El Límite de tiempo para el cumplimiento será de 70 días calendario a partir de la publicación de esta Guía.</w:t>
        </w:r>
      </w:ins>
    </w:p>
    <w:p w14:paraId="2DC888D7" w14:textId="77777777" w:rsidR="00214A38" w:rsidRPr="009954C8" w:rsidRDefault="00214A38" w:rsidP="00214A38">
      <w:pPr>
        <w:spacing w:after="100"/>
        <w:rPr>
          <w:ins w:id="2794" w:author="Camilo Cabrera" w:date="2017-12-11T22:28:00Z"/>
          <w:highlight w:val="white"/>
          <w:lang w:val="es-US"/>
        </w:rPr>
      </w:pPr>
    </w:p>
    <w:p w14:paraId="01365B4E" w14:textId="77777777" w:rsidR="00214A38" w:rsidRPr="009954C8" w:rsidRDefault="00214A38" w:rsidP="00214A38">
      <w:pPr>
        <w:spacing w:after="100"/>
        <w:ind w:firstLine="280"/>
        <w:rPr>
          <w:ins w:id="2795" w:author="Camilo Cabrera" w:date="2017-12-11T22:28:00Z"/>
          <w:highlight w:val="white"/>
          <w:lang w:val="es-US"/>
        </w:rPr>
      </w:pPr>
      <w:ins w:id="2796" w:author="Camilo Cabrera" w:date="2017-12-11T22:28:00Z">
        <w:r w:rsidRPr="009954C8">
          <w:rPr>
            <w:b/>
            <w:highlight w:val="white"/>
            <w:lang w:val="es-US"/>
          </w:rPr>
          <w:t>Actividades de la Entidad Facilitadora:</w:t>
        </w:r>
      </w:ins>
    </w:p>
    <w:p w14:paraId="1D595F7C" w14:textId="77777777" w:rsidR="00214A38" w:rsidRPr="009954C8" w:rsidRDefault="00214A38" w:rsidP="00214A38">
      <w:pPr>
        <w:numPr>
          <w:ilvl w:val="0"/>
          <w:numId w:val="73"/>
        </w:numPr>
        <w:pBdr>
          <w:top w:val="nil"/>
          <w:left w:val="nil"/>
          <w:bottom w:val="nil"/>
          <w:right w:val="nil"/>
          <w:between w:val="nil"/>
        </w:pBdr>
        <w:spacing w:after="100"/>
        <w:contextualSpacing/>
        <w:rPr>
          <w:ins w:id="2797" w:author="Camilo Cabrera" w:date="2017-12-11T22:28:00Z"/>
          <w:highlight w:val="white"/>
          <w:lang w:val="es-US"/>
        </w:rPr>
      </w:pPr>
      <w:ins w:id="2798" w:author="Camilo Cabrera" w:date="2017-12-11T22:28:00Z">
        <w:r w:rsidRPr="009954C8">
          <w:rPr>
            <w:highlight w:val="white"/>
            <w:lang w:val="es-US"/>
          </w:rPr>
          <w:lastRenderedPageBreak/>
          <w:t>El Funcionario Enlace consolidará en la plantilla del inventario institucional de datos la información de cada conjunto en compañía de las Áreas generadoras de datos responsables de generar y/o administrar datos y lo publicará en la plataforma.</w:t>
        </w:r>
      </w:ins>
    </w:p>
    <w:p w14:paraId="08B0C89B" w14:textId="13CA4B29" w:rsidR="00214A38" w:rsidRDefault="00214A38" w:rsidP="00214A38">
      <w:pPr>
        <w:pStyle w:val="Heading3"/>
        <w:spacing w:after="100"/>
        <w:rPr>
          <w:ins w:id="2799" w:author="Camilo Cabrera" w:date="2017-12-11T22:28:00Z"/>
        </w:rPr>
      </w:pPr>
      <w:bookmarkStart w:id="2800" w:name="_tbeqqx3p39s" w:colFirst="0" w:colLast="0"/>
      <w:bookmarkEnd w:id="2800"/>
      <w:ins w:id="2801" w:author="Camilo Cabrera" w:date="2017-12-11T22:28:00Z">
        <w:r>
          <w:t>Ponderar los datos de valor</w:t>
        </w:r>
      </w:ins>
    </w:p>
    <w:p w14:paraId="010C95E7" w14:textId="77777777" w:rsidR="00214A38" w:rsidRDefault="00214A38" w:rsidP="00214A38">
      <w:pPr>
        <w:spacing w:after="100"/>
        <w:rPr>
          <w:ins w:id="2802" w:author="Camilo Cabrera" w:date="2017-12-11T22:28:00Z"/>
          <w:highlight w:val="white"/>
        </w:rPr>
      </w:pPr>
    </w:p>
    <w:p w14:paraId="5ADF617F" w14:textId="77777777" w:rsidR="00214A38" w:rsidRPr="009954C8" w:rsidRDefault="00214A38" w:rsidP="00214A38">
      <w:pPr>
        <w:spacing w:after="100"/>
        <w:rPr>
          <w:ins w:id="2803" w:author="Camilo Cabrera" w:date="2017-12-11T22:28:00Z"/>
          <w:highlight w:val="white"/>
          <w:lang w:val="es-US"/>
        </w:rPr>
      </w:pPr>
      <w:ins w:id="2804" w:author="Camilo Cabrera" w:date="2017-12-11T22:28:00Z">
        <w:r w:rsidRPr="009954C8">
          <w:rPr>
            <w:highlight w:val="white"/>
            <w:lang w:val="es-US"/>
          </w:rPr>
          <w:t>Se identificarán los datos que  tienen mayor potencial de generar impacto para priorizar su por lo tanto su publicación en el portal La plataforma. Esta ponderación se basa en el valor que los datos tengan para la sociedad y los objetivos del gobierno.</w:t>
        </w:r>
      </w:ins>
    </w:p>
    <w:p w14:paraId="46AC2B87" w14:textId="77777777" w:rsidR="00214A38" w:rsidRDefault="00214A38" w:rsidP="00214A38">
      <w:pPr>
        <w:spacing w:after="100"/>
        <w:ind w:firstLine="280"/>
        <w:rPr>
          <w:ins w:id="2805" w:author="Camilo Cabrera" w:date="2017-12-11T22:28:00Z"/>
          <w:highlight w:val="white"/>
        </w:rPr>
      </w:pPr>
      <w:ins w:id="2806" w:author="Camilo Cabrera" w:date="2017-12-11T22:28:00Z">
        <w:r>
          <w:rPr>
            <w:highlight w:val="white"/>
          </w:rPr>
          <w:t>La ponderación incluirá:</w:t>
        </w:r>
      </w:ins>
    </w:p>
    <w:p w14:paraId="560EB455" w14:textId="77777777" w:rsidR="00214A38" w:rsidRPr="009954C8" w:rsidRDefault="00214A38" w:rsidP="00214A38">
      <w:pPr>
        <w:numPr>
          <w:ilvl w:val="0"/>
          <w:numId w:val="77"/>
        </w:numPr>
        <w:pBdr>
          <w:top w:val="nil"/>
          <w:left w:val="nil"/>
          <w:bottom w:val="nil"/>
          <w:right w:val="nil"/>
          <w:between w:val="nil"/>
        </w:pBdr>
        <w:spacing w:after="100"/>
        <w:contextualSpacing/>
        <w:rPr>
          <w:ins w:id="2807" w:author="Camilo Cabrera" w:date="2017-12-11T22:28:00Z"/>
          <w:highlight w:val="white"/>
          <w:lang w:val="es-US"/>
        </w:rPr>
      </w:pPr>
      <w:ins w:id="2808" w:author="Camilo Cabrera" w:date="2017-12-11T22:28:00Z">
        <w:r w:rsidRPr="009954C8">
          <w:rPr>
            <w:highlight w:val="white"/>
            <w:lang w:val="es-US"/>
          </w:rPr>
          <w:t>Los conjuntos de datos solicitados anualmente a través de la estructura de datos del Equipo SIR-SIGDEHU y/o a partir del ejercicio de participación ciudadana implementado por el Equipo SIR-SIGDEHU, para generar conocimiento sobre la demanda ciudadana de datos, y podrá ser consultada en la plataforma</w:t>
        </w:r>
        <w:r w:rsidRPr="009954C8">
          <w:rPr>
            <w:i/>
            <w:lang w:val="es-US"/>
          </w:rPr>
          <w:t>.</w:t>
        </w:r>
      </w:ins>
    </w:p>
    <w:p w14:paraId="0D28F600" w14:textId="77777777" w:rsidR="00214A38" w:rsidRPr="009954C8" w:rsidRDefault="00214A38" w:rsidP="00214A38">
      <w:pPr>
        <w:numPr>
          <w:ilvl w:val="0"/>
          <w:numId w:val="77"/>
        </w:numPr>
        <w:pBdr>
          <w:top w:val="nil"/>
          <w:left w:val="nil"/>
          <w:bottom w:val="nil"/>
          <w:right w:val="nil"/>
          <w:between w:val="nil"/>
        </w:pBdr>
        <w:spacing w:after="100"/>
        <w:contextualSpacing/>
        <w:rPr>
          <w:ins w:id="2809" w:author="Camilo Cabrera" w:date="2017-12-11T22:28:00Z"/>
          <w:highlight w:val="white"/>
          <w:lang w:val="es-US"/>
        </w:rPr>
      </w:pPr>
      <w:ins w:id="2810" w:author="Camilo Cabrera" w:date="2017-12-11T22:28:00Z">
        <w:r w:rsidRPr="009954C8">
          <w:rPr>
            <w:highlight w:val="white"/>
            <w:lang w:val="es-US"/>
          </w:rPr>
          <w:t>Todos los conjuntos de datos que se consideren Información de Interés Departamental y Nacional, Público y privados.</w:t>
        </w:r>
      </w:ins>
    </w:p>
    <w:p w14:paraId="77721EA9" w14:textId="77777777" w:rsidR="00214A38" w:rsidRPr="009954C8" w:rsidRDefault="00214A38" w:rsidP="00214A38">
      <w:pPr>
        <w:numPr>
          <w:ilvl w:val="0"/>
          <w:numId w:val="77"/>
        </w:numPr>
        <w:pBdr>
          <w:top w:val="nil"/>
          <w:left w:val="nil"/>
          <w:bottom w:val="nil"/>
          <w:right w:val="nil"/>
          <w:between w:val="nil"/>
        </w:pBdr>
        <w:spacing w:after="100"/>
        <w:contextualSpacing/>
        <w:rPr>
          <w:ins w:id="2811" w:author="Camilo Cabrera" w:date="2017-12-11T22:28:00Z"/>
          <w:highlight w:val="white"/>
          <w:lang w:val="es-US"/>
        </w:rPr>
      </w:pPr>
      <w:ins w:id="2812" w:author="Camilo Cabrera" w:date="2017-12-11T22:28:00Z">
        <w:r w:rsidRPr="009954C8">
          <w:rPr>
            <w:highlight w:val="white"/>
            <w:lang w:val="es-US"/>
          </w:rPr>
          <w:t>Todos los conjuntos de datos de carácter público que se publiquen en las plataformas institucionales.</w:t>
        </w:r>
      </w:ins>
    </w:p>
    <w:p w14:paraId="700F303A" w14:textId="77777777" w:rsidR="00214A38" w:rsidRPr="009954C8" w:rsidRDefault="00214A38" w:rsidP="00214A38">
      <w:pPr>
        <w:numPr>
          <w:ilvl w:val="0"/>
          <w:numId w:val="77"/>
        </w:numPr>
        <w:pBdr>
          <w:top w:val="nil"/>
          <w:left w:val="nil"/>
          <w:bottom w:val="nil"/>
          <w:right w:val="nil"/>
          <w:between w:val="nil"/>
        </w:pBdr>
        <w:spacing w:after="100"/>
        <w:contextualSpacing/>
        <w:rPr>
          <w:ins w:id="2813" w:author="Camilo Cabrera" w:date="2017-12-11T22:28:00Z"/>
          <w:highlight w:val="white"/>
          <w:lang w:val="es-US"/>
        </w:rPr>
      </w:pPr>
      <w:ins w:id="2814" w:author="Camilo Cabrera" w:date="2017-12-11T22:28:00Z">
        <w:r w:rsidRPr="009954C8">
          <w:rPr>
            <w:highlight w:val="white"/>
            <w:lang w:val="es-US"/>
          </w:rPr>
          <w:t xml:space="preserve">Los datos que presentan mayor recurrencia en las solicitudes de acceso a la información y por tanto tienen una mayor demanda ciudadana. </w:t>
        </w:r>
      </w:ins>
    </w:p>
    <w:p w14:paraId="11BA2493" w14:textId="77777777" w:rsidR="00214A38" w:rsidRPr="009954C8" w:rsidRDefault="00214A38" w:rsidP="00214A38">
      <w:pPr>
        <w:numPr>
          <w:ilvl w:val="0"/>
          <w:numId w:val="77"/>
        </w:numPr>
        <w:pBdr>
          <w:top w:val="nil"/>
          <w:left w:val="nil"/>
          <w:bottom w:val="nil"/>
          <w:right w:val="nil"/>
          <w:between w:val="nil"/>
        </w:pBdr>
        <w:spacing w:after="100"/>
        <w:contextualSpacing/>
        <w:rPr>
          <w:ins w:id="2815" w:author="Camilo Cabrera" w:date="2017-12-11T22:28:00Z"/>
          <w:highlight w:val="white"/>
          <w:lang w:val="es-US"/>
        </w:rPr>
      </w:pPr>
      <w:ins w:id="2816" w:author="Camilo Cabrera" w:date="2017-12-11T22:28:00Z">
        <w:r w:rsidRPr="009954C8">
          <w:rPr>
            <w:highlight w:val="white"/>
            <w:lang w:val="es-US"/>
          </w:rPr>
          <w:t>Datos sobre los programas de la Institución que faciliten el logro de los objetivos del Plan Departamental de Desarrollo, y respalden la realización de los objetivos, las políticas y los programas de la Estrategia Gobierno en Línea, así como con las acciones relevantes de la Institución.</w:t>
        </w:r>
      </w:ins>
    </w:p>
    <w:p w14:paraId="2D19C67D" w14:textId="77777777" w:rsidR="00214A38" w:rsidRPr="009954C8" w:rsidRDefault="00214A38" w:rsidP="00214A38">
      <w:pPr>
        <w:spacing w:after="100"/>
        <w:rPr>
          <w:ins w:id="2817" w:author="Camilo Cabrera" w:date="2017-12-11T22:28:00Z"/>
          <w:i/>
          <w:lang w:val="es-US"/>
        </w:rPr>
      </w:pPr>
      <w:ins w:id="2818" w:author="Camilo Cabrera" w:date="2017-12-11T22:28:00Z">
        <w:r w:rsidRPr="009954C8">
          <w:rPr>
            <w:highlight w:val="white"/>
            <w:lang w:val="es-US"/>
          </w:rPr>
          <w:lastRenderedPageBreak/>
          <w:t>La ponderación de los datos se debe realizar conforme a la plantilla que se encuentra en la sección correspondiente de la plataforma</w:t>
        </w:r>
        <w:r w:rsidRPr="009954C8">
          <w:rPr>
            <w:i/>
            <w:lang w:val="es-US"/>
          </w:rPr>
          <w:t>.</w:t>
        </w:r>
      </w:ins>
    </w:p>
    <w:p w14:paraId="50E06DE5" w14:textId="77777777" w:rsidR="00214A38" w:rsidRPr="009954C8" w:rsidRDefault="00214A38" w:rsidP="00214A38">
      <w:pPr>
        <w:spacing w:after="100"/>
        <w:rPr>
          <w:ins w:id="2819" w:author="Camilo Cabrera" w:date="2017-12-11T22:28:00Z"/>
          <w:b/>
          <w:highlight w:val="white"/>
          <w:lang w:val="es-US"/>
        </w:rPr>
      </w:pPr>
      <w:ins w:id="2820" w:author="Camilo Cabrera" w:date="2017-12-11T22:28:00Z">
        <w:r w:rsidRPr="009954C8">
          <w:rPr>
            <w:highlight w:val="white"/>
            <w:lang w:val="es-US"/>
          </w:rPr>
          <w:t xml:space="preserve">Los participantes de este paso serán el funcionario Enlace; Unidades y áreas generadoras o administradoras de datos; </w:t>
        </w:r>
        <w:commentRangeStart w:id="2821"/>
        <w:r w:rsidRPr="009954C8">
          <w:rPr>
            <w:highlight w:val="white"/>
            <w:lang w:val="es-US"/>
          </w:rPr>
          <w:t>Enlace de Transparencia</w:t>
        </w:r>
        <w:commentRangeEnd w:id="2821"/>
        <w:r>
          <w:commentReference w:id="2821"/>
        </w:r>
        <w:r w:rsidRPr="009954C8">
          <w:rPr>
            <w:highlight w:val="white"/>
            <w:lang w:val="es-US"/>
          </w:rPr>
          <w:t>, homólogas o equivalentes. El Límite de tiempo para el cumplimiento será de 100 días calendario partir de la publicación de esta Guía.</w:t>
        </w:r>
      </w:ins>
    </w:p>
    <w:p w14:paraId="4CE4C4C7" w14:textId="77777777" w:rsidR="00214A38" w:rsidRPr="009954C8" w:rsidRDefault="00214A38" w:rsidP="00214A38">
      <w:pPr>
        <w:spacing w:after="100"/>
        <w:rPr>
          <w:ins w:id="2822" w:author="Camilo Cabrera" w:date="2017-12-11T22:28:00Z"/>
          <w:highlight w:val="white"/>
          <w:lang w:val="es-US"/>
        </w:rPr>
      </w:pPr>
      <w:ins w:id="2823" w:author="Camilo Cabrera" w:date="2017-12-11T22:28:00Z">
        <w:r w:rsidRPr="009954C8">
          <w:rPr>
            <w:b/>
            <w:highlight w:val="white"/>
            <w:lang w:val="es-US"/>
          </w:rPr>
          <w:t>Actividades de la Entidad Facilitadora:</w:t>
        </w:r>
        <w:r w:rsidRPr="009954C8">
          <w:rPr>
            <w:highlight w:val="white"/>
            <w:lang w:val="es-US"/>
          </w:rPr>
          <w:t xml:space="preserve"> </w:t>
        </w:r>
      </w:ins>
    </w:p>
    <w:p w14:paraId="7F5DF748" w14:textId="77777777" w:rsidR="00214A38" w:rsidRPr="009954C8" w:rsidRDefault="00214A38" w:rsidP="00214A38">
      <w:pPr>
        <w:numPr>
          <w:ilvl w:val="0"/>
          <w:numId w:val="74"/>
        </w:numPr>
        <w:pBdr>
          <w:top w:val="nil"/>
          <w:left w:val="nil"/>
          <w:bottom w:val="nil"/>
          <w:right w:val="nil"/>
          <w:between w:val="nil"/>
        </w:pBdr>
        <w:spacing w:after="100"/>
        <w:contextualSpacing/>
        <w:rPr>
          <w:ins w:id="2824" w:author="Camilo Cabrera" w:date="2017-12-11T22:28:00Z"/>
          <w:highlight w:val="white"/>
          <w:lang w:val="es-US"/>
        </w:rPr>
      </w:pPr>
      <w:ins w:id="2825" w:author="Camilo Cabrera" w:date="2017-12-11T22:28:00Z">
        <w:r w:rsidRPr="009954C8">
          <w:rPr>
            <w:highlight w:val="white"/>
            <w:lang w:val="es-US"/>
          </w:rPr>
          <w:t>A través de la estructura de Datos SIR-SIGDEHU recopilar los datos solicitados.</w:t>
        </w:r>
      </w:ins>
    </w:p>
    <w:p w14:paraId="52E48210" w14:textId="77777777" w:rsidR="00214A38" w:rsidRPr="009954C8" w:rsidRDefault="00214A38" w:rsidP="00214A38">
      <w:pPr>
        <w:numPr>
          <w:ilvl w:val="0"/>
          <w:numId w:val="74"/>
        </w:numPr>
        <w:pBdr>
          <w:top w:val="nil"/>
          <w:left w:val="nil"/>
          <w:bottom w:val="nil"/>
          <w:right w:val="nil"/>
          <w:between w:val="nil"/>
        </w:pBdr>
        <w:spacing w:after="100"/>
        <w:contextualSpacing/>
        <w:rPr>
          <w:ins w:id="2826" w:author="Camilo Cabrera" w:date="2017-12-11T22:28:00Z"/>
          <w:highlight w:val="white"/>
          <w:lang w:val="es-US"/>
        </w:rPr>
      </w:pPr>
      <w:ins w:id="2827" w:author="Camilo Cabrera" w:date="2017-12-11T22:28:00Z">
        <w:r w:rsidRPr="009954C8">
          <w:rPr>
            <w:highlight w:val="white"/>
            <w:lang w:val="es-US"/>
          </w:rPr>
          <w:t>Identificar las solicitudes de acceso a la información pública más recurrentes mediante un reporte solicitado al Equipo SIR-SIGDEHU, para incluirlas en la primera publicación.</w:t>
        </w:r>
      </w:ins>
    </w:p>
    <w:p w14:paraId="235E71DC" w14:textId="77777777" w:rsidR="00214A38" w:rsidRPr="009954C8" w:rsidRDefault="00214A38" w:rsidP="00214A38">
      <w:pPr>
        <w:numPr>
          <w:ilvl w:val="0"/>
          <w:numId w:val="74"/>
        </w:numPr>
        <w:pBdr>
          <w:top w:val="nil"/>
          <w:left w:val="nil"/>
          <w:bottom w:val="nil"/>
          <w:right w:val="nil"/>
          <w:between w:val="nil"/>
        </w:pBdr>
        <w:spacing w:after="100"/>
        <w:contextualSpacing/>
        <w:rPr>
          <w:ins w:id="2828" w:author="Camilo Cabrera" w:date="2017-12-11T22:28:00Z"/>
          <w:highlight w:val="white"/>
          <w:lang w:val="es-US"/>
        </w:rPr>
      </w:pPr>
      <w:ins w:id="2829" w:author="Camilo Cabrera" w:date="2017-12-11T22:28:00Z">
        <w:r w:rsidRPr="009954C8">
          <w:rPr>
            <w:highlight w:val="white"/>
            <w:lang w:val="es-US"/>
          </w:rPr>
          <w:t>Sesionar el Grupo de Trabajo Institucional de Datos estadísticos y espaciales para ponderar los datos del Inventario Institucional de Datos según los objetivos de la Institución y el Plan Nacional de Desarrollo y de acuerdo con esta ponderación darles prioridad .</w:t>
        </w:r>
      </w:ins>
    </w:p>
    <w:p w14:paraId="7942DAC9" w14:textId="708800ED" w:rsidR="00214A38" w:rsidRDefault="00214A38" w:rsidP="00214A38">
      <w:pPr>
        <w:pStyle w:val="Heading3"/>
        <w:spacing w:after="100"/>
        <w:rPr>
          <w:ins w:id="2830" w:author="Camilo Cabrera" w:date="2017-12-11T22:28:00Z"/>
        </w:rPr>
      </w:pPr>
      <w:bookmarkStart w:id="2831" w:name="_ten3o72i53uh" w:colFirst="0" w:colLast="0"/>
      <w:bookmarkEnd w:id="2831"/>
      <w:ins w:id="2832" w:author="Camilo Cabrera" w:date="2017-12-11T22:28:00Z">
        <w:r>
          <w:t>Crear y divulgar el Plan de Apertura Institucional</w:t>
        </w:r>
      </w:ins>
    </w:p>
    <w:p w14:paraId="14D0575E" w14:textId="77777777" w:rsidR="00214A38" w:rsidRPr="009954C8" w:rsidRDefault="00214A38" w:rsidP="00214A38">
      <w:pPr>
        <w:spacing w:after="100"/>
        <w:rPr>
          <w:ins w:id="2833" w:author="Camilo Cabrera" w:date="2017-12-11T22:28:00Z"/>
          <w:highlight w:val="white"/>
          <w:lang w:val="es-US"/>
        </w:rPr>
      </w:pPr>
      <w:ins w:id="2834" w:author="Camilo Cabrera" w:date="2017-12-11T22:28:00Z">
        <w:r w:rsidRPr="009954C8">
          <w:rPr>
            <w:highlight w:val="white"/>
            <w:lang w:val="es-US"/>
          </w:rPr>
          <w:t xml:space="preserve">El Plan de Apertura consiste en estipular un calendario de publicación anual de los datos  estadísticos y espaciales de cada una de las  Entidades Facilitadoras. Dicho plan aglutina las secciones 2.1.1, 2.1.2 y 2.1.3 y se publicará en la </w:t>
        </w:r>
        <w:r w:rsidRPr="009954C8">
          <w:rPr>
            <w:lang w:val="es-US"/>
          </w:rPr>
          <w:t>plataforma</w:t>
        </w:r>
        <w:r w:rsidRPr="009954C8">
          <w:rPr>
            <w:highlight w:val="white"/>
            <w:lang w:val="es-US"/>
          </w:rPr>
          <w:t xml:space="preserve">. </w:t>
        </w:r>
      </w:ins>
    </w:p>
    <w:p w14:paraId="17B47EDA" w14:textId="77777777" w:rsidR="00214A38" w:rsidRPr="009954C8" w:rsidRDefault="00214A38" w:rsidP="00214A38">
      <w:pPr>
        <w:spacing w:after="100"/>
        <w:rPr>
          <w:ins w:id="2835" w:author="Camilo Cabrera" w:date="2017-12-11T22:28:00Z"/>
          <w:highlight w:val="white"/>
          <w:lang w:val="es-US"/>
        </w:rPr>
      </w:pPr>
      <w:ins w:id="2836" w:author="Camilo Cabrera" w:date="2017-12-11T22:28:00Z">
        <w:r w:rsidRPr="009954C8">
          <w:rPr>
            <w:highlight w:val="white"/>
            <w:lang w:val="es-US"/>
          </w:rPr>
          <w:t>Los participantes</w:t>
        </w:r>
        <w:r w:rsidRPr="009954C8">
          <w:rPr>
            <w:b/>
            <w:highlight w:val="white"/>
            <w:lang w:val="es-US"/>
          </w:rPr>
          <w:t xml:space="preserve"> </w:t>
        </w:r>
        <w:r w:rsidRPr="009954C8">
          <w:rPr>
            <w:highlight w:val="white"/>
            <w:lang w:val="es-US"/>
          </w:rPr>
          <w:t>serán el funcionario enlace y el grupo de trabajo conformado en la Sección 2.1.1. El tiempo límite para el cumplimiento será de 100 días calendario a partir de la publicación de esta Guía.</w:t>
        </w:r>
      </w:ins>
    </w:p>
    <w:p w14:paraId="02733289" w14:textId="77777777" w:rsidR="00214A38" w:rsidRPr="009954C8" w:rsidRDefault="00214A38" w:rsidP="00214A38">
      <w:pPr>
        <w:spacing w:after="100"/>
        <w:rPr>
          <w:ins w:id="2837" w:author="Camilo Cabrera" w:date="2017-12-11T22:28:00Z"/>
          <w:lang w:val="es-US"/>
        </w:rPr>
      </w:pPr>
      <w:ins w:id="2838" w:author="Camilo Cabrera" w:date="2017-12-11T22:28:00Z">
        <w:r w:rsidRPr="009954C8">
          <w:rPr>
            <w:lang w:val="es-US"/>
          </w:rPr>
          <w:t>Actividades de la Entidad Facilitadora:</w:t>
        </w:r>
      </w:ins>
    </w:p>
    <w:p w14:paraId="1866743C" w14:textId="77777777" w:rsidR="00214A38" w:rsidRDefault="00214A38" w:rsidP="00214A38">
      <w:pPr>
        <w:spacing w:after="100"/>
        <w:ind w:left="1160" w:hanging="440"/>
        <w:rPr>
          <w:ins w:id="2839" w:author="Camilo Cabrera" w:date="2017-12-11T22:28:00Z"/>
          <w:highlight w:val="white"/>
        </w:rPr>
      </w:pPr>
      <w:ins w:id="2840" w:author="Camilo Cabrera" w:date="2017-12-11T22:28:00Z">
        <w:r>
          <w:rPr>
            <w:b/>
            <w:highlight w:val="white"/>
          </w:rPr>
          <w:t>1.</w:t>
        </w:r>
        <w:r>
          <w:rPr>
            <w:highlight w:val="white"/>
          </w:rPr>
          <w:t xml:space="preserve">   Realizar el calendario de publicación consistente con la plantilla.</w:t>
        </w:r>
      </w:ins>
    </w:p>
    <w:p w14:paraId="2D85D9B2" w14:textId="77777777" w:rsidR="00214A38" w:rsidRPr="009954C8" w:rsidRDefault="00214A38" w:rsidP="00214A38">
      <w:pPr>
        <w:spacing w:after="100"/>
        <w:ind w:left="1160" w:hanging="440"/>
        <w:rPr>
          <w:ins w:id="2841" w:author="Camilo Cabrera" w:date="2017-12-11T22:28:00Z"/>
          <w:highlight w:val="white"/>
          <w:lang w:val="es-US"/>
        </w:rPr>
      </w:pPr>
      <w:ins w:id="2842" w:author="Camilo Cabrera" w:date="2017-12-11T22:28:00Z">
        <w:r>
          <w:rPr>
            <w:b/>
            <w:highlight w:val="white"/>
          </w:rPr>
          <w:t>2.</w:t>
        </w:r>
        <w:r>
          <w:rPr>
            <w:highlight w:val="white"/>
          </w:rPr>
          <w:t xml:space="preserve">  Divulgar el Plan de Apertura Institucional como parte del catálogo de datos de la Entidad Facilitadora, siguiendo las instrucciones del "Paso 2.2. </w:t>
        </w:r>
        <w:r w:rsidRPr="009954C8">
          <w:rPr>
            <w:highlight w:val="white"/>
            <w:lang w:val="es-US"/>
          </w:rPr>
          <w:t>Publicación" de esta guía.</w:t>
        </w:r>
      </w:ins>
    </w:p>
    <w:p w14:paraId="02FD5F7A" w14:textId="08699236" w:rsidR="00214A38" w:rsidRPr="009954C8" w:rsidRDefault="00151862" w:rsidP="00214A38">
      <w:pPr>
        <w:pStyle w:val="Heading2"/>
        <w:spacing w:after="100"/>
        <w:rPr>
          <w:ins w:id="2843" w:author="Camilo Cabrera" w:date="2017-12-11T22:28:00Z"/>
          <w:lang w:val="es-US"/>
        </w:rPr>
      </w:pPr>
      <w:bookmarkStart w:id="2844" w:name="_5kay5f2wzjz3" w:colFirst="0" w:colLast="0"/>
      <w:bookmarkEnd w:id="2844"/>
      <w:ins w:id="2845" w:author="Camilo Cabrera" w:date="2017-12-11T22:33:00Z">
        <w:r>
          <w:rPr>
            <w:lang w:val="es-US"/>
          </w:rPr>
          <w:lastRenderedPageBreak/>
          <w:t>P</w:t>
        </w:r>
      </w:ins>
      <w:ins w:id="2846" w:author="Camilo Cabrera" w:date="2017-12-11T22:28:00Z">
        <w:r w:rsidR="00214A38" w:rsidRPr="009954C8">
          <w:rPr>
            <w:lang w:val="es-US"/>
          </w:rPr>
          <w:t>ublicación</w:t>
        </w:r>
      </w:ins>
    </w:p>
    <w:p w14:paraId="4D448EAE" w14:textId="77777777" w:rsidR="00214A38" w:rsidRDefault="00214A38" w:rsidP="00214A38">
      <w:pPr>
        <w:rPr>
          <w:ins w:id="2847" w:author="Camilo Cabrera" w:date="2017-12-11T22:28:00Z"/>
        </w:rPr>
      </w:pPr>
      <w:ins w:id="2848" w:author="Camilo Cabrera" w:date="2017-12-11T22:28:00Z">
        <w:r w:rsidRPr="009954C8">
          <w:rPr>
            <w:lang w:val="es-US"/>
          </w:rPr>
          <w:t xml:space="preserve">Se refiere al proceso de publicación de datos en la plataforma. Cada Entidad Facilitadora elaborará sus conjuntos de datos en la plataforma y los documentará con el estándar DCAT. </w:t>
        </w:r>
        <w:r>
          <w:t>Luego los publicará.</w:t>
        </w:r>
      </w:ins>
    </w:p>
    <w:p w14:paraId="5A228E5D" w14:textId="4C4CE531" w:rsidR="00214A38" w:rsidRDefault="00214A38" w:rsidP="00214A38">
      <w:pPr>
        <w:pStyle w:val="Heading3"/>
        <w:spacing w:after="100"/>
        <w:rPr>
          <w:ins w:id="2849" w:author="Camilo Cabrera" w:date="2017-12-11T22:28:00Z"/>
        </w:rPr>
      </w:pPr>
      <w:bookmarkStart w:id="2850" w:name="_e21lwbys30cs" w:colFirst="0" w:colLast="0"/>
      <w:bookmarkEnd w:id="2850"/>
      <w:ins w:id="2851" w:author="Camilo Cabrera" w:date="2017-12-11T22:28:00Z">
        <w:r>
          <w:t>Elaborar los conjuntos de datos</w:t>
        </w:r>
      </w:ins>
    </w:p>
    <w:p w14:paraId="7ABC7EDE" w14:textId="77777777" w:rsidR="00214A38" w:rsidRPr="009954C8" w:rsidRDefault="00214A38" w:rsidP="00214A38">
      <w:pPr>
        <w:spacing w:after="100"/>
        <w:rPr>
          <w:ins w:id="2852" w:author="Camilo Cabrera" w:date="2017-12-11T22:28:00Z"/>
          <w:highlight w:val="white"/>
          <w:lang w:val="es-US"/>
        </w:rPr>
      </w:pPr>
      <w:ins w:id="2853" w:author="Camilo Cabrera" w:date="2017-12-11T22:28:00Z">
        <w:r w:rsidRPr="009954C8">
          <w:rPr>
            <w:highlight w:val="white"/>
            <w:lang w:val="es-US"/>
          </w:rPr>
          <w:t>Una interpretación eficiente de información por parte de terceros así como por máquinas, impone que se estandarice el uso mismo de los datos, así como su consumo por  el público en general y el propio gobierno, desde la exportación de  los conjuntos de datos a formatos estructurados. En efecto, el carácter abierto o estándar de tales formatos amplía la cobertura de usuarios y el margen de interpretación de los datos por parte de la mayor parte de sistemas de cómputo.</w:t>
        </w:r>
      </w:ins>
    </w:p>
    <w:p w14:paraId="2C5BF8DF" w14:textId="77777777" w:rsidR="00214A38" w:rsidRPr="009954C8" w:rsidRDefault="00214A38" w:rsidP="00214A38">
      <w:pPr>
        <w:spacing w:after="100"/>
        <w:rPr>
          <w:ins w:id="2854" w:author="Camilo Cabrera" w:date="2017-12-11T22:28:00Z"/>
          <w:b/>
          <w:highlight w:val="white"/>
          <w:lang w:val="es-US"/>
        </w:rPr>
      </w:pPr>
      <w:ins w:id="2855" w:author="Camilo Cabrera" w:date="2017-12-11T22:28:00Z">
        <w:r w:rsidRPr="009954C8">
          <w:rPr>
            <w:highlight w:val="white"/>
            <w:lang w:val="es-US"/>
          </w:rPr>
          <w:t>La especificidad de cada conjunto de datos es la que va a determinar cuál es el formato estructurado de estándar abierto más adecuado. Pese a que esta guía establece el recurso a CSV y en general a formatos abiertos y altamente estructurados, se promoverán también XML, JSON, RDF, GeoJSON, KML, DBF, incluso propietarios como SHP y XLSX, dado el caso. Remitirse a la Tabla 1: “Referencia de formatos, su nivel de apertura y estructura".</w:t>
        </w:r>
      </w:ins>
    </w:p>
    <w:p w14:paraId="5F673DFB" w14:textId="77777777" w:rsidR="00214A38" w:rsidRPr="009954C8" w:rsidRDefault="00214A38" w:rsidP="00214A38">
      <w:pPr>
        <w:spacing w:after="100"/>
        <w:ind w:firstLine="720"/>
        <w:rPr>
          <w:ins w:id="2856" w:author="Camilo Cabrera" w:date="2017-12-11T22:28:00Z"/>
          <w:highlight w:val="white"/>
          <w:lang w:val="es-US"/>
        </w:rPr>
      </w:pPr>
      <w:ins w:id="2857" w:author="Camilo Cabrera" w:date="2017-12-11T22:28:00Z">
        <w:r w:rsidRPr="009954C8">
          <w:rPr>
            <w:b/>
            <w:highlight w:val="white"/>
            <w:lang w:val="es-US"/>
          </w:rPr>
          <w:t xml:space="preserve">Tabla 1: </w:t>
        </w:r>
        <w:r w:rsidRPr="009954C8">
          <w:rPr>
            <w:highlight w:val="white"/>
            <w:lang w:val="es-US"/>
          </w:rPr>
          <w:t>Referencia de formatos, su nivel de apertura y estructura:</w:t>
        </w:r>
      </w:ins>
    </w:p>
    <w:tbl>
      <w:tblPr>
        <w:tblW w:w="8565"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1170"/>
        <w:gridCol w:w="1680"/>
        <w:gridCol w:w="1170"/>
        <w:gridCol w:w="1485"/>
        <w:gridCol w:w="3060"/>
      </w:tblGrid>
      <w:tr w:rsidR="00214A38" w14:paraId="5838F9E6" w14:textId="77777777" w:rsidTr="002B2924">
        <w:trPr>
          <w:trHeight w:val="500"/>
          <w:ins w:id="2858" w:author="Camilo Cabrera" w:date="2017-12-11T22:28:00Z"/>
        </w:trPr>
        <w:tc>
          <w:tcPr>
            <w:tcW w:w="117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6C19E27" w14:textId="77777777" w:rsidR="00214A38" w:rsidRDefault="00214A38" w:rsidP="002B2924">
            <w:pPr>
              <w:spacing w:before="40" w:after="40"/>
              <w:ind w:left="80"/>
              <w:rPr>
                <w:ins w:id="2859" w:author="Camilo Cabrera" w:date="2017-12-11T22:28:00Z"/>
                <w:b/>
                <w:highlight w:val="white"/>
              </w:rPr>
            </w:pPr>
            <w:ins w:id="2860" w:author="Camilo Cabrera" w:date="2017-12-11T22:28:00Z">
              <w:r>
                <w:rPr>
                  <w:b/>
                  <w:highlight w:val="white"/>
                </w:rPr>
                <w:t>Formato</w:t>
              </w:r>
            </w:ins>
          </w:p>
        </w:tc>
        <w:tc>
          <w:tcPr>
            <w:tcW w:w="168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CDCFB16" w14:textId="77777777" w:rsidR="00214A38" w:rsidRDefault="00214A38" w:rsidP="002B2924">
            <w:pPr>
              <w:spacing w:before="40" w:after="40"/>
              <w:ind w:left="80"/>
              <w:rPr>
                <w:ins w:id="2861" w:author="Camilo Cabrera" w:date="2017-12-11T22:28:00Z"/>
                <w:b/>
                <w:highlight w:val="white"/>
              </w:rPr>
            </w:pPr>
            <w:ins w:id="2862" w:author="Camilo Cabrera" w:date="2017-12-11T22:28:00Z">
              <w:r>
                <w:rPr>
                  <w:b/>
                  <w:highlight w:val="white"/>
                </w:rPr>
                <w:t>Tipo de datos</w:t>
              </w:r>
            </w:ins>
          </w:p>
        </w:tc>
        <w:tc>
          <w:tcPr>
            <w:tcW w:w="117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4994851" w14:textId="77777777" w:rsidR="00214A38" w:rsidRDefault="00214A38" w:rsidP="002B2924">
            <w:pPr>
              <w:spacing w:before="40" w:after="40"/>
              <w:ind w:left="80"/>
              <w:rPr>
                <w:ins w:id="2863" w:author="Camilo Cabrera" w:date="2017-12-11T22:28:00Z"/>
                <w:b/>
                <w:highlight w:val="white"/>
              </w:rPr>
            </w:pPr>
            <w:ins w:id="2864" w:author="Camilo Cabrera" w:date="2017-12-11T22:28:00Z">
              <w:r>
                <w:rPr>
                  <w:b/>
                  <w:highlight w:val="white"/>
                </w:rPr>
                <w:t>Apertura</w:t>
              </w:r>
            </w:ins>
          </w:p>
        </w:tc>
        <w:tc>
          <w:tcPr>
            <w:tcW w:w="14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77836A5" w14:textId="77777777" w:rsidR="00214A38" w:rsidRDefault="00214A38" w:rsidP="002B2924">
            <w:pPr>
              <w:spacing w:before="40" w:after="40"/>
              <w:ind w:left="80"/>
              <w:rPr>
                <w:ins w:id="2865" w:author="Camilo Cabrera" w:date="2017-12-11T22:28:00Z"/>
                <w:b/>
                <w:highlight w:val="white"/>
              </w:rPr>
            </w:pPr>
            <w:ins w:id="2866" w:author="Camilo Cabrera" w:date="2017-12-11T22:28:00Z">
              <w:r>
                <w:rPr>
                  <w:b/>
                  <w:highlight w:val="white"/>
                </w:rPr>
                <w:t>Estructura</w:t>
              </w:r>
            </w:ins>
          </w:p>
        </w:tc>
        <w:tc>
          <w:tcPr>
            <w:tcW w:w="306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09D55560" w14:textId="77777777" w:rsidR="00214A38" w:rsidRDefault="00214A38" w:rsidP="002B2924">
            <w:pPr>
              <w:spacing w:before="40" w:after="40"/>
              <w:ind w:left="80"/>
              <w:rPr>
                <w:ins w:id="2867" w:author="Camilo Cabrera" w:date="2017-12-11T22:28:00Z"/>
                <w:b/>
                <w:highlight w:val="white"/>
              </w:rPr>
            </w:pPr>
            <w:ins w:id="2868" w:author="Camilo Cabrera" w:date="2017-12-11T22:28:00Z">
              <w:r>
                <w:rPr>
                  <w:b/>
                  <w:highlight w:val="white"/>
                </w:rPr>
                <w:t>Notas</w:t>
              </w:r>
            </w:ins>
          </w:p>
        </w:tc>
      </w:tr>
      <w:tr w:rsidR="00214A38" w:rsidRPr="009954C8" w14:paraId="24DFD54A" w14:textId="77777777" w:rsidTr="002B2924">
        <w:trPr>
          <w:trHeight w:val="1220"/>
          <w:ins w:id="2869" w:author="Camilo Cabrera" w:date="2017-12-11T22:28:00Z"/>
        </w:trPr>
        <w:tc>
          <w:tcPr>
            <w:tcW w:w="117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CD7C4F9" w14:textId="77777777" w:rsidR="00214A38" w:rsidRDefault="00214A38" w:rsidP="002B2924">
            <w:pPr>
              <w:spacing w:before="40" w:after="40"/>
              <w:ind w:left="80"/>
              <w:rPr>
                <w:ins w:id="2870" w:author="Camilo Cabrera" w:date="2017-12-11T22:28:00Z"/>
                <w:highlight w:val="white"/>
              </w:rPr>
            </w:pPr>
            <w:ins w:id="2871" w:author="Camilo Cabrera" w:date="2017-12-11T22:28:00Z">
              <w:r>
                <w:rPr>
                  <w:highlight w:val="white"/>
                </w:rPr>
                <w:t>CSV</w:t>
              </w:r>
            </w:ins>
          </w:p>
        </w:tc>
        <w:tc>
          <w:tcPr>
            <w:tcW w:w="168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CAC44D3" w14:textId="77777777" w:rsidR="00214A38" w:rsidRDefault="00214A38" w:rsidP="002B2924">
            <w:pPr>
              <w:spacing w:before="40" w:after="40"/>
              <w:ind w:left="80"/>
              <w:rPr>
                <w:ins w:id="2872" w:author="Camilo Cabrera" w:date="2017-12-11T22:28:00Z"/>
                <w:highlight w:val="white"/>
              </w:rPr>
            </w:pPr>
            <w:ins w:id="2873" w:author="Camilo Cabrera" w:date="2017-12-11T22:28:00Z">
              <w:r>
                <w:rPr>
                  <w:highlight w:val="white"/>
                </w:rPr>
                <w:t>Tabulares</w:t>
              </w:r>
            </w:ins>
          </w:p>
        </w:tc>
        <w:tc>
          <w:tcPr>
            <w:tcW w:w="117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7D90741" w14:textId="77777777" w:rsidR="00214A38" w:rsidRDefault="00214A38" w:rsidP="002B2924">
            <w:pPr>
              <w:spacing w:before="40" w:after="40"/>
              <w:ind w:left="80"/>
              <w:rPr>
                <w:ins w:id="2874" w:author="Camilo Cabrera" w:date="2017-12-11T22:28:00Z"/>
                <w:highlight w:val="white"/>
              </w:rPr>
            </w:pPr>
            <w:ins w:id="2875" w:author="Camilo Cabrera" w:date="2017-12-11T22:28:00Z">
              <w:r>
                <w:rPr>
                  <w:highlight w:val="white"/>
                </w:rPr>
                <w:t>Alta</w:t>
              </w:r>
            </w:ins>
          </w:p>
        </w:tc>
        <w:tc>
          <w:tcPr>
            <w:tcW w:w="14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7BF80FB8" w14:textId="77777777" w:rsidR="00214A38" w:rsidRDefault="00214A38" w:rsidP="002B2924">
            <w:pPr>
              <w:spacing w:before="40" w:after="40"/>
              <w:ind w:left="80"/>
              <w:rPr>
                <w:ins w:id="2876" w:author="Camilo Cabrera" w:date="2017-12-11T22:28:00Z"/>
                <w:highlight w:val="white"/>
              </w:rPr>
            </w:pPr>
            <w:ins w:id="2877" w:author="Camilo Cabrera" w:date="2017-12-11T22:28:00Z">
              <w:r>
                <w:rPr>
                  <w:highlight w:val="white"/>
                </w:rPr>
                <w:t>Alta</w:t>
              </w:r>
            </w:ins>
          </w:p>
        </w:tc>
        <w:tc>
          <w:tcPr>
            <w:tcW w:w="306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767FEE24" w14:textId="77777777" w:rsidR="00214A38" w:rsidRPr="009954C8" w:rsidRDefault="00214A38" w:rsidP="002B2924">
            <w:pPr>
              <w:spacing w:before="40" w:after="40"/>
              <w:ind w:left="80"/>
              <w:rPr>
                <w:ins w:id="2878" w:author="Camilo Cabrera" w:date="2017-12-11T22:28:00Z"/>
                <w:highlight w:val="white"/>
                <w:lang w:val="es-US"/>
              </w:rPr>
            </w:pPr>
            <w:ins w:id="2879" w:author="Camilo Cabrera" w:date="2017-12-11T22:28:00Z">
              <w:r w:rsidRPr="009954C8">
                <w:rPr>
                  <w:highlight w:val="white"/>
                  <w:lang w:val="es-US"/>
                </w:rPr>
                <w:t>Formato simple y universal, que organiza los datos en filas y columnas separadas por un carácter establecido.</w:t>
              </w:r>
            </w:ins>
          </w:p>
        </w:tc>
      </w:tr>
      <w:tr w:rsidR="00214A38" w:rsidRPr="009954C8" w14:paraId="462C28D4" w14:textId="77777777" w:rsidTr="002B2924">
        <w:trPr>
          <w:trHeight w:val="1220"/>
          <w:ins w:id="2880" w:author="Camilo Cabrera" w:date="2017-12-11T22:28:00Z"/>
        </w:trPr>
        <w:tc>
          <w:tcPr>
            <w:tcW w:w="117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3A063540" w14:textId="77777777" w:rsidR="00214A38" w:rsidRDefault="00214A38" w:rsidP="002B2924">
            <w:pPr>
              <w:spacing w:before="40" w:after="40"/>
              <w:ind w:left="80"/>
              <w:rPr>
                <w:ins w:id="2881" w:author="Camilo Cabrera" w:date="2017-12-11T22:28:00Z"/>
                <w:highlight w:val="white"/>
              </w:rPr>
            </w:pPr>
            <w:ins w:id="2882" w:author="Camilo Cabrera" w:date="2017-12-11T22:28:00Z">
              <w:r>
                <w:rPr>
                  <w:highlight w:val="white"/>
                </w:rPr>
                <w:lastRenderedPageBreak/>
                <w:t>XLSX</w:t>
              </w:r>
            </w:ins>
          </w:p>
        </w:tc>
        <w:tc>
          <w:tcPr>
            <w:tcW w:w="168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B35A906" w14:textId="77777777" w:rsidR="00214A38" w:rsidRDefault="00214A38" w:rsidP="002B2924">
            <w:pPr>
              <w:spacing w:before="40" w:after="40"/>
              <w:ind w:left="80"/>
              <w:rPr>
                <w:ins w:id="2883" w:author="Camilo Cabrera" w:date="2017-12-11T22:28:00Z"/>
                <w:highlight w:val="white"/>
              </w:rPr>
            </w:pPr>
            <w:ins w:id="2884" w:author="Camilo Cabrera" w:date="2017-12-11T22:28:00Z">
              <w:r>
                <w:rPr>
                  <w:highlight w:val="white"/>
                </w:rPr>
                <w:t>Tabulares</w:t>
              </w:r>
            </w:ins>
          </w:p>
        </w:tc>
        <w:tc>
          <w:tcPr>
            <w:tcW w:w="117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74A21DAC" w14:textId="77777777" w:rsidR="00214A38" w:rsidRDefault="00214A38" w:rsidP="002B2924">
            <w:pPr>
              <w:spacing w:before="40" w:after="40"/>
              <w:ind w:left="80"/>
              <w:rPr>
                <w:ins w:id="2885" w:author="Camilo Cabrera" w:date="2017-12-11T22:28:00Z"/>
                <w:highlight w:val="white"/>
              </w:rPr>
            </w:pPr>
            <w:ins w:id="2886" w:author="Camilo Cabrera" w:date="2017-12-11T22:28:00Z">
              <w:r>
                <w:rPr>
                  <w:highlight w:val="white"/>
                </w:rPr>
                <w:t>Media</w:t>
              </w:r>
            </w:ins>
          </w:p>
        </w:tc>
        <w:tc>
          <w:tcPr>
            <w:tcW w:w="14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0A594F2A" w14:textId="77777777" w:rsidR="00214A38" w:rsidRDefault="00214A38" w:rsidP="002B2924">
            <w:pPr>
              <w:spacing w:before="40" w:after="40"/>
              <w:ind w:left="80"/>
              <w:rPr>
                <w:ins w:id="2887" w:author="Camilo Cabrera" w:date="2017-12-11T22:28:00Z"/>
                <w:highlight w:val="white"/>
              </w:rPr>
            </w:pPr>
            <w:ins w:id="2888" w:author="Camilo Cabrera" w:date="2017-12-11T22:28:00Z">
              <w:r>
                <w:rPr>
                  <w:highlight w:val="white"/>
                </w:rPr>
                <w:t>Alta</w:t>
              </w:r>
            </w:ins>
          </w:p>
        </w:tc>
        <w:tc>
          <w:tcPr>
            <w:tcW w:w="3060"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F3EC584" w14:textId="77777777" w:rsidR="00214A38" w:rsidRPr="009954C8" w:rsidRDefault="00214A38" w:rsidP="002B2924">
            <w:pPr>
              <w:spacing w:before="40" w:after="40"/>
              <w:rPr>
                <w:ins w:id="2889" w:author="Camilo Cabrera" w:date="2017-12-11T22:28:00Z"/>
                <w:highlight w:val="white"/>
                <w:lang w:val="es-US"/>
              </w:rPr>
            </w:pPr>
            <w:ins w:id="2890" w:author="Camilo Cabrera" w:date="2017-12-11T22:28:00Z">
              <w:r w:rsidRPr="009954C8">
                <w:rPr>
                  <w:highlight w:val="white"/>
                  <w:lang w:val="es-US"/>
                </w:rPr>
                <w:t>Estructura XML con una especificación abierta, permitiendo que cualquier software pueda interpretarlo.</w:t>
              </w:r>
            </w:ins>
          </w:p>
        </w:tc>
      </w:tr>
      <w:tr w:rsidR="00214A38" w:rsidRPr="009954C8" w14:paraId="25181987" w14:textId="77777777" w:rsidTr="002B2924">
        <w:trPr>
          <w:trHeight w:val="1220"/>
          <w:ins w:id="2891" w:author="Camilo Cabrera" w:date="2017-12-11T22:28:00Z"/>
        </w:trPr>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2727189F" w14:textId="77777777" w:rsidR="00214A38" w:rsidRDefault="00214A38" w:rsidP="002B2924">
            <w:pPr>
              <w:spacing w:before="40" w:after="40"/>
              <w:ind w:left="80"/>
              <w:rPr>
                <w:ins w:id="2892" w:author="Camilo Cabrera" w:date="2017-12-11T22:28:00Z"/>
                <w:highlight w:val="white"/>
              </w:rPr>
            </w:pPr>
            <w:ins w:id="2893" w:author="Camilo Cabrera" w:date="2017-12-11T22:28:00Z">
              <w:r>
                <w:rPr>
                  <w:highlight w:val="white"/>
                </w:rPr>
                <w:t>XLS</w:t>
              </w:r>
            </w:ins>
          </w:p>
        </w:tc>
        <w:tc>
          <w:tcPr>
            <w:tcW w:w="168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21E849CE" w14:textId="77777777" w:rsidR="00214A38" w:rsidRDefault="00214A38" w:rsidP="002B2924">
            <w:pPr>
              <w:spacing w:before="40" w:after="40"/>
              <w:ind w:left="80"/>
              <w:rPr>
                <w:ins w:id="2894" w:author="Camilo Cabrera" w:date="2017-12-11T22:28:00Z"/>
                <w:highlight w:val="white"/>
              </w:rPr>
            </w:pPr>
            <w:ins w:id="2895" w:author="Camilo Cabrera" w:date="2017-12-11T22:28:00Z">
              <w:r>
                <w:rPr>
                  <w:highlight w:val="white"/>
                </w:rPr>
                <w:t>Tabulares</w:t>
              </w:r>
            </w:ins>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67642698" w14:textId="77777777" w:rsidR="00214A38" w:rsidRDefault="00214A38" w:rsidP="002B2924">
            <w:pPr>
              <w:spacing w:before="40" w:after="40"/>
              <w:ind w:left="80"/>
              <w:rPr>
                <w:ins w:id="2896" w:author="Camilo Cabrera" w:date="2017-12-11T22:28:00Z"/>
                <w:highlight w:val="white"/>
              </w:rPr>
            </w:pPr>
            <w:ins w:id="2897" w:author="Camilo Cabrera" w:date="2017-12-11T22:28:00Z">
              <w:r>
                <w:rPr>
                  <w:highlight w:val="white"/>
                </w:rPr>
                <w:t>Baja</w:t>
              </w:r>
            </w:ins>
          </w:p>
        </w:tc>
        <w:tc>
          <w:tcPr>
            <w:tcW w:w="1485"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08298F5B" w14:textId="77777777" w:rsidR="00214A38" w:rsidRDefault="00214A38" w:rsidP="002B2924">
            <w:pPr>
              <w:spacing w:before="40" w:after="40"/>
              <w:ind w:left="80"/>
              <w:rPr>
                <w:ins w:id="2898" w:author="Camilo Cabrera" w:date="2017-12-11T22:28:00Z"/>
                <w:highlight w:val="white"/>
              </w:rPr>
            </w:pPr>
            <w:ins w:id="2899" w:author="Camilo Cabrera" w:date="2017-12-11T22:28:00Z">
              <w:r>
                <w:rPr>
                  <w:highlight w:val="white"/>
                </w:rPr>
                <w:t>Alta</w:t>
              </w:r>
            </w:ins>
          </w:p>
        </w:tc>
        <w:tc>
          <w:tcPr>
            <w:tcW w:w="306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3D6D4C62" w14:textId="77777777" w:rsidR="00214A38" w:rsidRPr="009954C8" w:rsidRDefault="00214A38" w:rsidP="002B2924">
            <w:pPr>
              <w:spacing w:before="40" w:after="40"/>
              <w:ind w:left="80"/>
              <w:rPr>
                <w:ins w:id="2900" w:author="Camilo Cabrera" w:date="2017-12-11T22:28:00Z"/>
                <w:highlight w:val="white"/>
                <w:lang w:val="es-US"/>
              </w:rPr>
            </w:pPr>
            <w:ins w:id="2901" w:author="Camilo Cabrera" w:date="2017-12-11T22:28:00Z">
              <w:r w:rsidRPr="009954C8">
                <w:rPr>
                  <w:highlight w:val="white"/>
                  <w:lang w:val="es-US"/>
                </w:rPr>
                <w:t>Archivo binario de formato propietario que limita su uso por software de terceros.</w:t>
              </w:r>
            </w:ins>
          </w:p>
        </w:tc>
      </w:tr>
      <w:tr w:rsidR="00214A38" w:rsidRPr="009954C8" w14:paraId="65B2919D" w14:textId="77777777" w:rsidTr="002B2924">
        <w:trPr>
          <w:trHeight w:val="1800"/>
          <w:ins w:id="2902" w:author="Camilo Cabrera" w:date="2017-12-11T22:28:00Z"/>
        </w:trPr>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2898264A" w14:textId="77777777" w:rsidR="00214A38" w:rsidRDefault="00214A38" w:rsidP="002B2924">
            <w:pPr>
              <w:spacing w:before="40" w:after="40"/>
              <w:ind w:left="80"/>
              <w:rPr>
                <w:ins w:id="2903" w:author="Camilo Cabrera" w:date="2017-12-11T22:28:00Z"/>
                <w:highlight w:val="white"/>
              </w:rPr>
            </w:pPr>
            <w:ins w:id="2904" w:author="Camilo Cabrera" w:date="2017-12-11T22:28:00Z">
              <w:r>
                <w:rPr>
                  <w:highlight w:val="white"/>
                </w:rPr>
                <w:t>DBF</w:t>
              </w:r>
            </w:ins>
          </w:p>
        </w:tc>
        <w:tc>
          <w:tcPr>
            <w:tcW w:w="168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70019AFA" w14:textId="77777777" w:rsidR="00214A38" w:rsidRDefault="00214A38" w:rsidP="002B2924">
            <w:pPr>
              <w:spacing w:before="40" w:after="40"/>
              <w:ind w:left="80"/>
              <w:rPr>
                <w:ins w:id="2905" w:author="Camilo Cabrera" w:date="2017-12-11T22:28:00Z"/>
                <w:highlight w:val="white"/>
              </w:rPr>
            </w:pPr>
            <w:ins w:id="2906" w:author="Camilo Cabrera" w:date="2017-12-11T22:28:00Z">
              <w:r>
                <w:rPr>
                  <w:highlight w:val="white"/>
                </w:rPr>
                <w:t>Tabulares</w:t>
              </w:r>
            </w:ins>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08A36E92" w14:textId="77777777" w:rsidR="00214A38" w:rsidRDefault="00214A38" w:rsidP="002B2924">
            <w:pPr>
              <w:spacing w:before="40" w:after="40"/>
              <w:ind w:left="80"/>
              <w:rPr>
                <w:ins w:id="2907" w:author="Camilo Cabrera" w:date="2017-12-11T22:28:00Z"/>
                <w:highlight w:val="white"/>
              </w:rPr>
            </w:pPr>
            <w:ins w:id="2908" w:author="Camilo Cabrera" w:date="2017-12-11T22:28:00Z">
              <w:r>
                <w:rPr>
                  <w:highlight w:val="white"/>
                </w:rPr>
                <w:t>Alta</w:t>
              </w:r>
            </w:ins>
          </w:p>
        </w:tc>
        <w:tc>
          <w:tcPr>
            <w:tcW w:w="1485"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00D5935C" w14:textId="77777777" w:rsidR="00214A38" w:rsidRDefault="00214A38" w:rsidP="002B2924">
            <w:pPr>
              <w:spacing w:before="40" w:after="40"/>
              <w:ind w:left="80"/>
              <w:rPr>
                <w:ins w:id="2909" w:author="Camilo Cabrera" w:date="2017-12-11T22:28:00Z"/>
                <w:highlight w:val="white"/>
              </w:rPr>
            </w:pPr>
            <w:ins w:id="2910" w:author="Camilo Cabrera" w:date="2017-12-11T22:28:00Z">
              <w:r>
                <w:rPr>
                  <w:highlight w:val="white"/>
                </w:rPr>
                <w:t>Alta</w:t>
              </w:r>
            </w:ins>
          </w:p>
        </w:tc>
        <w:tc>
          <w:tcPr>
            <w:tcW w:w="306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1C82EC5E" w14:textId="77777777" w:rsidR="00214A38" w:rsidRPr="009954C8" w:rsidRDefault="00214A38" w:rsidP="002B2924">
            <w:pPr>
              <w:spacing w:before="40" w:after="40"/>
              <w:ind w:left="80"/>
              <w:rPr>
                <w:ins w:id="2911" w:author="Camilo Cabrera" w:date="2017-12-11T22:28:00Z"/>
                <w:highlight w:val="white"/>
                <w:lang w:val="es-US"/>
              </w:rPr>
            </w:pPr>
            <w:ins w:id="2912" w:author="Camilo Cabrera" w:date="2017-12-11T22:28:00Z">
              <w:r w:rsidRPr="009954C8">
                <w:rPr>
                  <w:highlight w:val="white"/>
                  <w:lang w:val="es-US"/>
                </w:rPr>
                <w:t>Archivo que estructura los datos de forma simple. Contiene un SHP, pero es utilizado con frecuencia de forma individual para publicar datos tabulares.</w:t>
              </w:r>
            </w:ins>
          </w:p>
        </w:tc>
      </w:tr>
      <w:tr w:rsidR="00214A38" w:rsidRPr="009954C8" w14:paraId="65ECE009" w14:textId="77777777" w:rsidTr="002B2924">
        <w:trPr>
          <w:trHeight w:val="1940"/>
          <w:ins w:id="2913" w:author="Camilo Cabrera" w:date="2017-12-11T22:28:00Z"/>
        </w:trPr>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0E89139C" w14:textId="77777777" w:rsidR="00214A38" w:rsidRDefault="00214A38" w:rsidP="002B2924">
            <w:pPr>
              <w:spacing w:before="40" w:after="40"/>
              <w:ind w:left="80"/>
              <w:rPr>
                <w:ins w:id="2914" w:author="Camilo Cabrera" w:date="2017-12-11T22:28:00Z"/>
                <w:highlight w:val="white"/>
              </w:rPr>
            </w:pPr>
            <w:ins w:id="2915" w:author="Camilo Cabrera" w:date="2017-12-11T22:28:00Z">
              <w:r>
                <w:rPr>
                  <w:highlight w:val="white"/>
                </w:rPr>
                <w:t>XML</w:t>
              </w:r>
            </w:ins>
          </w:p>
        </w:tc>
        <w:tc>
          <w:tcPr>
            <w:tcW w:w="168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3BC2021E" w14:textId="77777777" w:rsidR="00214A38" w:rsidRDefault="00214A38" w:rsidP="002B2924">
            <w:pPr>
              <w:spacing w:before="40" w:after="40"/>
              <w:ind w:left="80"/>
              <w:rPr>
                <w:ins w:id="2916" w:author="Camilo Cabrera" w:date="2017-12-11T22:28:00Z"/>
                <w:highlight w:val="white"/>
              </w:rPr>
            </w:pPr>
            <w:ins w:id="2917" w:author="Camilo Cabrera" w:date="2017-12-11T22:28:00Z">
              <w:r>
                <w:rPr>
                  <w:highlight w:val="white"/>
                </w:rPr>
                <w:t>Estructurados</w:t>
              </w:r>
            </w:ins>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1CD80674" w14:textId="77777777" w:rsidR="00214A38" w:rsidRDefault="00214A38" w:rsidP="002B2924">
            <w:pPr>
              <w:spacing w:before="40" w:after="40"/>
              <w:ind w:left="80"/>
              <w:rPr>
                <w:ins w:id="2918" w:author="Camilo Cabrera" w:date="2017-12-11T22:28:00Z"/>
                <w:highlight w:val="white"/>
              </w:rPr>
            </w:pPr>
            <w:ins w:id="2919" w:author="Camilo Cabrera" w:date="2017-12-11T22:28:00Z">
              <w:r>
                <w:rPr>
                  <w:highlight w:val="white"/>
                </w:rPr>
                <w:t>Alta</w:t>
              </w:r>
            </w:ins>
          </w:p>
        </w:tc>
        <w:tc>
          <w:tcPr>
            <w:tcW w:w="1485"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267C438B" w14:textId="77777777" w:rsidR="00214A38" w:rsidRDefault="00214A38" w:rsidP="002B2924">
            <w:pPr>
              <w:spacing w:before="40" w:after="40"/>
              <w:ind w:left="80"/>
              <w:rPr>
                <w:ins w:id="2920" w:author="Camilo Cabrera" w:date="2017-12-11T22:28:00Z"/>
                <w:highlight w:val="white"/>
              </w:rPr>
            </w:pPr>
            <w:ins w:id="2921" w:author="Camilo Cabrera" w:date="2017-12-11T22:28:00Z">
              <w:r>
                <w:rPr>
                  <w:highlight w:val="white"/>
                </w:rPr>
                <w:t>Alta</w:t>
              </w:r>
            </w:ins>
          </w:p>
        </w:tc>
        <w:tc>
          <w:tcPr>
            <w:tcW w:w="306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0837F634" w14:textId="77777777" w:rsidR="00214A38" w:rsidRPr="009954C8" w:rsidRDefault="00214A38" w:rsidP="002B2924">
            <w:pPr>
              <w:spacing w:before="40" w:after="40"/>
              <w:ind w:left="80"/>
              <w:rPr>
                <w:ins w:id="2922" w:author="Camilo Cabrera" w:date="2017-12-11T22:28:00Z"/>
                <w:highlight w:val="white"/>
                <w:lang w:val="es-US"/>
              </w:rPr>
            </w:pPr>
            <w:ins w:id="2923" w:author="Camilo Cabrera" w:date="2017-12-11T22:28:00Z">
              <w:r w:rsidRPr="009954C8">
                <w:rPr>
                  <w:highlight w:val="white"/>
                  <w:lang w:val="es-US"/>
                </w:rPr>
                <w:t>Lenguaje de marcado que propone un estándar para el intercambio de información entre diferentes plataforma,s desarrollado por la W3C para almacenar datos en forma legible y estructurada.</w:t>
              </w:r>
            </w:ins>
          </w:p>
        </w:tc>
      </w:tr>
      <w:tr w:rsidR="00214A38" w:rsidRPr="009954C8" w14:paraId="06CFB513" w14:textId="77777777" w:rsidTr="002B2924">
        <w:trPr>
          <w:trHeight w:val="1760"/>
          <w:ins w:id="2924" w:author="Camilo Cabrera" w:date="2017-12-11T22:28:00Z"/>
        </w:trPr>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4B5BAD7C" w14:textId="77777777" w:rsidR="00214A38" w:rsidRDefault="00214A38" w:rsidP="002B2924">
            <w:pPr>
              <w:spacing w:before="40" w:after="40"/>
              <w:ind w:left="80"/>
              <w:rPr>
                <w:ins w:id="2925" w:author="Camilo Cabrera" w:date="2017-12-11T22:28:00Z"/>
                <w:highlight w:val="white"/>
              </w:rPr>
            </w:pPr>
            <w:ins w:id="2926" w:author="Camilo Cabrera" w:date="2017-12-11T22:28:00Z">
              <w:r>
                <w:rPr>
                  <w:highlight w:val="white"/>
                </w:rPr>
                <w:lastRenderedPageBreak/>
                <w:t>RDF</w:t>
              </w:r>
            </w:ins>
          </w:p>
        </w:tc>
        <w:tc>
          <w:tcPr>
            <w:tcW w:w="168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171B3D53" w14:textId="77777777" w:rsidR="00214A38" w:rsidRDefault="00214A38" w:rsidP="002B2924">
            <w:pPr>
              <w:spacing w:before="40" w:after="40"/>
              <w:ind w:left="80"/>
              <w:rPr>
                <w:ins w:id="2927" w:author="Camilo Cabrera" w:date="2017-12-11T22:28:00Z"/>
                <w:highlight w:val="white"/>
              </w:rPr>
            </w:pPr>
            <w:ins w:id="2928" w:author="Camilo Cabrera" w:date="2017-12-11T22:28:00Z">
              <w:r>
                <w:rPr>
                  <w:highlight w:val="white"/>
                </w:rPr>
                <w:t>Estructurados</w:t>
              </w:r>
            </w:ins>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0B0C5360" w14:textId="77777777" w:rsidR="00214A38" w:rsidRDefault="00214A38" w:rsidP="002B2924">
            <w:pPr>
              <w:spacing w:before="40" w:after="40"/>
              <w:ind w:left="80"/>
              <w:rPr>
                <w:ins w:id="2929" w:author="Camilo Cabrera" w:date="2017-12-11T22:28:00Z"/>
                <w:highlight w:val="white"/>
              </w:rPr>
            </w:pPr>
            <w:ins w:id="2930" w:author="Camilo Cabrera" w:date="2017-12-11T22:28:00Z">
              <w:r>
                <w:rPr>
                  <w:highlight w:val="white"/>
                </w:rPr>
                <w:t>Alta</w:t>
              </w:r>
            </w:ins>
          </w:p>
        </w:tc>
        <w:tc>
          <w:tcPr>
            <w:tcW w:w="1485"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72E74285" w14:textId="77777777" w:rsidR="00214A38" w:rsidRDefault="00214A38" w:rsidP="002B2924">
            <w:pPr>
              <w:spacing w:before="40" w:after="40"/>
              <w:ind w:left="80"/>
              <w:rPr>
                <w:ins w:id="2931" w:author="Camilo Cabrera" w:date="2017-12-11T22:28:00Z"/>
                <w:highlight w:val="white"/>
              </w:rPr>
            </w:pPr>
            <w:ins w:id="2932" w:author="Camilo Cabrera" w:date="2017-12-11T22:28:00Z">
              <w:r>
                <w:rPr>
                  <w:highlight w:val="white"/>
                </w:rPr>
                <w:t>Alta</w:t>
              </w:r>
            </w:ins>
          </w:p>
        </w:tc>
        <w:tc>
          <w:tcPr>
            <w:tcW w:w="306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2CEFCE72" w14:textId="77777777" w:rsidR="00214A38" w:rsidRPr="009954C8" w:rsidRDefault="00214A38" w:rsidP="002B2924">
            <w:pPr>
              <w:spacing w:before="40" w:after="40"/>
              <w:ind w:left="80"/>
              <w:rPr>
                <w:ins w:id="2933" w:author="Camilo Cabrera" w:date="2017-12-11T22:28:00Z"/>
                <w:highlight w:val="white"/>
                <w:lang w:val="es-US"/>
              </w:rPr>
            </w:pPr>
            <w:ins w:id="2934" w:author="Camilo Cabrera" w:date="2017-12-11T22:28:00Z">
              <w:r w:rsidRPr="009954C8">
                <w:rPr>
                  <w:highlight w:val="white"/>
                  <w:lang w:val="es-US"/>
                </w:rPr>
                <w:t>Generalmente los archivos con esta terminación hacen referencia a RDF/XML, que es la sintaxis XML. Otra sintaxis recurrente es JSON-LD, que serializa RDF empleando JSON.</w:t>
              </w:r>
            </w:ins>
          </w:p>
        </w:tc>
      </w:tr>
      <w:tr w:rsidR="00214A38" w:rsidRPr="009954C8" w14:paraId="13A4FA3C" w14:textId="77777777" w:rsidTr="002B2924">
        <w:trPr>
          <w:trHeight w:val="1400"/>
          <w:ins w:id="2935" w:author="Camilo Cabrera" w:date="2017-12-11T22:28:00Z"/>
        </w:trPr>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69623C38" w14:textId="77777777" w:rsidR="00214A38" w:rsidRDefault="00214A38" w:rsidP="002B2924">
            <w:pPr>
              <w:spacing w:before="40" w:after="40"/>
              <w:ind w:left="80"/>
              <w:rPr>
                <w:ins w:id="2936" w:author="Camilo Cabrera" w:date="2017-12-11T22:28:00Z"/>
                <w:highlight w:val="white"/>
              </w:rPr>
            </w:pPr>
            <w:ins w:id="2937" w:author="Camilo Cabrera" w:date="2017-12-11T22:28:00Z">
              <w:r>
                <w:rPr>
                  <w:highlight w:val="white"/>
                </w:rPr>
                <w:t>KML</w:t>
              </w:r>
            </w:ins>
          </w:p>
        </w:tc>
        <w:tc>
          <w:tcPr>
            <w:tcW w:w="168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78AD1186" w14:textId="77777777" w:rsidR="00214A38" w:rsidRDefault="00214A38" w:rsidP="002B2924">
            <w:pPr>
              <w:spacing w:before="40" w:after="40"/>
              <w:ind w:left="80"/>
              <w:rPr>
                <w:ins w:id="2938" w:author="Camilo Cabrera" w:date="2017-12-11T22:28:00Z"/>
                <w:highlight w:val="white"/>
              </w:rPr>
            </w:pPr>
            <w:ins w:id="2939" w:author="Camilo Cabrera" w:date="2017-12-11T22:28:00Z">
              <w:r>
                <w:rPr>
                  <w:highlight w:val="white"/>
                </w:rPr>
                <w:t>Espaciales(vectorial)</w:t>
              </w:r>
            </w:ins>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22863213" w14:textId="77777777" w:rsidR="00214A38" w:rsidRDefault="00214A38" w:rsidP="002B2924">
            <w:pPr>
              <w:spacing w:before="40" w:after="40"/>
              <w:ind w:left="80"/>
              <w:rPr>
                <w:ins w:id="2940" w:author="Camilo Cabrera" w:date="2017-12-11T22:28:00Z"/>
                <w:highlight w:val="white"/>
              </w:rPr>
            </w:pPr>
            <w:ins w:id="2941" w:author="Camilo Cabrera" w:date="2017-12-11T22:28:00Z">
              <w:r>
                <w:rPr>
                  <w:highlight w:val="white"/>
                </w:rPr>
                <w:t>Alta</w:t>
              </w:r>
            </w:ins>
          </w:p>
        </w:tc>
        <w:tc>
          <w:tcPr>
            <w:tcW w:w="1485"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113BC810" w14:textId="77777777" w:rsidR="00214A38" w:rsidRDefault="00214A38" w:rsidP="002B2924">
            <w:pPr>
              <w:spacing w:before="40" w:after="40"/>
              <w:ind w:left="80"/>
              <w:rPr>
                <w:ins w:id="2942" w:author="Camilo Cabrera" w:date="2017-12-11T22:28:00Z"/>
                <w:highlight w:val="white"/>
              </w:rPr>
            </w:pPr>
            <w:ins w:id="2943" w:author="Camilo Cabrera" w:date="2017-12-11T22:28:00Z">
              <w:r>
                <w:rPr>
                  <w:highlight w:val="white"/>
                </w:rPr>
                <w:t>Alta</w:t>
              </w:r>
            </w:ins>
          </w:p>
        </w:tc>
        <w:tc>
          <w:tcPr>
            <w:tcW w:w="306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3D76DA64" w14:textId="77777777" w:rsidR="00214A38" w:rsidRPr="009954C8" w:rsidRDefault="00214A38" w:rsidP="002B2924">
            <w:pPr>
              <w:spacing w:before="40" w:after="40"/>
              <w:ind w:left="80"/>
              <w:rPr>
                <w:ins w:id="2944" w:author="Camilo Cabrera" w:date="2017-12-11T22:28:00Z"/>
                <w:highlight w:val="white"/>
                <w:lang w:val="es-US"/>
              </w:rPr>
            </w:pPr>
            <w:ins w:id="2945" w:author="Camilo Cabrera" w:date="2017-12-11T22:28:00Z">
              <w:r w:rsidRPr="009954C8">
                <w:rPr>
                  <w:highlight w:val="white"/>
                  <w:lang w:val="es-US"/>
                </w:rPr>
                <w:t>Estándar abierto con aprobación de la OGC y connotación XML. Comúnmente son agrupados y comprimidos en formato KMZ.</w:t>
              </w:r>
            </w:ins>
          </w:p>
        </w:tc>
      </w:tr>
      <w:tr w:rsidR="00214A38" w:rsidRPr="009954C8" w14:paraId="54D34673" w14:textId="77777777" w:rsidTr="002B2924">
        <w:trPr>
          <w:trHeight w:val="1400"/>
          <w:ins w:id="2946" w:author="Camilo Cabrera" w:date="2017-12-11T22:28:00Z"/>
        </w:trPr>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3B208359" w14:textId="77777777" w:rsidR="00214A38" w:rsidRDefault="00214A38" w:rsidP="002B2924">
            <w:pPr>
              <w:spacing w:before="40" w:after="40"/>
              <w:ind w:left="80"/>
              <w:rPr>
                <w:ins w:id="2947" w:author="Camilo Cabrera" w:date="2017-12-11T22:28:00Z"/>
                <w:highlight w:val="white"/>
              </w:rPr>
            </w:pPr>
            <w:ins w:id="2948" w:author="Camilo Cabrera" w:date="2017-12-11T22:28:00Z">
              <w:r>
                <w:rPr>
                  <w:highlight w:val="white"/>
                </w:rPr>
                <w:t>WFS</w:t>
              </w:r>
            </w:ins>
          </w:p>
        </w:tc>
        <w:tc>
          <w:tcPr>
            <w:tcW w:w="168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695BC5F8" w14:textId="77777777" w:rsidR="00214A38" w:rsidRDefault="00214A38" w:rsidP="002B2924">
            <w:pPr>
              <w:spacing w:before="40" w:after="40"/>
              <w:ind w:left="80"/>
              <w:rPr>
                <w:ins w:id="2949" w:author="Camilo Cabrera" w:date="2017-12-11T22:28:00Z"/>
                <w:highlight w:val="white"/>
              </w:rPr>
            </w:pPr>
            <w:ins w:id="2950" w:author="Camilo Cabrera" w:date="2017-12-11T22:28:00Z">
              <w:r>
                <w:rPr>
                  <w:highlight w:val="white"/>
                </w:rPr>
                <w:t>Espaciales</w:t>
              </w:r>
            </w:ins>
          </w:p>
          <w:p w14:paraId="00C6B6BB" w14:textId="77777777" w:rsidR="00214A38" w:rsidRDefault="00214A38" w:rsidP="002B2924">
            <w:pPr>
              <w:spacing w:before="40" w:after="40"/>
              <w:ind w:left="80"/>
              <w:rPr>
                <w:ins w:id="2951" w:author="Camilo Cabrera" w:date="2017-12-11T22:28:00Z"/>
                <w:highlight w:val="white"/>
              </w:rPr>
            </w:pPr>
            <w:ins w:id="2952" w:author="Camilo Cabrera" w:date="2017-12-11T22:28:00Z">
              <w:r>
                <w:rPr>
                  <w:highlight w:val="white"/>
                </w:rPr>
                <w:t>(vectorial)</w:t>
              </w:r>
            </w:ins>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625CCC2B" w14:textId="77777777" w:rsidR="00214A38" w:rsidRDefault="00214A38" w:rsidP="002B2924">
            <w:pPr>
              <w:spacing w:before="40" w:after="40"/>
              <w:ind w:left="80"/>
              <w:rPr>
                <w:ins w:id="2953" w:author="Camilo Cabrera" w:date="2017-12-11T22:28:00Z"/>
                <w:highlight w:val="white"/>
              </w:rPr>
            </w:pPr>
            <w:ins w:id="2954" w:author="Camilo Cabrera" w:date="2017-12-11T22:28:00Z">
              <w:r>
                <w:rPr>
                  <w:highlight w:val="white"/>
                </w:rPr>
                <w:t>Alta</w:t>
              </w:r>
            </w:ins>
          </w:p>
        </w:tc>
        <w:tc>
          <w:tcPr>
            <w:tcW w:w="1485"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1D117C38" w14:textId="77777777" w:rsidR="00214A38" w:rsidRDefault="00214A38" w:rsidP="002B2924">
            <w:pPr>
              <w:spacing w:before="40" w:after="40"/>
              <w:ind w:left="80"/>
              <w:rPr>
                <w:ins w:id="2955" w:author="Camilo Cabrera" w:date="2017-12-11T22:28:00Z"/>
                <w:highlight w:val="white"/>
              </w:rPr>
            </w:pPr>
            <w:ins w:id="2956" w:author="Camilo Cabrera" w:date="2017-12-11T22:28:00Z">
              <w:r>
                <w:rPr>
                  <w:highlight w:val="white"/>
                </w:rPr>
                <w:t>Alta</w:t>
              </w:r>
            </w:ins>
          </w:p>
        </w:tc>
        <w:tc>
          <w:tcPr>
            <w:tcW w:w="306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42D7332E" w14:textId="77777777" w:rsidR="00214A38" w:rsidRPr="009954C8" w:rsidRDefault="00214A38" w:rsidP="002B2924">
            <w:pPr>
              <w:spacing w:before="40" w:after="40"/>
              <w:ind w:left="80"/>
              <w:rPr>
                <w:ins w:id="2957" w:author="Camilo Cabrera" w:date="2017-12-11T22:28:00Z"/>
                <w:highlight w:val="white"/>
                <w:lang w:val="es-US"/>
              </w:rPr>
            </w:pPr>
            <w:ins w:id="2958" w:author="Camilo Cabrera" w:date="2017-12-11T22:28:00Z">
              <w:r w:rsidRPr="009954C8">
                <w:rPr>
                  <w:highlight w:val="white"/>
                  <w:lang w:val="es-US"/>
                </w:rPr>
                <w:t>Interface estándar con aprobación de la OGC para realizar peticiones de entrega datos en notación GML (basada también en XML).</w:t>
              </w:r>
            </w:ins>
          </w:p>
        </w:tc>
      </w:tr>
      <w:tr w:rsidR="00214A38" w:rsidRPr="009954C8" w14:paraId="603164DE" w14:textId="77777777" w:rsidTr="002B2924">
        <w:trPr>
          <w:trHeight w:val="1200"/>
          <w:ins w:id="2959" w:author="Camilo Cabrera" w:date="2017-12-11T22:28:00Z"/>
        </w:trPr>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48428258" w14:textId="77777777" w:rsidR="00214A38" w:rsidRDefault="00214A38" w:rsidP="002B2924">
            <w:pPr>
              <w:spacing w:before="40" w:after="40"/>
              <w:ind w:left="80"/>
              <w:rPr>
                <w:ins w:id="2960" w:author="Camilo Cabrera" w:date="2017-12-11T22:28:00Z"/>
                <w:highlight w:val="white"/>
              </w:rPr>
            </w:pPr>
            <w:ins w:id="2961" w:author="Camilo Cabrera" w:date="2017-12-11T22:28:00Z">
              <w:r>
                <w:rPr>
                  <w:highlight w:val="white"/>
                </w:rPr>
                <w:t>ODT</w:t>
              </w:r>
            </w:ins>
          </w:p>
        </w:tc>
        <w:tc>
          <w:tcPr>
            <w:tcW w:w="168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3A8F3845" w14:textId="77777777" w:rsidR="00214A38" w:rsidRDefault="00214A38" w:rsidP="002B2924">
            <w:pPr>
              <w:spacing w:before="40" w:after="40"/>
              <w:ind w:left="80"/>
              <w:rPr>
                <w:ins w:id="2962" w:author="Camilo Cabrera" w:date="2017-12-11T22:28:00Z"/>
                <w:highlight w:val="white"/>
              </w:rPr>
            </w:pPr>
            <w:ins w:id="2963" w:author="Camilo Cabrera" w:date="2017-12-11T22:28:00Z">
              <w:r>
                <w:rPr>
                  <w:highlight w:val="white"/>
                </w:rPr>
                <w:t>Texto</w:t>
              </w:r>
            </w:ins>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236E81CA" w14:textId="77777777" w:rsidR="00214A38" w:rsidRDefault="00214A38" w:rsidP="002B2924">
            <w:pPr>
              <w:spacing w:before="40" w:after="40"/>
              <w:ind w:left="80"/>
              <w:rPr>
                <w:ins w:id="2964" w:author="Camilo Cabrera" w:date="2017-12-11T22:28:00Z"/>
                <w:highlight w:val="white"/>
              </w:rPr>
            </w:pPr>
            <w:ins w:id="2965" w:author="Camilo Cabrera" w:date="2017-12-11T22:28:00Z">
              <w:r>
                <w:rPr>
                  <w:highlight w:val="white"/>
                </w:rPr>
                <w:t>Alta</w:t>
              </w:r>
            </w:ins>
          </w:p>
        </w:tc>
        <w:tc>
          <w:tcPr>
            <w:tcW w:w="1485"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6175EA3D" w14:textId="77777777" w:rsidR="00214A38" w:rsidRDefault="00214A38" w:rsidP="002B2924">
            <w:pPr>
              <w:spacing w:before="40" w:after="40"/>
              <w:ind w:left="80"/>
              <w:rPr>
                <w:ins w:id="2966" w:author="Camilo Cabrera" w:date="2017-12-11T22:28:00Z"/>
                <w:highlight w:val="white"/>
              </w:rPr>
            </w:pPr>
            <w:ins w:id="2967" w:author="Camilo Cabrera" w:date="2017-12-11T22:28:00Z">
              <w:r>
                <w:rPr>
                  <w:highlight w:val="white"/>
                </w:rPr>
                <w:t>Baja</w:t>
              </w:r>
            </w:ins>
          </w:p>
        </w:tc>
        <w:tc>
          <w:tcPr>
            <w:tcW w:w="306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03A8076C" w14:textId="77777777" w:rsidR="00214A38" w:rsidRPr="009954C8" w:rsidRDefault="00214A38" w:rsidP="002B2924">
            <w:pPr>
              <w:spacing w:before="40" w:after="40"/>
              <w:ind w:left="80"/>
              <w:rPr>
                <w:ins w:id="2968" w:author="Camilo Cabrera" w:date="2017-12-11T22:28:00Z"/>
                <w:highlight w:val="white"/>
                <w:lang w:val="es-US"/>
              </w:rPr>
            </w:pPr>
            <w:ins w:id="2969" w:author="Camilo Cabrera" w:date="2017-12-11T22:28:00Z">
              <w:r w:rsidRPr="009954C8">
                <w:rPr>
                  <w:highlight w:val="white"/>
                  <w:lang w:val="es-US"/>
                </w:rPr>
                <w:t>Formato con notación XML, del estándar abierto OpenDocument</w:t>
              </w:r>
            </w:ins>
          </w:p>
        </w:tc>
      </w:tr>
      <w:tr w:rsidR="00214A38" w:rsidRPr="009954C8" w14:paraId="6254E093" w14:textId="77777777" w:rsidTr="002B2924">
        <w:trPr>
          <w:trHeight w:val="920"/>
          <w:ins w:id="2970" w:author="Camilo Cabrera" w:date="2017-12-11T22:28:00Z"/>
        </w:trPr>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61F7800C" w14:textId="77777777" w:rsidR="00214A38" w:rsidRDefault="00214A38" w:rsidP="002B2924">
            <w:pPr>
              <w:spacing w:before="40" w:after="40"/>
              <w:ind w:left="80"/>
              <w:rPr>
                <w:ins w:id="2971" w:author="Camilo Cabrera" w:date="2017-12-11T22:28:00Z"/>
                <w:highlight w:val="white"/>
              </w:rPr>
            </w:pPr>
            <w:ins w:id="2972" w:author="Camilo Cabrera" w:date="2017-12-11T22:28:00Z">
              <w:r>
                <w:rPr>
                  <w:highlight w:val="white"/>
                </w:rPr>
                <w:t>DOCX</w:t>
              </w:r>
            </w:ins>
          </w:p>
        </w:tc>
        <w:tc>
          <w:tcPr>
            <w:tcW w:w="168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6EF83FAC" w14:textId="77777777" w:rsidR="00214A38" w:rsidRDefault="00214A38" w:rsidP="002B2924">
            <w:pPr>
              <w:spacing w:before="40" w:after="40"/>
              <w:ind w:left="80"/>
              <w:rPr>
                <w:ins w:id="2973" w:author="Camilo Cabrera" w:date="2017-12-11T22:28:00Z"/>
                <w:highlight w:val="white"/>
              </w:rPr>
            </w:pPr>
            <w:ins w:id="2974" w:author="Camilo Cabrera" w:date="2017-12-11T22:28:00Z">
              <w:r>
                <w:rPr>
                  <w:highlight w:val="white"/>
                </w:rPr>
                <w:t>Texto</w:t>
              </w:r>
            </w:ins>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44AF983A" w14:textId="77777777" w:rsidR="00214A38" w:rsidRDefault="00214A38" w:rsidP="002B2924">
            <w:pPr>
              <w:spacing w:before="40" w:after="40"/>
              <w:ind w:left="80"/>
              <w:rPr>
                <w:ins w:id="2975" w:author="Camilo Cabrera" w:date="2017-12-11T22:28:00Z"/>
                <w:highlight w:val="white"/>
              </w:rPr>
            </w:pPr>
            <w:ins w:id="2976" w:author="Camilo Cabrera" w:date="2017-12-11T22:28:00Z">
              <w:r>
                <w:rPr>
                  <w:highlight w:val="white"/>
                </w:rPr>
                <w:t>Media</w:t>
              </w:r>
            </w:ins>
          </w:p>
        </w:tc>
        <w:tc>
          <w:tcPr>
            <w:tcW w:w="1485"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1F6FD4E5" w14:textId="77777777" w:rsidR="00214A38" w:rsidRDefault="00214A38" w:rsidP="002B2924">
            <w:pPr>
              <w:spacing w:before="40" w:after="40"/>
              <w:ind w:left="80"/>
              <w:rPr>
                <w:ins w:id="2977" w:author="Camilo Cabrera" w:date="2017-12-11T22:28:00Z"/>
                <w:highlight w:val="white"/>
              </w:rPr>
            </w:pPr>
            <w:ins w:id="2978" w:author="Camilo Cabrera" w:date="2017-12-11T22:28:00Z">
              <w:r>
                <w:rPr>
                  <w:highlight w:val="white"/>
                </w:rPr>
                <w:t>Baja</w:t>
              </w:r>
            </w:ins>
          </w:p>
        </w:tc>
        <w:tc>
          <w:tcPr>
            <w:tcW w:w="306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20471748" w14:textId="77777777" w:rsidR="00214A38" w:rsidRPr="009954C8" w:rsidRDefault="00214A38" w:rsidP="002B2924">
            <w:pPr>
              <w:spacing w:before="40" w:after="40"/>
              <w:ind w:left="80"/>
              <w:rPr>
                <w:ins w:id="2979" w:author="Camilo Cabrera" w:date="2017-12-11T22:28:00Z"/>
                <w:highlight w:val="white"/>
                <w:lang w:val="es-US"/>
              </w:rPr>
            </w:pPr>
            <w:ins w:id="2980" w:author="Camilo Cabrera" w:date="2017-12-11T22:28:00Z">
              <w:r w:rsidRPr="009954C8">
                <w:rPr>
                  <w:highlight w:val="white"/>
                  <w:lang w:val="es-US"/>
                </w:rPr>
                <w:t>Remitirse a notas del formato XLSX.</w:t>
              </w:r>
            </w:ins>
          </w:p>
        </w:tc>
      </w:tr>
      <w:tr w:rsidR="00214A38" w:rsidRPr="009954C8" w14:paraId="542DB0A4" w14:textId="77777777" w:rsidTr="002B2924">
        <w:trPr>
          <w:trHeight w:val="1220"/>
          <w:ins w:id="2981" w:author="Camilo Cabrera" w:date="2017-12-11T22:28:00Z"/>
        </w:trPr>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6D3842D0" w14:textId="77777777" w:rsidR="00214A38" w:rsidRDefault="00214A38" w:rsidP="002B2924">
            <w:pPr>
              <w:spacing w:before="40" w:after="40"/>
              <w:ind w:left="80"/>
              <w:rPr>
                <w:ins w:id="2982" w:author="Camilo Cabrera" w:date="2017-12-11T22:28:00Z"/>
                <w:highlight w:val="white"/>
              </w:rPr>
            </w:pPr>
            <w:ins w:id="2983" w:author="Camilo Cabrera" w:date="2017-12-11T22:28:00Z">
              <w:r>
                <w:rPr>
                  <w:highlight w:val="white"/>
                </w:rPr>
                <w:lastRenderedPageBreak/>
                <w:t>PDF</w:t>
              </w:r>
            </w:ins>
          </w:p>
        </w:tc>
        <w:tc>
          <w:tcPr>
            <w:tcW w:w="168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2268167B" w14:textId="77777777" w:rsidR="00214A38" w:rsidRDefault="00214A38" w:rsidP="002B2924">
            <w:pPr>
              <w:spacing w:before="40" w:after="40"/>
              <w:ind w:left="80"/>
              <w:rPr>
                <w:ins w:id="2984" w:author="Camilo Cabrera" w:date="2017-12-11T22:28:00Z"/>
                <w:highlight w:val="white"/>
              </w:rPr>
            </w:pPr>
            <w:ins w:id="2985" w:author="Camilo Cabrera" w:date="2017-12-11T22:28:00Z">
              <w:r>
                <w:rPr>
                  <w:highlight w:val="white"/>
                </w:rPr>
                <w:t>Texto</w:t>
              </w:r>
            </w:ins>
          </w:p>
        </w:tc>
        <w:tc>
          <w:tcPr>
            <w:tcW w:w="117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0E333C56" w14:textId="77777777" w:rsidR="00214A38" w:rsidRDefault="00214A38" w:rsidP="002B2924">
            <w:pPr>
              <w:spacing w:before="40" w:after="40"/>
              <w:ind w:left="80"/>
              <w:rPr>
                <w:ins w:id="2986" w:author="Camilo Cabrera" w:date="2017-12-11T22:28:00Z"/>
                <w:highlight w:val="white"/>
              </w:rPr>
            </w:pPr>
            <w:ins w:id="2987" w:author="Camilo Cabrera" w:date="2017-12-11T22:28:00Z">
              <w:r>
                <w:rPr>
                  <w:highlight w:val="white"/>
                </w:rPr>
                <w:t>Media</w:t>
              </w:r>
            </w:ins>
          </w:p>
        </w:tc>
        <w:tc>
          <w:tcPr>
            <w:tcW w:w="1485"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5E9E65F0" w14:textId="77777777" w:rsidR="00214A38" w:rsidRDefault="00214A38" w:rsidP="002B2924">
            <w:pPr>
              <w:spacing w:before="40" w:after="40"/>
              <w:ind w:left="80"/>
              <w:rPr>
                <w:ins w:id="2988" w:author="Camilo Cabrera" w:date="2017-12-11T22:28:00Z"/>
                <w:highlight w:val="white"/>
              </w:rPr>
            </w:pPr>
            <w:ins w:id="2989" w:author="Camilo Cabrera" w:date="2017-12-11T22:28:00Z">
              <w:r>
                <w:rPr>
                  <w:highlight w:val="white"/>
                </w:rPr>
                <w:t>Baja</w:t>
              </w:r>
            </w:ins>
          </w:p>
        </w:tc>
        <w:tc>
          <w:tcPr>
            <w:tcW w:w="3060" w:type="dxa"/>
            <w:tcBorders>
              <w:top w:val="single" w:sz="6" w:space="0" w:color="000000"/>
              <w:left w:val="single" w:sz="6" w:space="0" w:color="000000"/>
              <w:bottom w:val="single" w:sz="6" w:space="0" w:color="000000"/>
              <w:right w:val="single" w:sz="6" w:space="0" w:color="000000"/>
            </w:tcBorders>
            <w:shd w:val="clear" w:color="auto" w:fill="auto"/>
            <w:tcMar>
              <w:top w:w="100" w:type="dxa"/>
              <w:left w:w="80" w:type="dxa"/>
              <w:bottom w:w="100" w:type="dxa"/>
              <w:right w:w="80" w:type="dxa"/>
            </w:tcMar>
          </w:tcPr>
          <w:p w14:paraId="7DB998F3" w14:textId="77777777" w:rsidR="00214A38" w:rsidRPr="009954C8" w:rsidRDefault="00214A38" w:rsidP="002B2924">
            <w:pPr>
              <w:spacing w:before="40" w:after="40"/>
              <w:ind w:left="80"/>
              <w:rPr>
                <w:ins w:id="2990" w:author="Camilo Cabrera" w:date="2017-12-11T22:28:00Z"/>
                <w:highlight w:val="white"/>
                <w:lang w:val="es-US"/>
              </w:rPr>
            </w:pPr>
            <w:ins w:id="2991" w:author="Camilo Cabrera" w:date="2017-12-11T22:28:00Z">
              <w:r w:rsidRPr="009954C8">
                <w:rPr>
                  <w:highlight w:val="white"/>
                  <w:lang w:val="es-US"/>
                </w:rPr>
                <w:t>Formato que contiene los datos de manera desestructurada.</w:t>
              </w:r>
            </w:ins>
          </w:p>
        </w:tc>
      </w:tr>
    </w:tbl>
    <w:p w14:paraId="77DE61E9" w14:textId="77777777" w:rsidR="00214A38" w:rsidRPr="009954C8" w:rsidRDefault="00214A38" w:rsidP="00214A38">
      <w:pPr>
        <w:spacing w:after="100"/>
        <w:ind w:firstLine="280"/>
        <w:rPr>
          <w:ins w:id="2992" w:author="Camilo Cabrera" w:date="2017-12-11T22:28:00Z"/>
          <w:highlight w:val="white"/>
          <w:lang w:val="es-US"/>
        </w:rPr>
      </w:pPr>
    </w:p>
    <w:p w14:paraId="295F1BC9" w14:textId="77777777" w:rsidR="00214A38" w:rsidRPr="009954C8" w:rsidRDefault="00214A38" w:rsidP="00214A38">
      <w:pPr>
        <w:spacing w:after="100"/>
        <w:rPr>
          <w:ins w:id="2993" w:author="Camilo Cabrera" w:date="2017-12-11T22:28:00Z"/>
          <w:highlight w:val="white"/>
          <w:lang w:val="es-US"/>
        </w:rPr>
      </w:pPr>
      <w:ins w:id="2994" w:author="Camilo Cabrera" w:date="2017-12-11T22:28:00Z">
        <w:r w:rsidRPr="009954C8">
          <w:rPr>
            <w:highlight w:val="white"/>
            <w:lang w:val="es-US"/>
          </w:rPr>
          <w:t>Según el respectivo conjunto de datos: tabular, vectorial, textual o estructurado, se puede elegir el formato más útil de publicación y al alcance del público.</w:t>
        </w:r>
      </w:ins>
    </w:p>
    <w:p w14:paraId="40B9B67A" w14:textId="77777777" w:rsidR="00214A38" w:rsidRPr="009954C8" w:rsidRDefault="00214A38" w:rsidP="00214A38">
      <w:pPr>
        <w:spacing w:after="100"/>
        <w:rPr>
          <w:ins w:id="2995" w:author="Camilo Cabrera" w:date="2017-12-11T22:28:00Z"/>
          <w:highlight w:val="white"/>
          <w:lang w:val="es-US"/>
        </w:rPr>
      </w:pPr>
      <w:ins w:id="2996" w:author="Camilo Cabrera" w:date="2017-12-11T22:28:00Z">
        <w:r w:rsidRPr="009954C8">
          <w:rPr>
            <w:highlight w:val="white"/>
            <w:lang w:val="es-US"/>
          </w:rPr>
          <w:t>A conjuntos tabulares corresponde el CSV; a conjuntos estructurados JSON o XML, para vectoriales (espaciales) el SHP y para los textuales el ODT.</w:t>
        </w:r>
      </w:ins>
    </w:p>
    <w:p w14:paraId="2F9A3299" w14:textId="77777777" w:rsidR="00214A38" w:rsidRPr="009954C8" w:rsidRDefault="00214A38" w:rsidP="00214A38">
      <w:pPr>
        <w:spacing w:after="100"/>
        <w:rPr>
          <w:ins w:id="2997" w:author="Camilo Cabrera" w:date="2017-12-11T22:28:00Z"/>
          <w:highlight w:val="white"/>
          <w:lang w:val="es-US"/>
        </w:rPr>
      </w:pPr>
      <w:ins w:id="2998" w:author="Camilo Cabrera" w:date="2017-12-11T22:28:00Z">
        <w:r w:rsidRPr="009954C8">
          <w:rPr>
            <w:highlight w:val="white"/>
            <w:lang w:val="es-US"/>
          </w:rPr>
          <w:t>Con el objetivo de garantizar la mayor inclusión posible, se deben publicar formatos comunes al público adicionales para cada conjunto; por ejemplo, tratándose de datos tabulares, se hará disponible la versión XLS de archivo junto con el CSV.</w:t>
        </w:r>
      </w:ins>
    </w:p>
    <w:p w14:paraId="4993EDF9" w14:textId="77777777" w:rsidR="00214A38" w:rsidRPr="009954C8" w:rsidRDefault="00214A38" w:rsidP="00214A38">
      <w:pPr>
        <w:spacing w:after="100"/>
        <w:rPr>
          <w:ins w:id="2999" w:author="Camilo Cabrera" w:date="2017-12-11T22:28:00Z"/>
          <w:highlight w:val="white"/>
          <w:lang w:val="es-US"/>
        </w:rPr>
      </w:pPr>
      <w:ins w:id="3000" w:author="Camilo Cabrera" w:date="2017-12-11T22:28:00Z">
        <w:r w:rsidRPr="009954C8">
          <w:rPr>
            <w:highlight w:val="white"/>
            <w:lang w:val="es-US"/>
          </w:rPr>
          <w:t>Cómo deben asegurar la calidad del archivo exportado, las Instituciones encargadas de la publicación deberán:</w:t>
        </w:r>
      </w:ins>
    </w:p>
    <w:p w14:paraId="4B1D53DB" w14:textId="77777777" w:rsidR="00214A38" w:rsidRDefault="00214A38" w:rsidP="00214A38">
      <w:pPr>
        <w:numPr>
          <w:ilvl w:val="0"/>
          <w:numId w:val="78"/>
        </w:numPr>
        <w:pBdr>
          <w:top w:val="nil"/>
          <w:left w:val="nil"/>
          <w:bottom w:val="nil"/>
          <w:right w:val="nil"/>
          <w:between w:val="nil"/>
        </w:pBdr>
        <w:spacing w:after="100"/>
        <w:contextualSpacing/>
        <w:rPr>
          <w:ins w:id="3001" w:author="Camilo Cabrera" w:date="2017-12-11T22:28:00Z"/>
          <w:highlight w:val="white"/>
        </w:rPr>
      </w:pPr>
      <w:ins w:id="3002" w:author="Camilo Cabrera" w:date="2017-12-11T22:28:00Z">
        <w:r>
          <w:rPr>
            <w:highlight w:val="white"/>
          </w:rPr>
          <w:t>Fomentar la interoperabilidad.</w:t>
        </w:r>
      </w:ins>
    </w:p>
    <w:p w14:paraId="3F26CFB3" w14:textId="77777777" w:rsidR="00214A38" w:rsidRPr="009954C8" w:rsidRDefault="00214A38" w:rsidP="00214A38">
      <w:pPr>
        <w:spacing w:after="100"/>
        <w:ind w:left="720"/>
        <w:rPr>
          <w:ins w:id="3003" w:author="Camilo Cabrera" w:date="2017-12-11T22:28:00Z"/>
          <w:highlight w:val="white"/>
          <w:lang w:val="es-US"/>
        </w:rPr>
      </w:pPr>
      <w:ins w:id="3004" w:author="Camilo Cabrera" w:date="2017-12-11T22:28:00Z">
        <w:r w:rsidRPr="009954C8">
          <w:rPr>
            <w:highlight w:val="white"/>
            <w:lang w:val="es-US"/>
          </w:rPr>
          <w:t>1.1     Evitar la utilización de caracteres diferentes a los abarcados por el rango de ASCII  (como los acentos) en nombres de archivo y URL.</w:t>
        </w:r>
      </w:ins>
    </w:p>
    <w:p w14:paraId="4EFAE962" w14:textId="77777777" w:rsidR="00214A38" w:rsidRPr="009954C8" w:rsidRDefault="00214A38" w:rsidP="00214A38">
      <w:pPr>
        <w:spacing w:after="100"/>
        <w:ind w:left="720"/>
        <w:rPr>
          <w:ins w:id="3005" w:author="Camilo Cabrera" w:date="2017-12-11T22:28:00Z"/>
          <w:highlight w:val="white"/>
          <w:lang w:val="es-US"/>
        </w:rPr>
      </w:pPr>
      <w:ins w:id="3006" w:author="Camilo Cabrera" w:date="2017-12-11T22:28:00Z">
        <w:r w:rsidRPr="009954C8">
          <w:rPr>
            <w:highlight w:val="white"/>
            <w:lang w:val="es-US"/>
          </w:rPr>
          <w:t xml:space="preserve">1.2    Utilizar codificaciones universales, como </w:t>
        </w:r>
        <w:commentRangeStart w:id="3007"/>
        <w:r w:rsidRPr="009954C8">
          <w:rPr>
            <w:highlight w:val="white"/>
            <w:lang w:val="es-US"/>
          </w:rPr>
          <w:t>UTF-8</w:t>
        </w:r>
        <w:commentRangeEnd w:id="3007"/>
        <w:r>
          <w:commentReference w:id="3007"/>
        </w:r>
        <w:r w:rsidRPr="009954C8">
          <w:rPr>
            <w:highlight w:val="white"/>
            <w:lang w:val="es-US"/>
          </w:rPr>
          <w:t xml:space="preserve"> o informar a los usuarios en los metadatos que acompañan el conjunto de datos en caso de utilizar otra codificación como </w:t>
        </w:r>
        <w:commentRangeStart w:id="3008"/>
        <w:r w:rsidRPr="009954C8">
          <w:rPr>
            <w:highlight w:val="white"/>
            <w:lang w:val="es-US"/>
          </w:rPr>
          <w:t>ISO 8859-1</w:t>
        </w:r>
        <w:commentRangeEnd w:id="3008"/>
        <w:r>
          <w:commentReference w:id="3008"/>
        </w:r>
        <w:r w:rsidRPr="009954C8">
          <w:rPr>
            <w:highlight w:val="white"/>
            <w:lang w:val="es-US"/>
          </w:rPr>
          <w:t xml:space="preserve"> (latin-1).</w:t>
        </w:r>
      </w:ins>
    </w:p>
    <w:p w14:paraId="0AD828E6" w14:textId="77777777" w:rsidR="00214A38" w:rsidRPr="009954C8" w:rsidRDefault="00214A38" w:rsidP="00214A38">
      <w:pPr>
        <w:spacing w:after="100"/>
        <w:ind w:left="720"/>
        <w:rPr>
          <w:ins w:id="3009" w:author="Camilo Cabrera" w:date="2017-12-11T22:28:00Z"/>
          <w:highlight w:val="white"/>
          <w:lang w:val="es-US"/>
        </w:rPr>
      </w:pPr>
      <w:ins w:id="3010" w:author="Camilo Cabrera" w:date="2017-12-11T22:28:00Z">
        <w:r w:rsidRPr="009954C8">
          <w:rPr>
            <w:highlight w:val="white"/>
            <w:lang w:val="es-US"/>
          </w:rPr>
          <w:t>1.3   Estructurar los campos de tiempo utilizando  el formato europeo DD/MM/AAAA.</w:t>
        </w:r>
      </w:ins>
    </w:p>
    <w:p w14:paraId="21A5C04B" w14:textId="77777777" w:rsidR="00214A38" w:rsidRPr="009954C8" w:rsidRDefault="00214A38" w:rsidP="00214A38">
      <w:pPr>
        <w:numPr>
          <w:ilvl w:val="0"/>
          <w:numId w:val="78"/>
        </w:numPr>
        <w:pBdr>
          <w:top w:val="nil"/>
          <w:left w:val="nil"/>
          <w:bottom w:val="nil"/>
          <w:right w:val="nil"/>
          <w:between w:val="nil"/>
        </w:pBdr>
        <w:spacing w:after="100"/>
        <w:contextualSpacing/>
        <w:rPr>
          <w:ins w:id="3011" w:author="Camilo Cabrera" w:date="2017-12-11T22:28:00Z"/>
          <w:highlight w:val="white"/>
          <w:lang w:val="es-US"/>
        </w:rPr>
      </w:pPr>
      <w:ins w:id="3012" w:author="Camilo Cabrera" w:date="2017-12-11T22:28:00Z">
        <w:r w:rsidRPr="009954C8">
          <w:rPr>
            <w:highlight w:val="white"/>
            <w:lang w:val="es-US"/>
          </w:rPr>
          <w:t>Garantizar que los datos sean entendibles para los usuarios.</w:t>
        </w:r>
      </w:ins>
    </w:p>
    <w:p w14:paraId="6ECED4AF" w14:textId="77777777" w:rsidR="00214A38" w:rsidRPr="009954C8" w:rsidRDefault="00214A38" w:rsidP="00214A38">
      <w:pPr>
        <w:numPr>
          <w:ilvl w:val="1"/>
          <w:numId w:val="78"/>
        </w:numPr>
        <w:pBdr>
          <w:top w:val="nil"/>
          <w:left w:val="nil"/>
          <w:bottom w:val="nil"/>
          <w:right w:val="nil"/>
          <w:between w:val="nil"/>
        </w:pBdr>
        <w:spacing w:after="100"/>
        <w:contextualSpacing/>
        <w:rPr>
          <w:ins w:id="3013" w:author="Camilo Cabrera" w:date="2017-12-11T22:28:00Z"/>
          <w:highlight w:val="white"/>
          <w:lang w:val="es-US"/>
        </w:rPr>
      </w:pPr>
      <w:ins w:id="3014" w:author="Camilo Cabrera" w:date="2017-12-11T22:28:00Z">
        <w:r w:rsidRPr="009954C8">
          <w:rPr>
            <w:highlight w:val="white"/>
            <w:lang w:val="es-US"/>
          </w:rPr>
          <w:t>Describir claramente los nombres de columnas o acompañar el conjunto de datos con un diccionario de datos.</w:t>
        </w:r>
      </w:ins>
    </w:p>
    <w:p w14:paraId="0FC23CCE" w14:textId="77777777" w:rsidR="00214A38" w:rsidRPr="009954C8" w:rsidRDefault="00214A38" w:rsidP="00214A38">
      <w:pPr>
        <w:spacing w:after="100"/>
        <w:rPr>
          <w:ins w:id="3015" w:author="Camilo Cabrera" w:date="2017-12-11T22:28:00Z"/>
          <w:highlight w:val="white"/>
          <w:lang w:val="es-US"/>
        </w:rPr>
      </w:pPr>
      <w:ins w:id="3016" w:author="Camilo Cabrera" w:date="2017-12-11T22:28:00Z">
        <w:r w:rsidRPr="009954C8">
          <w:rPr>
            <w:highlight w:val="white"/>
            <w:lang w:val="es-US"/>
          </w:rPr>
          <w:t>3. Asegurar que los datos sean legibles por máquinas.</w:t>
        </w:r>
      </w:ins>
    </w:p>
    <w:p w14:paraId="29A36ECC" w14:textId="77777777" w:rsidR="00214A38" w:rsidRDefault="00214A38" w:rsidP="00214A38">
      <w:pPr>
        <w:spacing w:after="100"/>
        <w:ind w:left="720"/>
        <w:rPr>
          <w:ins w:id="3017" w:author="Camilo Cabrera" w:date="2017-12-11T22:28:00Z"/>
          <w:highlight w:val="white"/>
        </w:rPr>
      </w:pPr>
      <w:ins w:id="3018" w:author="Camilo Cabrera" w:date="2017-12-11T22:28:00Z">
        <w:r>
          <w:rPr>
            <w:b/>
            <w:highlight w:val="white"/>
          </w:rPr>
          <w:t>3.1.</w:t>
        </w:r>
        <w:r>
          <w:rPr>
            <w:highlight w:val="white"/>
          </w:rPr>
          <w:t xml:space="preserve">    Eliminar cálculos adicionales en formatos tabulares.</w:t>
        </w:r>
      </w:ins>
    </w:p>
    <w:p w14:paraId="7DDE5847" w14:textId="77777777" w:rsidR="00214A38" w:rsidRDefault="00214A38" w:rsidP="00214A38">
      <w:pPr>
        <w:spacing w:after="100"/>
        <w:ind w:left="720"/>
        <w:rPr>
          <w:ins w:id="3019" w:author="Camilo Cabrera" w:date="2017-12-11T22:28:00Z"/>
          <w:highlight w:val="white"/>
        </w:rPr>
      </w:pPr>
      <w:ins w:id="3020" w:author="Camilo Cabrera" w:date="2017-12-11T22:28:00Z">
        <w:r>
          <w:rPr>
            <w:b/>
            <w:highlight w:val="white"/>
          </w:rPr>
          <w:lastRenderedPageBreak/>
          <w:t>3.2.</w:t>
        </w:r>
        <w:r>
          <w:rPr>
            <w:highlight w:val="white"/>
          </w:rPr>
          <w:t xml:space="preserve">    No usar imágenes, celdas combinadas, u otra decoración de los archivos; ya que para facilitar su procesamiento, los datos deben ser planos.</w:t>
        </w:r>
      </w:ins>
    </w:p>
    <w:p w14:paraId="55EDA9A2" w14:textId="77777777" w:rsidR="00214A38" w:rsidRDefault="00214A38" w:rsidP="00214A38">
      <w:pPr>
        <w:spacing w:after="100"/>
        <w:ind w:left="720"/>
        <w:rPr>
          <w:ins w:id="3021" w:author="Camilo Cabrera" w:date="2017-12-11T22:28:00Z"/>
          <w:highlight w:val="white"/>
        </w:rPr>
      </w:pPr>
      <w:ins w:id="3022" w:author="Camilo Cabrera" w:date="2017-12-11T22:28:00Z">
        <w:r>
          <w:rPr>
            <w:b/>
            <w:highlight w:val="white"/>
          </w:rPr>
          <w:t>3.3.</w:t>
        </w:r>
        <w:r>
          <w:rPr>
            <w:highlight w:val="white"/>
          </w:rPr>
          <w:t xml:space="preserve">    Los campos numéricos, incluyendo los monetarios y magnitudes, deben permanecer en un formato numérico de tipo entero o flotante. </w:t>
        </w:r>
      </w:ins>
    </w:p>
    <w:p w14:paraId="19917FD9" w14:textId="77777777" w:rsidR="00214A38" w:rsidRDefault="00214A38" w:rsidP="00214A38">
      <w:pPr>
        <w:spacing w:after="100"/>
        <w:rPr>
          <w:ins w:id="3023" w:author="Camilo Cabrera" w:date="2017-12-11T22:28:00Z"/>
          <w:highlight w:val="white"/>
        </w:rPr>
      </w:pPr>
      <w:ins w:id="3024" w:author="Camilo Cabrera" w:date="2017-12-11T22:28:00Z">
        <w:r>
          <w:rPr>
            <w:b/>
            <w:highlight w:val="white"/>
          </w:rPr>
          <w:t>4.</w:t>
        </w:r>
        <w:r>
          <w:rPr>
            <w:highlight w:val="white"/>
          </w:rPr>
          <w:t xml:space="preserve">     Garantizar que los datos sean consistentes y de calidad.</w:t>
        </w:r>
      </w:ins>
    </w:p>
    <w:p w14:paraId="7DE2730E" w14:textId="77777777" w:rsidR="00214A38" w:rsidRDefault="00214A38" w:rsidP="00214A38">
      <w:pPr>
        <w:spacing w:after="100"/>
        <w:ind w:left="720"/>
        <w:rPr>
          <w:ins w:id="3025" w:author="Camilo Cabrera" w:date="2017-12-11T22:28:00Z"/>
          <w:highlight w:val="white"/>
        </w:rPr>
      </w:pPr>
      <w:ins w:id="3026" w:author="Camilo Cabrera" w:date="2017-12-11T22:28:00Z">
        <w:r>
          <w:rPr>
            <w:b/>
            <w:highlight w:val="white"/>
          </w:rPr>
          <w:t>4.1.</w:t>
        </w:r>
        <w:r>
          <w:rPr>
            <w:highlight w:val="white"/>
          </w:rPr>
          <w:t xml:space="preserve">    Evitar que en una misma columna los valores tengan diferentes tipos en los registros o filas.</w:t>
        </w:r>
      </w:ins>
    </w:p>
    <w:p w14:paraId="7364EE5F" w14:textId="77777777" w:rsidR="00214A38" w:rsidRDefault="00214A38" w:rsidP="00214A38">
      <w:pPr>
        <w:spacing w:after="100"/>
        <w:ind w:left="720"/>
        <w:rPr>
          <w:ins w:id="3027" w:author="Camilo Cabrera" w:date="2017-12-11T22:28:00Z"/>
          <w:highlight w:val="white"/>
        </w:rPr>
      </w:pPr>
      <w:ins w:id="3028" w:author="Camilo Cabrera" w:date="2017-12-11T22:28:00Z">
        <w:r>
          <w:rPr>
            <w:b/>
            <w:highlight w:val="white"/>
          </w:rPr>
          <w:t>4.2.</w:t>
        </w:r>
        <w:r>
          <w:rPr>
            <w:highlight w:val="white"/>
          </w:rPr>
          <w:t xml:space="preserve">    Evitar duplicación de la información.</w:t>
        </w:r>
      </w:ins>
    </w:p>
    <w:p w14:paraId="0219B052" w14:textId="77777777" w:rsidR="00214A38" w:rsidRDefault="00214A38" w:rsidP="00214A38">
      <w:pPr>
        <w:spacing w:after="100"/>
        <w:ind w:left="720"/>
        <w:rPr>
          <w:ins w:id="3029" w:author="Camilo Cabrera" w:date="2017-12-11T22:28:00Z"/>
          <w:highlight w:val="white"/>
        </w:rPr>
      </w:pPr>
      <w:ins w:id="3030" w:author="Camilo Cabrera" w:date="2017-12-11T22:28:00Z">
        <w:r>
          <w:rPr>
            <w:b/>
            <w:highlight w:val="white"/>
          </w:rPr>
          <w:t>4.3.</w:t>
        </w:r>
        <w:r>
          <w:rPr>
            <w:highlight w:val="white"/>
          </w:rPr>
          <w:t xml:space="preserve">    Eliminar redundancia en los datos.</w:t>
        </w:r>
      </w:ins>
    </w:p>
    <w:p w14:paraId="2E8DEC5E" w14:textId="77777777" w:rsidR="00214A38" w:rsidRDefault="00214A38" w:rsidP="00214A38">
      <w:pPr>
        <w:spacing w:after="100"/>
        <w:ind w:left="720"/>
        <w:rPr>
          <w:ins w:id="3031" w:author="Camilo Cabrera" w:date="2017-12-11T22:28:00Z"/>
          <w:highlight w:val="white"/>
        </w:rPr>
      </w:pPr>
      <w:ins w:id="3032" w:author="Camilo Cabrera" w:date="2017-12-11T22:28:00Z">
        <w:r>
          <w:rPr>
            <w:b/>
            <w:highlight w:val="white"/>
          </w:rPr>
          <w:t>4.4.</w:t>
        </w:r>
        <w:r>
          <w:rPr>
            <w:highlight w:val="white"/>
          </w:rPr>
          <w:t xml:space="preserve">    Unificar datos para asegurar la representación de variables.</w:t>
        </w:r>
      </w:ins>
    </w:p>
    <w:p w14:paraId="15B19CEF" w14:textId="77777777" w:rsidR="00214A38" w:rsidRDefault="00214A38" w:rsidP="00214A38">
      <w:pPr>
        <w:spacing w:after="100"/>
        <w:ind w:left="720"/>
        <w:rPr>
          <w:ins w:id="3033" w:author="Camilo Cabrera" w:date="2017-12-11T22:28:00Z"/>
          <w:highlight w:val="white"/>
        </w:rPr>
      </w:pPr>
      <w:ins w:id="3034" w:author="Camilo Cabrera" w:date="2017-12-11T22:28:00Z">
        <w:r>
          <w:rPr>
            <w:b/>
            <w:highlight w:val="white"/>
          </w:rPr>
          <w:t>4.5.</w:t>
        </w:r>
        <w:r>
          <w:rPr>
            <w:highlight w:val="white"/>
          </w:rPr>
          <w:t xml:space="preserve">    Evitar el uso de rangos numéricos y optar por rangos definidos en el ISO 8601.</w:t>
        </w:r>
      </w:ins>
    </w:p>
    <w:p w14:paraId="59DE2B94" w14:textId="77777777" w:rsidR="00214A38" w:rsidRDefault="00214A38" w:rsidP="00214A38">
      <w:pPr>
        <w:spacing w:after="100"/>
        <w:ind w:left="720"/>
        <w:rPr>
          <w:ins w:id="3035" w:author="Camilo Cabrera" w:date="2017-12-11T22:28:00Z"/>
          <w:highlight w:val="white"/>
        </w:rPr>
      </w:pPr>
      <w:ins w:id="3036" w:author="Camilo Cabrera" w:date="2017-12-11T22:28:00Z">
        <w:r>
          <w:rPr>
            <w:b/>
            <w:highlight w:val="white"/>
          </w:rPr>
          <w:t>4.6.</w:t>
        </w:r>
        <w:r>
          <w:rPr>
            <w:highlight w:val="white"/>
          </w:rPr>
          <w:t xml:space="preserve">    Evitar errores sintácticos.</w:t>
        </w:r>
      </w:ins>
    </w:p>
    <w:p w14:paraId="3B3AB3CB" w14:textId="77777777" w:rsidR="00214A38" w:rsidRDefault="00214A38" w:rsidP="00214A38">
      <w:pPr>
        <w:spacing w:after="100"/>
        <w:rPr>
          <w:ins w:id="3037" w:author="Camilo Cabrera" w:date="2017-12-11T22:28:00Z"/>
          <w:highlight w:val="white"/>
        </w:rPr>
      </w:pPr>
      <w:ins w:id="3038" w:author="Camilo Cabrera" w:date="2017-12-11T22:28:00Z">
        <w:r>
          <w:rPr>
            <w:b/>
            <w:highlight w:val="white"/>
          </w:rPr>
          <w:t>5.</w:t>
        </w:r>
        <w:r>
          <w:rPr>
            <w:highlight w:val="white"/>
          </w:rPr>
          <w:t xml:space="preserve">     Asegurar la normalización de los datos.</w:t>
        </w:r>
      </w:ins>
    </w:p>
    <w:p w14:paraId="56104338" w14:textId="77777777" w:rsidR="00214A38" w:rsidRDefault="00214A38" w:rsidP="00214A38">
      <w:pPr>
        <w:spacing w:after="100"/>
        <w:ind w:left="720"/>
        <w:rPr>
          <w:ins w:id="3039" w:author="Camilo Cabrera" w:date="2017-12-11T22:28:00Z"/>
          <w:highlight w:val="white"/>
        </w:rPr>
      </w:pPr>
      <w:ins w:id="3040" w:author="Camilo Cabrera" w:date="2017-12-11T22:28:00Z">
        <w:r>
          <w:rPr>
            <w:b/>
            <w:highlight w:val="white"/>
          </w:rPr>
          <w:t>5.1.</w:t>
        </w:r>
        <w:r>
          <w:rPr>
            <w:highlight w:val="white"/>
          </w:rPr>
          <w:t xml:space="preserve">    Apegarse a las normas y catálogos nacionales oficiales o en su defecto a mejores prácticas nacionales o internacionales para la estructura de datos estadísticos y geográficos.</w:t>
        </w:r>
      </w:ins>
    </w:p>
    <w:p w14:paraId="48EF9854" w14:textId="77777777" w:rsidR="00214A38" w:rsidRDefault="00214A38" w:rsidP="00214A38">
      <w:pPr>
        <w:spacing w:after="100"/>
        <w:ind w:left="720"/>
        <w:rPr>
          <w:ins w:id="3041" w:author="Camilo Cabrera" w:date="2017-12-11T22:28:00Z"/>
          <w:highlight w:val="white"/>
        </w:rPr>
      </w:pPr>
      <w:ins w:id="3042" w:author="Camilo Cabrera" w:date="2017-12-11T22:28:00Z">
        <w:r>
          <w:rPr>
            <w:b/>
            <w:highlight w:val="white"/>
          </w:rPr>
          <w:t>5.2.</w:t>
        </w:r>
        <w:r>
          <w:rPr>
            <w:highlight w:val="white"/>
          </w:rPr>
          <w:t xml:space="preserve">    En caso de que los datos estén representando dimensiones físicas, deberán corresponder al Sistema Internacional de Unidades.</w:t>
        </w:r>
      </w:ins>
    </w:p>
    <w:p w14:paraId="2AB3B851" w14:textId="77777777" w:rsidR="00214A38" w:rsidRPr="009954C8" w:rsidRDefault="00214A38" w:rsidP="00214A38">
      <w:pPr>
        <w:spacing w:after="100"/>
        <w:rPr>
          <w:ins w:id="3043" w:author="Camilo Cabrera" w:date="2017-12-11T22:28:00Z"/>
          <w:highlight w:val="white"/>
          <w:lang w:val="es-US"/>
        </w:rPr>
      </w:pPr>
      <w:ins w:id="3044" w:author="Camilo Cabrera" w:date="2017-12-11T22:28:00Z">
        <w:r w:rsidRPr="009954C8">
          <w:rPr>
            <w:highlight w:val="white"/>
            <w:lang w:val="es-US"/>
          </w:rPr>
          <w:t>Los participantes de este paso serán el funcionario Enlace; áreas generadoras y/o administradoras de datos. El Límite de tiempo para el cumplimiento será de 130 días calendario a partir de la publicación de esta Guía.</w:t>
        </w:r>
      </w:ins>
    </w:p>
    <w:p w14:paraId="4BB2C12F" w14:textId="77777777" w:rsidR="00214A38" w:rsidRPr="009954C8" w:rsidRDefault="00214A38" w:rsidP="00214A38">
      <w:pPr>
        <w:spacing w:after="100"/>
        <w:rPr>
          <w:ins w:id="3045" w:author="Camilo Cabrera" w:date="2017-12-11T22:28:00Z"/>
          <w:highlight w:val="white"/>
          <w:lang w:val="es-US"/>
        </w:rPr>
      </w:pPr>
    </w:p>
    <w:p w14:paraId="23AA0609" w14:textId="77777777" w:rsidR="00214A38" w:rsidRPr="009954C8" w:rsidRDefault="00214A38" w:rsidP="00214A38">
      <w:pPr>
        <w:spacing w:after="100"/>
        <w:rPr>
          <w:ins w:id="3046" w:author="Camilo Cabrera" w:date="2017-12-11T22:28:00Z"/>
          <w:b/>
          <w:highlight w:val="white"/>
          <w:lang w:val="es-US"/>
        </w:rPr>
      </w:pPr>
      <w:ins w:id="3047" w:author="Camilo Cabrera" w:date="2017-12-11T22:28:00Z">
        <w:r w:rsidRPr="009954C8">
          <w:rPr>
            <w:b/>
            <w:highlight w:val="white"/>
            <w:lang w:val="es-US"/>
          </w:rPr>
          <w:t>Actividades de la Entidad Facilitadora:</w:t>
        </w:r>
      </w:ins>
    </w:p>
    <w:p w14:paraId="4CB65891" w14:textId="77777777" w:rsidR="00214A38" w:rsidRPr="009954C8" w:rsidRDefault="00214A38" w:rsidP="00214A38">
      <w:pPr>
        <w:numPr>
          <w:ilvl w:val="0"/>
          <w:numId w:val="81"/>
        </w:numPr>
        <w:pBdr>
          <w:top w:val="nil"/>
          <w:left w:val="nil"/>
          <w:bottom w:val="nil"/>
          <w:right w:val="nil"/>
          <w:between w:val="nil"/>
        </w:pBdr>
        <w:spacing w:after="100"/>
        <w:contextualSpacing/>
        <w:rPr>
          <w:ins w:id="3048" w:author="Camilo Cabrera" w:date="2017-12-11T22:28:00Z"/>
          <w:highlight w:val="white"/>
          <w:lang w:val="es-US"/>
        </w:rPr>
      </w:pPr>
      <w:ins w:id="3049" w:author="Camilo Cabrera" w:date="2017-12-11T22:28:00Z">
        <w:r w:rsidRPr="009954C8">
          <w:rPr>
            <w:highlight w:val="white"/>
            <w:lang w:val="es-US"/>
          </w:rPr>
          <w:t>Exportar los datos a archivos estáticos tabulares.</w:t>
        </w:r>
      </w:ins>
    </w:p>
    <w:p w14:paraId="0A708F97" w14:textId="77777777" w:rsidR="00214A38" w:rsidRPr="009954C8" w:rsidRDefault="00214A38" w:rsidP="00214A38">
      <w:pPr>
        <w:numPr>
          <w:ilvl w:val="0"/>
          <w:numId w:val="81"/>
        </w:numPr>
        <w:pBdr>
          <w:top w:val="nil"/>
          <w:left w:val="nil"/>
          <w:bottom w:val="nil"/>
          <w:right w:val="nil"/>
          <w:between w:val="nil"/>
        </w:pBdr>
        <w:spacing w:after="100"/>
        <w:contextualSpacing/>
        <w:rPr>
          <w:ins w:id="3050" w:author="Camilo Cabrera" w:date="2017-12-11T22:28:00Z"/>
          <w:highlight w:val="white"/>
          <w:lang w:val="es-US"/>
        </w:rPr>
      </w:pPr>
      <w:ins w:id="3051" w:author="Camilo Cabrera" w:date="2017-12-11T22:28:00Z">
        <w:r w:rsidRPr="009954C8">
          <w:rPr>
            <w:highlight w:val="white"/>
            <w:lang w:val="es-US"/>
          </w:rPr>
          <w:t>Convertir los archivos a formatos abiertos CSV.</w:t>
        </w:r>
      </w:ins>
    </w:p>
    <w:p w14:paraId="1B415053" w14:textId="77777777" w:rsidR="00214A38" w:rsidRPr="009954C8" w:rsidRDefault="00214A38" w:rsidP="00214A38">
      <w:pPr>
        <w:numPr>
          <w:ilvl w:val="0"/>
          <w:numId w:val="81"/>
        </w:numPr>
        <w:pBdr>
          <w:top w:val="nil"/>
          <w:left w:val="nil"/>
          <w:bottom w:val="nil"/>
          <w:right w:val="nil"/>
          <w:between w:val="nil"/>
        </w:pBdr>
        <w:spacing w:after="100"/>
        <w:contextualSpacing/>
        <w:rPr>
          <w:ins w:id="3052" w:author="Camilo Cabrera" w:date="2017-12-11T22:28:00Z"/>
          <w:highlight w:val="white"/>
          <w:lang w:val="es-US"/>
        </w:rPr>
      </w:pPr>
      <w:ins w:id="3053" w:author="Camilo Cabrera" w:date="2017-12-11T22:28:00Z">
        <w:r w:rsidRPr="009954C8">
          <w:rPr>
            <w:highlight w:val="white"/>
            <w:lang w:val="es-US"/>
          </w:rPr>
          <w:lastRenderedPageBreak/>
          <w:t>Establecer la necesidad de estructurar formatos adicionales para facilitar su lectura y uso de manera consistente con el tipo de conjunto de dato.</w:t>
        </w:r>
      </w:ins>
    </w:p>
    <w:p w14:paraId="33B34A08" w14:textId="77777777" w:rsidR="00214A38" w:rsidRPr="009954C8" w:rsidRDefault="00214A38" w:rsidP="00214A38">
      <w:pPr>
        <w:numPr>
          <w:ilvl w:val="0"/>
          <w:numId w:val="81"/>
        </w:numPr>
        <w:pBdr>
          <w:top w:val="nil"/>
          <w:left w:val="nil"/>
          <w:bottom w:val="nil"/>
          <w:right w:val="nil"/>
          <w:between w:val="nil"/>
        </w:pBdr>
        <w:spacing w:after="100"/>
        <w:contextualSpacing/>
        <w:rPr>
          <w:ins w:id="3054" w:author="Camilo Cabrera" w:date="2017-12-11T22:28:00Z"/>
          <w:highlight w:val="white"/>
          <w:lang w:val="es-US"/>
        </w:rPr>
      </w:pPr>
      <w:ins w:id="3055" w:author="Camilo Cabrera" w:date="2017-12-11T22:28:00Z">
        <w:r w:rsidRPr="009954C8">
          <w:rPr>
            <w:highlight w:val="white"/>
            <w:lang w:val="es-US"/>
          </w:rPr>
          <w:t>Garantizar la validez del formato y estructura del archivo.</w:t>
        </w:r>
      </w:ins>
    </w:p>
    <w:p w14:paraId="002BF27F" w14:textId="3BA0EE89" w:rsidR="00214A38" w:rsidRDefault="00214A38" w:rsidP="00214A38">
      <w:pPr>
        <w:pStyle w:val="Heading3"/>
        <w:spacing w:after="100"/>
        <w:rPr>
          <w:ins w:id="3056" w:author="Camilo Cabrera" w:date="2017-12-11T22:28:00Z"/>
        </w:rPr>
      </w:pPr>
      <w:bookmarkStart w:id="3057" w:name="_mlkmwva992e1" w:colFirst="0" w:colLast="0"/>
      <w:bookmarkEnd w:id="3057"/>
      <w:ins w:id="3058" w:author="Camilo Cabrera" w:date="2017-12-11T22:28:00Z">
        <w:r>
          <w:t>Publicar los datos en la página institucional</w:t>
        </w:r>
      </w:ins>
    </w:p>
    <w:p w14:paraId="3102A098" w14:textId="77777777" w:rsidR="00214A38" w:rsidRPr="009954C8" w:rsidRDefault="00214A38" w:rsidP="00214A38">
      <w:pPr>
        <w:spacing w:after="100"/>
        <w:rPr>
          <w:ins w:id="3059" w:author="Camilo Cabrera" w:date="2017-12-11T22:28:00Z"/>
          <w:highlight w:val="white"/>
          <w:lang w:val="es-US"/>
        </w:rPr>
      </w:pPr>
      <w:ins w:id="3060" w:author="Camilo Cabrera" w:date="2017-12-11T22:28:00Z">
        <w:r w:rsidRPr="009954C8">
          <w:rPr>
            <w:highlight w:val="white"/>
            <w:lang w:val="es-US"/>
          </w:rPr>
          <w:t>Los conjuntos de datos deben poder ser descargados a través de una URL única y sin que exista ninguna restricción  de acceso, como solicitudes de  contraseñas o interfaces de usuario. Debemos considerar que estos datos no sólo  serán consumidos por personas, sino también por máquinas.</w:t>
        </w:r>
      </w:ins>
    </w:p>
    <w:p w14:paraId="4CD7B25F" w14:textId="77777777" w:rsidR="00214A38" w:rsidRPr="009954C8" w:rsidRDefault="00214A38" w:rsidP="00214A38">
      <w:pPr>
        <w:spacing w:after="100"/>
        <w:rPr>
          <w:ins w:id="3061" w:author="Camilo Cabrera" w:date="2017-12-11T22:28:00Z"/>
          <w:highlight w:val="white"/>
          <w:lang w:val="es-US"/>
        </w:rPr>
      </w:pPr>
      <w:ins w:id="3062" w:author="Camilo Cabrera" w:date="2017-12-11T22:28:00Z">
        <w:r w:rsidRPr="009954C8">
          <w:rPr>
            <w:highlight w:val="white"/>
            <w:lang w:val="es-US"/>
          </w:rPr>
          <w:t>Los conjuntos de datos deben poderse descargar de manera individual a través de un link dentro del sistema de la Institución. Para esto, se recomienda subir los conjuntos de datos en formato abierto en un servidor web, dentro del portal en línea que posea la Institución, en otros servidores de archivos propios o mediante terceros contratando servicios en la nube.</w:t>
        </w:r>
      </w:ins>
    </w:p>
    <w:p w14:paraId="09E2D5DC" w14:textId="77777777" w:rsidR="00214A38" w:rsidRPr="009954C8" w:rsidRDefault="00214A38" w:rsidP="00214A38">
      <w:pPr>
        <w:spacing w:after="100"/>
        <w:rPr>
          <w:ins w:id="3063" w:author="Camilo Cabrera" w:date="2017-12-11T22:28:00Z"/>
          <w:highlight w:val="white"/>
          <w:lang w:val="es-US"/>
        </w:rPr>
      </w:pPr>
      <w:ins w:id="3064" w:author="Camilo Cabrera" w:date="2017-12-11T22:28:00Z">
        <w:r w:rsidRPr="009954C8">
          <w:rPr>
            <w:highlight w:val="white"/>
            <w:lang w:val="es-US"/>
          </w:rPr>
          <w:t>Para hacer mas rapida la descarga, se podrán dividir y comprimir los archivos que tengan un peso mayor a 100 MB (utilizando formatos abiertos de compresión como gzip).</w:t>
        </w:r>
      </w:ins>
    </w:p>
    <w:p w14:paraId="5E330940" w14:textId="77777777" w:rsidR="00214A38" w:rsidRPr="009954C8" w:rsidRDefault="00214A38" w:rsidP="00214A38">
      <w:pPr>
        <w:spacing w:after="100"/>
        <w:rPr>
          <w:ins w:id="3065" w:author="Camilo Cabrera" w:date="2017-12-11T22:28:00Z"/>
          <w:highlight w:val="white"/>
          <w:lang w:val="es-US"/>
        </w:rPr>
      </w:pPr>
      <w:ins w:id="3066" w:author="Camilo Cabrera" w:date="2017-12-11T22:28:00Z">
        <w:r w:rsidRPr="009954C8">
          <w:rPr>
            <w:highlight w:val="white"/>
            <w:lang w:val="es-US"/>
          </w:rPr>
          <w:t xml:space="preserve">Los links de cada conjunto de datos después se utilizarán para referenciar los conjuntos de datos en el Catálogo Único de Datos  estadísticos y espaciales en </w:t>
        </w:r>
        <w:r w:rsidRPr="009954C8">
          <w:rPr>
            <w:i/>
            <w:lang w:val="es-US"/>
          </w:rPr>
          <w:t>la plataforma</w:t>
        </w:r>
      </w:ins>
    </w:p>
    <w:p w14:paraId="66F6BC28" w14:textId="77777777" w:rsidR="00214A38" w:rsidRPr="009954C8" w:rsidRDefault="00214A38" w:rsidP="00214A38">
      <w:pPr>
        <w:spacing w:after="100"/>
        <w:rPr>
          <w:ins w:id="3067" w:author="Camilo Cabrera" w:date="2017-12-11T22:28:00Z"/>
          <w:highlight w:val="white"/>
          <w:lang w:val="es-US"/>
        </w:rPr>
      </w:pPr>
      <w:ins w:id="3068" w:author="Camilo Cabrera" w:date="2017-12-11T22:28:00Z">
        <w:r w:rsidRPr="009954C8">
          <w:rPr>
            <w:highlight w:val="white"/>
            <w:lang w:val="es-US"/>
          </w:rPr>
          <w:t>El participante de este paso será el Funcionario Enlace. El Límite de tiempo para el cumplimiento será de 130 días calendario a partir de la publicación de esta Guía.</w:t>
        </w:r>
      </w:ins>
    </w:p>
    <w:p w14:paraId="229D378E" w14:textId="77777777" w:rsidR="00214A38" w:rsidRPr="009954C8" w:rsidRDefault="00214A38" w:rsidP="00214A38">
      <w:pPr>
        <w:spacing w:after="100"/>
        <w:rPr>
          <w:ins w:id="3069" w:author="Camilo Cabrera" w:date="2017-12-11T22:28:00Z"/>
          <w:b/>
          <w:highlight w:val="white"/>
          <w:lang w:val="es-US"/>
        </w:rPr>
      </w:pPr>
    </w:p>
    <w:p w14:paraId="04690115" w14:textId="77777777" w:rsidR="00214A38" w:rsidRPr="009954C8" w:rsidRDefault="00214A38" w:rsidP="00214A38">
      <w:pPr>
        <w:spacing w:after="100"/>
        <w:rPr>
          <w:ins w:id="3070" w:author="Camilo Cabrera" w:date="2017-12-11T22:28:00Z"/>
          <w:b/>
          <w:highlight w:val="white"/>
          <w:lang w:val="es-US"/>
        </w:rPr>
      </w:pPr>
      <w:ins w:id="3071" w:author="Camilo Cabrera" w:date="2017-12-11T22:28:00Z">
        <w:r w:rsidRPr="009954C8">
          <w:rPr>
            <w:b/>
            <w:highlight w:val="white"/>
            <w:lang w:val="es-US"/>
          </w:rPr>
          <w:t>Actividades de la Entidad Facilitadora:</w:t>
        </w:r>
      </w:ins>
    </w:p>
    <w:p w14:paraId="4B5B2279" w14:textId="77777777" w:rsidR="00214A38" w:rsidRPr="009954C8" w:rsidRDefault="00214A38" w:rsidP="00214A38">
      <w:pPr>
        <w:numPr>
          <w:ilvl w:val="0"/>
          <w:numId w:val="75"/>
        </w:numPr>
        <w:pBdr>
          <w:top w:val="nil"/>
          <w:left w:val="nil"/>
          <w:bottom w:val="nil"/>
          <w:right w:val="nil"/>
          <w:between w:val="nil"/>
        </w:pBdr>
        <w:spacing w:after="100"/>
        <w:contextualSpacing/>
        <w:rPr>
          <w:ins w:id="3072" w:author="Camilo Cabrera" w:date="2017-12-11T22:28:00Z"/>
          <w:highlight w:val="white"/>
          <w:lang w:val="es-US"/>
        </w:rPr>
      </w:pPr>
      <w:ins w:id="3073" w:author="Camilo Cabrera" w:date="2017-12-11T22:28:00Z">
        <w:r w:rsidRPr="009954C8">
          <w:rPr>
            <w:highlight w:val="white"/>
            <w:lang w:val="es-US"/>
          </w:rPr>
          <w:t>Hacer que los conjuntos de Datos estén habilitados para descargar desde el sistema de la institución.</w:t>
        </w:r>
      </w:ins>
    </w:p>
    <w:p w14:paraId="02465D5E" w14:textId="77777777" w:rsidR="00214A38" w:rsidRPr="009954C8" w:rsidRDefault="00214A38" w:rsidP="00214A38">
      <w:pPr>
        <w:spacing w:after="100"/>
        <w:rPr>
          <w:ins w:id="3074" w:author="Camilo Cabrera" w:date="2017-12-11T22:28:00Z"/>
          <w:b/>
          <w:highlight w:val="white"/>
          <w:lang w:val="es-US"/>
        </w:rPr>
      </w:pPr>
    </w:p>
    <w:p w14:paraId="607897B8" w14:textId="5A46395D" w:rsidR="00214A38" w:rsidRDefault="00214A38" w:rsidP="00214A38">
      <w:pPr>
        <w:pStyle w:val="Heading3"/>
        <w:spacing w:after="100"/>
        <w:rPr>
          <w:ins w:id="3075" w:author="Camilo Cabrera" w:date="2017-12-11T22:28:00Z"/>
        </w:rPr>
      </w:pPr>
      <w:bookmarkStart w:id="3076" w:name="_d833us4yge7n" w:colFirst="0" w:colLast="0"/>
      <w:bookmarkEnd w:id="3076"/>
      <w:ins w:id="3077" w:author="Camilo Cabrera" w:date="2017-12-11T22:28:00Z">
        <w:r>
          <w:lastRenderedPageBreak/>
          <w:t>Documentar los conjuntos de datos con el estándar DCAT (ISO 19115)</w:t>
        </w:r>
      </w:ins>
    </w:p>
    <w:p w14:paraId="0D614D02" w14:textId="77777777" w:rsidR="00214A38" w:rsidRDefault="00214A38" w:rsidP="00214A38">
      <w:pPr>
        <w:spacing w:after="100"/>
        <w:ind w:firstLine="280"/>
        <w:rPr>
          <w:ins w:id="3078" w:author="Camilo Cabrera" w:date="2017-12-11T22:28:00Z"/>
          <w:highlight w:val="white"/>
        </w:rPr>
      </w:pPr>
      <w:ins w:id="3079" w:author="Camilo Cabrera" w:date="2017-12-11T22:28:00Z">
        <w:r>
          <w:rPr>
            <w:highlight w:val="white"/>
          </w:rPr>
          <w:t xml:space="preserve"> </w:t>
        </w:r>
      </w:ins>
    </w:p>
    <w:p w14:paraId="68D40411" w14:textId="77777777" w:rsidR="00214A38" w:rsidRPr="009954C8" w:rsidRDefault="00214A38" w:rsidP="00214A38">
      <w:pPr>
        <w:spacing w:after="100"/>
        <w:rPr>
          <w:ins w:id="3080" w:author="Camilo Cabrera" w:date="2017-12-11T22:28:00Z"/>
          <w:highlight w:val="white"/>
          <w:lang w:val="es-US"/>
        </w:rPr>
      </w:pPr>
      <w:ins w:id="3081" w:author="Camilo Cabrera" w:date="2017-12-11T22:28:00Z">
        <w:r w:rsidRPr="009954C8">
          <w:rPr>
            <w:highlight w:val="white"/>
            <w:lang w:val="es-US"/>
          </w:rPr>
          <w:t xml:space="preserve">Es necesario explicar a los usuarios el origen de los datos y compartir referencias adicionales para entender a fondo de dónde vienen. El formato DCAT (Data Catalog Vocabulary por sus siglas en Inglés) se deriva de la norma ISO 19115 y es el utilizado para la publicación de metadatos estadísticos en plataformas nacionales e internacionales y será el utilizado en el SIR. </w:t>
        </w:r>
      </w:ins>
    </w:p>
    <w:p w14:paraId="28ACDED0" w14:textId="77777777" w:rsidR="00214A38" w:rsidRPr="009954C8" w:rsidRDefault="00214A38" w:rsidP="00214A38">
      <w:pPr>
        <w:spacing w:after="100"/>
        <w:rPr>
          <w:ins w:id="3082" w:author="Camilo Cabrera" w:date="2017-12-11T22:28:00Z"/>
          <w:highlight w:val="white"/>
          <w:lang w:val="es-US"/>
        </w:rPr>
      </w:pPr>
      <w:ins w:id="3083" w:author="Camilo Cabrera" w:date="2017-12-11T22:28:00Z">
        <w:r w:rsidRPr="009954C8">
          <w:rPr>
            <w:highlight w:val="white"/>
            <w:lang w:val="es-US"/>
          </w:rPr>
          <w:t>La "Tabla 2: Descripciones para cada metadato" condensa los requerimientos de llenado de cada metadato. Se conservan las "llaves" (identifier, title, description, etc) en inglés para ser coherentes con el formato estándar DCAT</w:t>
        </w:r>
        <w:r>
          <w:rPr>
            <w:highlight w:val="white"/>
            <w:vertAlign w:val="superscript"/>
          </w:rPr>
          <w:footnoteReference w:id="4"/>
        </w:r>
        <w:r w:rsidRPr="009954C8">
          <w:rPr>
            <w:highlight w:val="white"/>
            <w:lang w:val="es-US"/>
          </w:rPr>
          <w:t>.</w:t>
        </w:r>
      </w:ins>
    </w:p>
    <w:p w14:paraId="0AEC94DA" w14:textId="77777777" w:rsidR="00214A38" w:rsidRPr="009954C8" w:rsidRDefault="00214A38" w:rsidP="00214A38">
      <w:pPr>
        <w:spacing w:after="100"/>
        <w:rPr>
          <w:ins w:id="3087" w:author="Camilo Cabrera" w:date="2017-12-11T22:28:00Z"/>
          <w:highlight w:val="white"/>
          <w:lang w:val="es-US"/>
        </w:rPr>
      </w:pPr>
    </w:p>
    <w:tbl>
      <w:tblPr>
        <w:tblW w:w="879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175"/>
        <w:gridCol w:w="6615"/>
      </w:tblGrid>
      <w:tr w:rsidR="00214A38" w14:paraId="2BDFBF95" w14:textId="77777777" w:rsidTr="002B2924">
        <w:trPr>
          <w:trHeight w:val="1100"/>
          <w:ins w:id="3088"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31172705" w14:textId="77777777" w:rsidR="00214A38" w:rsidRDefault="00214A38" w:rsidP="002B2924">
            <w:pPr>
              <w:spacing w:after="100"/>
              <w:ind w:left="80"/>
              <w:rPr>
                <w:ins w:id="3089" w:author="Camilo Cabrera" w:date="2017-12-11T22:28:00Z"/>
                <w:b/>
                <w:highlight w:val="white"/>
              </w:rPr>
            </w:pPr>
            <w:ins w:id="3090" w:author="Camilo Cabrera" w:date="2017-12-11T22:28:00Z">
              <w:r>
                <w:rPr>
                  <w:b/>
                  <w:highlight w:val="white"/>
                </w:rPr>
                <w:t>identifier</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040AAA7" w14:textId="77777777" w:rsidR="00214A38" w:rsidRDefault="00214A38" w:rsidP="002B2924">
            <w:pPr>
              <w:spacing w:after="100"/>
              <w:ind w:left="80"/>
              <w:rPr>
                <w:ins w:id="3091" w:author="Camilo Cabrera" w:date="2017-12-11T22:28:00Z"/>
                <w:highlight w:val="white"/>
              </w:rPr>
            </w:pPr>
            <w:ins w:id="3092" w:author="Camilo Cabrera" w:date="2017-12-11T22:28:00Z">
              <w:r w:rsidRPr="009954C8">
                <w:rPr>
                  <w:highlight w:val="white"/>
                  <w:lang w:val="es-US"/>
                </w:rPr>
                <w:t xml:space="preserve">Identificador único del conjunto de datos, utilizado para agrupar recursos dentro de éste, p. ej. </w:t>
              </w:r>
              <w:r>
                <w:rPr>
                  <w:highlight w:val="white"/>
                </w:rPr>
                <w:t>"rezago-social", "unidades_medicas", "adquisiciones". Utilizar caracteres ASCII (p. ej. sin acentos).</w:t>
              </w:r>
            </w:ins>
          </w:p>
        </w:tc>
      </w:tr>
      <w:tr w:rsidR="00214A38" w14:paraId="715086CF" w14:textId="77777777" w:rsidTr="002B2924">
        <w:trPr>
          <w:trHeight w:val="800"/>
          <w:ins w:id="3093"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41C574B8" w14:textId="77777777" w:rsidR="00214A38" w:rsidRDefault="00214A38" w:rsidP="002B2924">
            <w:pPr>
              <w:spacing w:after="100"/>
              <w:ind w:left="80"/>
              <w:rPr>
                <w:ins w:id="3094" w:author="Camilo Cabrera" w:date="2017-12-11T22:28:00Z"/>
                <w:b/>
                <w:highlight w:val="white"/>
              </w:rPr>
            </w:pPr>
            <w:ins w:id="3095" w:author="Camilo Cabrera" w:date="2017-12-11T22:28:00Z">
              <w:r>
                <w:rPr>
                  <w:b/>
                  <w:highlight w:val="white"/>
                </w:rPr>
                <w:t>title</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4F1B9C85" w14:textId="77777777" w:rsidR="00214A38" w:rsidRDefault="00214A38" w:rsidP="002B2924">
            <w:pPr>
              <w:spacing w:after="100"/>
              <w:ind w:left="80"/>
              <w:rPr>
                <w:ins w:id="3096" w:author="Camilo Cabrera" w:date="2017-12-11T22:28:00Z"/>
                <w:highlight w:val="white"/>
              </w:rPr>
            </w:pPr>
            <w:ins w:id="3097" w:author="Camilo Cabrera" w:date="2017-12-11T22:28:00Z">
              <w:r w:rsidRPr="009954C8">
                <w:rPr>
                  <w:highlight w:val="white"/>
                  <w:lang w:val="es-US"/>
                </w:rPr>
                <w:t xml:space="preserve">Título descriptivo del conjunto de datos, p. ej. </w:t>
              </w:r>
              <w:r>
                <w:rPr>
                  <w:highlight w:val="white"/>
                </w:rPr>
                <w:t>"Programa de fomento a la agricultura", "Vuelos comerciales".</w:t>
              </w:r>
            </w:ins>
          </w:p>
        </w:tc>
      </w:tr>
      <w:tr w:rsidR="00214A38" w14:paraId="39B3A2BE" w14:textId="77777777" w:rsidTr="002B2924">
        <w:trPr>
          <w:trHeight w:val="1080"/>
          <w:ins w:id="3098"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3950B400" w14:textId="77777777" w:rsidR="00214A38" w:rsidRDefault="00214A38" w:rsidP="002B2924">
            <w:pPr>
              <w:spacing w:after="100"/>
              <w:ind w:left="80"/>
              <w:rPr>
                <w:ins w:id="3099" w:author="Camilo Cabrera" w:date="2017-12-11T22:28:00Z"/>
                <w:b/>
                <w:highlight w:val="white"/>
              </w:rPr>
            </w:pPr>
            <w:ins w:id="3100" w:author="Camilo Cabrera" w:date="2017-12-11T22:28:00Z">
              <w:r>
                <w:rPr>
                  <w:b/>
                  <w:highlight w:val="white"/>
                </w:rPr>
                <w:t>description</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8164721" w14:textId="77777777" w:rsidR="00214A38" w:rsidRDefault="00214A38" w:rsidP="002B2924">
            <w:pPr>
              <w:spacing w:after="100"/>
              <w:ind w:left="80"/>
              <w:rPr>
                <w:ins w:id="3101" w:author="Camilo Cabrera" w:date="2017-12-11T22:28:00Z"/>
                <w:highlight w:val="white"/>
              </w:rPr>
            </w:pPr>
            <w:ins w:id="3102" w:author="Camilo Cabrera" w:date="2017-12-11T22:28:00Z">
              <w:r w:rsidRPr="009954C8">
                <w:rPr>
                  <w:highlight w:val="white"/>
                  <w:lang w:val="es-US"/>
                </w:rPr>
                <w:t xml:space="preserve">Una explicación de los datos, con suficiente detalle para que los usuarios puedan entender si es de su interés, p. ej. </w:t>
              </w:r>
              <w:r>
                <w:rPr>
                  <w:highlight w:val="white"/>
                </w:rPr>
                <w:lastRenderedPageBreak/>
                <w:t>"Apoyos otorgados a través del programa Opciones Productivas, desglosado a nivel localidad".</w:t>
              </w:r>
            </w:ins>
          </w:p>
        </w:tc>
      </w:tr>
      <w:tr w:rsidR="00214A38" w:rsidRPr="009954C8" w14:paraId="11A69DFC" w14:textId="77777777" w:rsidTr="002B2924">
        <w:trPr>
          <w:trHeight w:val="1080"/>
          <w:ins w:id="3103"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3B772020" w14:textId="77777777" w:rsidR="00214A38" w:rsidRDefault="00214A38" w:rsidP="002B2924">
            <w:pPr>
              <w:spacing w:after="100"/>
              <w:ind w:left="80"/>
              <w:rPr>
                <w:ins w:id="3104" w:author="Camilo Cabrera" w:date="2017-12-11T22:28:00Z"/>
                <w:b/>
                <w:highlight w:val="white"/>
              </w:rPr>
            </w:pPr>
            <w:ins w:id="3105" w:author="Camilo Cabrera" w:date="2017-12-11T22:28:00Z">
              <w:r>
                <w:rPr>
                  <w:b/>
                  <w:highlight w:val="white"/>
                </w:rPr>
                <w:lastRenderedPageBreak/>
                <w:t>keyword</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41841F1" w14:textId="77777777" w:rsidR="00214A38" w:rsidRPr="009954C8" w:rsidRDefault="00214A38" w:rsidP="002B2924">
            <w:pPr>
              <w:spacing w:after="100"/>
              <w:ind w:left="80"/>
              <w:rPr>
                <w:ins w:id="3106" w:author="Camilo Cabrera" w:date="2017-12-11T22:28:00Z"/>
                <w:highlight w:val="white"/>
                <w:lang w:val="es-US"/>
              </w:rPr>
            </w:pPr>
            <w:ins w:id="3107" w:author="Camilo Cabrera" w:date="2017-12-11T22:28:00Z">
              <w:r w:rsidRPr="009954C8">
                <w:rPr>
                  <w:highlight w:val="white"/>
                  <w:lang w:val="es-US"/>
                </w:rPr>
                <w:t>Lista de términos clave separados por coma, que facilitarán al usuario la búsqueda del conjunto de datos. Es importante considerar el uso de términos no técnicos. p.ej. "salud, medicinas, compras, agricultura".</w:t>
              </w:r>
            </w:ins>
          </w:p>
        </w:tc>
      </w:tr>
      <w:tr w:rsidR="00214A38" w14:paraId="76F05B81" w14:textId="77777777" w:rsidTr="002B2924">
        <w:trPr>
          <w:trHeight w:val="800"/>
          <w:ins w:id="3108"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40078172" w14:textId="77777777" w:rsidR="00214A38" w:rsidRDefault="00214A38" w:rsidP="002B2924">
            <w:pPr>
              <w:spacing w:after="100"/>
              <w:ind w:left="80"/>
              <w:rPr>
                <w:ins w:id="3109" w:author="Camilo Cabrera" w:date="2017-12-11T22:28:00Z"/>
                <w:b/>
                <w:highlight w:val="white"/>
              </w:rPr>
            </w:pPr>
            <w:ins w:id="3110" w:author="Camilo Cabrera" w:date="2017-12-11T22:28:00Z">
              <w:r>
                <w:rPr>
                  <w:b/>
                  <w:highlight w:val="white"/>
                </w:rPr>
                <w:t>modified</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7AFDD564" w14:textId="77777777" w:rsidR="00214A38" w:rsidRDefault="00214A38" w:rsidP="002B2924">
            <w:pPr>
              <w:spacing w:after="100"/>
              <w:ind w:left="80"/>
              <w:rPr>
                <w:ins w:id="3111" w:author="Camilo Cabrera" w:date="2017-12-11T22:28:00Z"/>
                <w:highlight w:val="white"/>
              </w:rPr>
            </w:pPr>
            <w:ins w:id="3112" w:author="Camilo Cabrera" w:date="2017-12-11T22:28:00Z">
              <w:r w:rsidRPr="009954C8">
                <w:rPr>
                  <w:highlight w:val="white"/>
                  <w:lang w:val="es-US"/>
                </w:rPr>
                <w:t xml:space="preserve">Fecha y hora de la última modificación del conjunto de datos; en formato Europeo, p. ej. </w:t>
              </w:r>
              <w:r>
                <w:rPr>
                  <w:highlight w:val="white"/>
                </w:rPr>
                <w:t>"27-05-2015T01:12:05:05:00 A.M."</w:t>
              </w:r>
            </w:ins>
          </w:p>
        </w:tc>
      </w:tr>
      <w:tr w:rsidR="00214A38" w:rsidRPr="009954C8" w14:paraId="0FFFB9BB" w14:textId="77777777" w:rsidTr="002B2924">
        <w:trPr>
          <w:trHeight w:val="800"/>
          <w:ins w:id="3113"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7DF35F91" w14:textId="77777777" w:rsidR="00214A38" w:rsidRDefault="00214A38" w:rsidP="002B2924">
            <w:pPr>
              <w:spacing w:after="100"/>
              <w:ind w:left="80"/>
              <w:rPr>
                <w:ins w:id="3114" w:author="Camilo Cabrera" w:date="2017-12-11T22:28:00Z"/>
                <w:b/>
                <w:highlight w:val="white"/>
              </w:rPr>
            </w:pPr>
            <w:ins w:id="3115" w:author="Camilo Cabrera" w:date="2017-12-11T22:28:00Z">
              <w:r>
                <w:rPr>
                  <w:b/>
                  <w:highlight w:val="white"/>
                </w:rPr>
                <w:t>contactPoint</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7CA639AE" w14:textId="77777777" w:rsidR="00214A38" w:rsidRPr="009954C8" w:rsidRDefault="00214A38" w:rsidP="002B2924">
            <w:pPr>
              <w:spacing w:after="100"/>
              <w:ind w:left="80"/>
              <w:rPr>
                <w:ins w:id="3116" w:author="Camilo Cabrera" w:date="2017-12-11T22:28:00Z"/>
                <w:highlight w:val="white"/>
                <w:lang w:val="es-US"/>
              </w:rPr>
            </w:pPr>
            <w:ins w:id="3117" w:author="Camilo Cabrera" w:date="2017-12-11T22:28:00Z">
              <w:r w:rsidRPr="009954C8">
                <w:rPr>
                  <w:highlight w:val="white"/>
                  <w:lang w:val="es-US"/>
                </w:rPr>
                <w:t>Nombre de la persona de contacto que atenderá dudas y comentarios sobre el conjunto de datos.</w:t>
              </w:r>
            </w:ins>
          </w:p>
        </w:tc>
      </w:tr>
      <w:tr w:rsidR="00214A38" w:rsidRPr="009954C8" w14:paraId="09F5F7D3" w14:textId="77777777" w:rsidTr="002B2924">
        <w:trPr>
          <w:trHeight w:val="800"/>
          <w:ins w:id="3118"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084F59A" w14:textId="77777777" w:rsidR="00214A38" w:rsidRDefault="00214A38" w:rsidP="002B2924">
            <w:pPr>
              <w:spacing w:after="100"/>
              <w:ind w:left="80"/>
              <w:rPr>
                <w:ins w:id="3119" w:author="Camilo Cabrera" w:date="2017-12-11T22:28:00Z"/>
                <w:b/>
                <w:highlight w:val="white"/>
              </w:rPr>
            </w:pPr>
            <w:ins w:id="3120" w:author="Camilo Cabrera" w:date="2017-12-11T22:28:00Z">
              <w:r>
                <w:rPr>
                  <w:b/>
                  <w:highlight w:val="white"/>
                </w:rPr>
                <w:t>mbox</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7CEF766" w14:textId="77777777" w:rsidR="00214A38" w:rsidRPr="009954C8" w:rsidRDefault="00214A38" w:rsidP="002B2924">
            <w:pPr>
              <w:spacing w:after="100"/>
              <w:ind w:left="80"/>
              <w:rPr>
                <w:ins w:id="3121" w:author="Camilo Cabrera" w:date="2017-12-11T22:28:00Z"/>
                <w:highlight w:val="white"/>
                <w:lang w:val="es-US"/>
              </w:rPr>
            </w:pPr>
            <w:ins w:id="3122" w:author="Camilo Cabrera" w:date="2017-12-11T22:28:00Z">
              <w:r w:rsidRPr="009954C8">
                <w:rPr>
                  <w:highlight w:val="white"/>
                  <w:lang w:val="es-US"/>
                </w:rPr>
                <w:t>Correo electrónico de contacto para atender dudas y comentarios sobre el conjunto de datos.</w:t>
              </w:r>
            </w:ins>
          </w:p>
        </w:tc>
      </w:tr>
      <w:tr w:rsidR="00214A38" w14:paraId="3238DF3B" w14:textId="77777777" w:rsidTr="002B2924">
        <w:trPr>
          <w:trHeight w:val="800"/>
          <w:ins w:id="3123"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3C30FF1E" w14:textId="77777777" w:rsidR="00214A38" w:rsidRDefault="00214A38" w:rsidP="002B2924">
            <w:pPr>
              <w:spacing w:after="100"/>
              <w:ind w:left="80"/>
              <w:rPr>
                <w:ins w:id="3124" w:author="Camilo Cabrera" w:date="2017-12-11T22:28:00Z"/>
                <w:b/>
                <w:highlight w:val="white"/>
              </w:rPr>
            </w:pPr>
            <w:ins w:id="3125" w:author="Camilo Cabrera" w:date="2017-12-11T22:28:00Z">
              <w:r>
                <w:rPr>
                  <w:b/>
                  <w:highlight w:val="white"/>
                </w:rPr>
                <w:t>temporal</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3EB7F4D8" w14:textId="77777777" w:rsidR="00214A38" w:rsidRDefault="00214A38" w:rsidP="002B2924">
            <w:pPr>
              <w:spacing w:after="100"/>
              <w:ind w:left="80"/>
              <w:rPr>
                <w:ins w:id="3126" w:author="Camilo Cabrera" w:date="2017-12-11T22:28:00Z"/>
                <w:highlight w:val="white"/>
              </w:rPr>
            </w:pPr>
            <w:ins w:id="3127" w:author="Camilo Cabrera" w:date="2017-12-11T22:28:00Z">
              <w:r w:rsidRPr="009954C8">
                <w:rPr>
                  <w:highlight w:val="white"/>
                  <w:lang w:val="es-US"/>
                </w:rPr>
                <w:t xml:space="preserve">La fecha o fechas que cubren los datos, p. ej. </w:t>
              </w:r>
              <w:r>
                <w:rPr>
                  <w:highlight w:val="white"/>
                </w:rPr>
                <w:t>"2013", "2010/2012", "2014-01/2014-04". Si es un rango de fechas, deberán ordenarse ascendentemente.</w:t>
              </w:r>
            </w:ins>
          </w:p>
        </w:tc>
      </w:tr>
      <w:tr w:rsidR="00214A38" w14:paraId="0724790E" w14:textId="77777777" w:rsidTr="002B2924">
        <w:trPr>
          <w:trHeight w:val="1580"/>
          <w:ins w:id="3128"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4AD8AF54" w14:textId="77777777" w:rsidR="00214A38" w:rsidRDefault="00214A38" w:rsidP="002B2924">
            <w:pPr>
              <w:spacing w:after="100"/>
              <w:ind w:left="80"/>
              <w:rPr>
                <w:ins w:id="3129" w:author="Camilo Cabrera" w:date="2017-12-11T22:28:00Z"/>
                <w:b/>
                <w:highlight w:val="white"/>
              </w:rPr>
            </w:pPr>
            <w:ins w:id="3130" w:author="Camilo Cabrera" w:date="2017-12-11T22:28:00Z">
              <w:r>
                <w:rPr>
                  <w:b/>
                  <w:highlight w:val="white"/>
                </w:rPr>
                <w:t>spatial</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75CAFBA2" w14:textId="77777777" w:rsidR="00214A38" w:rsidRDefault="00214A38" w:rsidP="002B2924">
            <w:pPr>
              <w:spacing w:after="100"/>
              <w:ind w:left="80"/>
              <w:rPr>
                <w:ins w:id="3131" w:author="Camilo Cabrera" w:date="2017-12-11T22:28:00Z"/>
                <w:highlight w:val="white"/>
              </w:rPr>
            </w:pPr>
            <w:ins w:id="3132" w:author="Camilo Cabrera" w:date="2017-12-11T22:28:00Z">
              <w:r w:rsidRPr="009954C8">
                <w:rPr>
                  <w:highlight w:val="white"/>
                  <w:lang w:val="es-US"/>
                </w:rPr>
                <w:t xml:space="preserve">El espacio geográfico que cubre el conjunto de datos. Puede ser una región, el nombre de un lugar, una clave INEGI, un polígono o un cuadro delimitador de coordenadas geográficas (bounding box) en GML. P. ej. </w:t>
              </w:r>
              <w:r>
                <w:rPr>
                  <w:highlight w:val="white"/>
                </w:rPr>
                <w:t xml:space="preserve">"Baja California", </w:t>
              </w:r>
              <w:r>
                <w:rPr>
                  <w:highlight w:val="white"/>
                </w:rPr>
                <w:lastRenderedPageBreak/>
                <w:t>002,http://www.geonames.org/4017700/baja-california.html, "estatal", o "32.71,-112.32 27.99, -118.45".</w:t>
              </w:r>
            </w:ins>
          </w:p>
        </w:tc>
      </w:tr>
      <w:tr w:rsidR="00214A38" w:rsidRPr="009954C8" w14:paraId="5DDB6BE0" w14:textId="77777777" w:rsidTr="002B2924">
        <w:trPr>
          <w:trHeight w:val="1340"/>
          <w:ins w:id="3133"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D44C3AA" w14:textId="77777777" w:rsidR="00214A38" w:rsidRDefault="00214A38" w:rsidP="002B2924">
            <w:pPr>
              <w:spacing w:after="100"/>
              <w:ind w:left="80"/>
              <w:rPr>
                <w:ins w:id="3134" w:author="Camilo Cabrera" w:date="2017-12-11T22:28:00Z"/>
                <w:b/>
                <w:highlight w:val="white"/>
              </w:rPr>
            </w:pPr>
            <w:ins w:id="3135" w:author="Camilo Cabrera" w:date="2017-12-11T22:28:00Z">
              <w:r>
                <w:rPr>
                  <w:b/>
                  <w:highlight w:val="white"/>
                </w:rPr>
                <w:lastRenderedPageBreak/>
                <w:t>landingPage</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7212FF5C" w14:textId="77777777" w:rsidR="00214A38" w:rsidRPr="009954C8" w:rsidRDefault="00214A38" w:rsidP="002B2924">
            <w:pPr>
              <w:spacing w:after="100"/>
              <w:ind w:left="80"/>
              <w:rPr>
                <w:ins w:id="3136" w:author="Camilo Cabrera" w:date="2017-12-11T22:28:00Z"/>
                <w:highlight w:val="white"/>
                <w:lang w:val="es-US"/>
              </w:rPr>
            </w:pPr>
            <w:ins w:id="3137" w:author="Camilo Cabrera" w:date="2017-12-11T22:28:00Z">
              <w:r w:rsidRPr="009954C8">
                <w:rPr>
                  <w:highlight w:val="white"/>
                  <w:lang w:val="es-US"/>
                </w:rPr>
                <w:t>Dirección electrónica para obtener mayor documentación o información sobre el conjunto de datos, como lo puede ser un manual, un sitio web, o un diccionario de datos. Este documento sirve como guía adicional para que el usuario entienda con mayor detalle los datos.</w:t>
              </w:r>
            </w:ins>
          </w:p>
        </w:tc>
      </w:tr>
      <w:tr w:rsidR="00214A38" w:rsidRPr="009954C8" w14:paraId="6D7EA296" w14:textId="77777777" w:rsidTr="002B2924">
        <w:trPr>
          <w:trHeight w:val="820"/>
          <w:ins w:id="3138" w:author="Camilo Cabrera" w:date="2017-12-11T22:28:00Z"/>
        </w:trPr>
        <w:tc>
          <w:tcPr>
            <w:tcW w:w="217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45C6492A" w14:textId="77777777" w:rsidR="00214A38" w:rsidRDefault="00214A38" w:rsidP="002B2924">
            <w:pPr>
              <w:spacing w:after="100"/>
              <w:ind w:left="80"/>
              <w:rPr>
                <w:ins w:id="3139" w:author="Camilo Cabrera" w:date="2017-12-11T22:28:00Z"/>
                <w:b/>
                <w:highlight w:val="white"/>
              </w:rPr>
            </w:pPr>
            <w:ins w:id="3140" w:author="Camilo Cabrera" w:date="2017-12-11T22:28:00Z">
              <w:r>
                <w:rPr>
                  <w:b/>
                  <w:highlight w:val="white"/>
                </w:rPr>
                <w:t>accrualPeriodicity</w:t>
              </w:r>
            </w:ins>
          </w:p>
        </w:tc>
        <w:tc>
          <w:tcPr>
            <w:tcW w:w="661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2F1B376" w14:textId="77777777" w:rsidR="00214A38" w:rsidRPr="009954C8" w:rsidRDefault="00214A38" w:rsidP="002B2924">
            <w:pPr>
              <w:spacing w:after="100"/>
              <w:ind w:left="80"/>
              <w:rPr>
                <w:ins w:id="3141" w:author="Camilo Cabrera" w:date="2017-12-11T22:28:00Z"/>
                <w:highlight w:val="white"/>
                <w:lang w:val="es-US"/>
              </w:rPr>
            </w:pPr>
            <w:ins w:id="3142" w:author="Camilo Cabrera" w:date="2017-12-11T22:28:00Z">
              <w:r w:rsidRPr="009954C8">
                <w:rPr>
                  <w:highlight w:val="white"/>
                  <w:lang w:val="es-US"/>
                </w:rPr>
                <w:t>Frecuencia con la cual el conjunto de datos será publicado o actualizado, p. ej."mensualmente".</w:t>
              </w:r>
            </w:ins>
          </w:p>
        </w:tc>
      </w:tr>
    </w:tbl>
    <w:p w14:paraId="2E3043D6" w14:textId="77777777" w:rsidR="00214A38" w:rsidRPr="009954C8" w:rsidRDefault="00214A38" w:rsidP="00214A38">
      <w:pPr>
        <w:spacing w:after="100"/>
        <w:ind w:firstLine="280"/>
        <w:rPr>
          <w:ins w:id="3143" w:author="Camilo Cabrera" w:date="2017-12-11T22:28:00Z"/>
          <w:highlight w:val="white"/>
          <w:lang w:val="es-US"/>
        </w:rPr>
      </w:pPr>
      <w:ins w:id="3144" w:author="Camilo Cabrera" w:date="2017-12-11T22:28:00Z">
        <w:r w:rsidRPr="009954C8">
          <w:rPr>
            <w:highlight w:val="white"/>
            <w:lang w:val="es-US"/>
          </w:rPr>
          <w:t xml:space="preserve"> </w:t>
        </w:r>
      </w:ins>
    </w:p>
    <w:p w14:paraId="0CA73F96" w14:textId="77777777" w:rsidR="00214A38" w:rsidRPr="009954C8" w:rsidRDefault="00214A38" w:rsidP="00214A38">
      <w:pPr>
        <w:spacing w:after="100"/>
        <w:ind w:firstLine="280"/>
        <w:rPr>
          <w:ins w:id="3145" w:author="Camilo Cabrera" w:date="2017-12-11T22:28:00Z"/>
          <w:highlight w:val="white"/>
          <w:lang w:val="es-US"/>
        </w:rPr>
      </w:pPr>
      <w:ins w:id="3146" w:author="Camilo Cabrera" w:date="2017-12-11T22:28:00Z">
        <w:r w:rsidRPr="009954C8">
          <w:rPr>
            <w:highlight w:val="white"/>
            <w:lang w:val="es-US"/>
          </w:rPr>
          <w:t>Metadatos (descriptores) del recurso o descargable (</w:t>
        </w:r>
        <w:r w:rsidRPr="009954C8">
          <w:rPr>
            <w:i/>
            <w:highlight w:val="white"/>
            <w:lang w:val="es-US"/>
          </w:rPr>
          <w:t>dcat:Distribution</w:t>
        </w:r>
        <w:r w:rsidRPr="009954C8">
          <w:rPr>
            <w:highlight w:val="white"/>
            <w:lang w:val="es-US"/>
          </w:rPr>
          <w:t>):</w:t>
        </w:r>
      </w:ins>
    </w:p>
    <w:tbl>
      <w:tblPr>
        <w:tblW w:w="879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05"/>
        <w:gridCol w:w="6585"/>
      </w:tblGrid>
      <w:tr w:rsidR="00214A38" w14:paraId="1A586867" w14:textId="77777777" w:rsidTr="002B2924">
        <w:trPr>
          <w:trHeight w:val="800"/>
          <w:ins w:id="3147" w:author="Camilo Cabrera" w:date="2017-12-11T22:28:00Z"/>
        </w:trPr>
        <w:tc>
          <w:tcPr>
            <w:tcW w:w="220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073F24FA" w14:textId="77777777" w:rsidR="00214A38" w:rsidRDefault="00214A38" w:rsidP="002B2924">
            <w:pPr>
              <w:spacing w:after="100"/>
              <w:ind w:left="80"/>
              <w:rPr>
                <w:ins w:id="3148" w:author="Camilo Cabrera" w:date="2017-12-11T22:28:00Z"/>
                <w:b/>
                <w:highlight w:val="white"/>
              </w:rPr>
            </w:pPr>
            <w:ins w:id="3149" w:author="Camilo Cabrera" w:date="2017-12-11T22:28:00Z">
              <w:r>
                <w:rPr>
                  <w:b/>
                  <w:highlight w:val="white"/>
                </w:rPr>
                <w:t>identifier</w:t>
              </w:r>
            </w:ins>
          </w:p>
        </w:tc>
        <w:tc>
          <w:tcPr>
            <w:tcW w:w="65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C7A493D" w14:textId="77777777" w:rsidR="00214A38" w:rsidRDefault="00214A38" w:rsidP="002B2924">
            <w:pPr>
              <w:spacing w:after="100"/>
              <w:ind w:left="80"/>
              <w:rPr>
                <w:ins w:id="3150" w:author="Camilo Cabrera" w:date="2017-12-11T22:28:00Z"/>
                <w:highlight w:val="white"/>
              </w:rPr>
            </w:pPr>
            <w:ins w:id="3151" w:author="Camilo Cabrera" w:date="2017-12-11T22:28:00Z">
              <w:r w:rsidRPr="009954C8">
                <w:rPr>
                  <w:highlight w:val="white"/>
                  <w:lang w:val="es-US"/>
                </w:rPr>
                <w:t xml:space="preserve">La clave que identifica al conjunto de datos al que pertenece (y bajo el que se agrupa) este recurso. </w:t>
              </w:r>
              <w:r>
                <w:rPr>
                  <w:highlight w:val="white"/>
                </w:rPr>
                <w:t>Ver identifier.</w:t>
              </w:r>
            </w:ins>
          </w:p>
        </w:tc>
      </w:tr>
      <w:tr w:rsidR="00214A38" w14:paraId="666C929E" w14:textId="77777777" w:rsidTr="002B2924">
        <w:trPr>
          <w:trHeight w:val="980"/>
          <w:ins w:id="3152" w:author="Camilo Cabrera" w:date="2017-12-11T22:28:00Z"/>
        </w:trPr>
        <w:tc>
          <w:tcPr>
            <w:tcW w:w="220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4CA9F695" w14:textId="77777777" w:rsidR="00214A38" w:rsidRDefault="00214A38" w:rsidP="002B2924">
            <w:pPr>
              <w:spacing w:after="100"/>
              <w:ind w:left="80"/>
              <w:rPr>
                <w:ins w:id="3153" w:author="Camilo Cabrera" w:date="2017-12-11T22:28:00Z"/>
                <w:b/>
                <w:highlight w:val="white"/>
              </w:rPr>
            </w:pPr>
            <w:ins w:id="3154" w:author="Camilo Cabrera" w:date="2017-12-11T22:28:00Z">
              <w:r>
                <w:rPr>
                  <w:b/>
                  <w:highlight w:val="white"/>
                </w:rPr>
                <w:t>title</w:t>
              </w:r>
            </w:ins>
          </w:p>
        </w:tc>
        <w:tc>
          <w:tcPr>
            <w:tcW w:w="65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2F6590B1" w14:textId="77777777" w:rsidR="00214A38" w:rsidRDefault="00214A38" w:rsidP="002B2924">
            <w:pPr>
              <w:spacing w:after="100"/>
              <w:ind w:left="80"/>
              <w:rPr>
                <w:ins w:id="3155" w:author="Camilo Cabrera" w:date="2017-12-11T22:28:00Z"/>
                <w:highlight w:val="white"/>
              </w:rPr>
            </w:pPr>
            <w:ins w:id="3156" w:author="Camilo Cabrera" w:date="2017-12-11T22:28:00Z">
              <w:r w:rsidRPr="009954C8">
                <w:rPr>
                  <w:highlight w:val="white"/>
                  <w:lang w:val="es-US"/>
                </w:rPr>
                <w:t xml:space="preserve">Título descriptivo del recurso o descargable, p. ej. </w:t>
              </w:r>
              <w:r>
                <w:rPr>
                  <w:highlight w:val="white"/>
                </w:rPr>
                <w:t>"Otorgamientos del 2013","Otorgamientos del 2014", "Apoyos por municipio", "Apoyos por localidad".</w:t>
              </w:r>
            </w:ins>
          </w:p>
        </w:tc>
      </w:tr>
    </w:tbl>
    <w:p w14:paraId="6E4199B4" w14:textId="77777777" w:rsidR="00214A38" w:rsidRDefault="00214A38" w:rsidP="00214A38">
      <w:pPr>
        <w:spacing w:after="100"/>
        <w:rPr>
          <w:ins w:id="3157" w:author="Camilo Cabrera" w:date="2017-12-11T22:28:00Z"/>
          <w:highlight w:val="white"/>
        </w:rPr>
      </w:pPr>
    </w:p>
    <w:tbl>
      <w:tblPr>
        <w:tblW w:w="879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05"/>
        <w:gridCol w:w="6585"/>
      </w:tblGrid>
      <w:tr w:rsidR="00214A38" w:rsidRPr="009954C8" w14:paraId="3CE60093" w14:textId="77777777" w:rsidTr="002B2924">
        <w:trPr>
          <w:trHeight w:val="760"/>
          <w:ins w:id="3158" w:author="Camilo Cabrera" w:date="2017-12-11T22:28:00Z"/>
        </w:trPr>
        <w:tc>
          <w:tcPr>
            <w:tcW w:w="220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5B27437" w14:textId="77777777" w:rsidR="00214A38" w:rsidRDefault="00214A38" w:rsidP="002B2924">
            <w:pPr>
              <w:spacing w:after="100"/>
              <w:ind w:left="80"/>
              <w:rPr>
                <w:ins w:id="3159" w:author="Camilo Cabrera" w:date="2017-12-11T22:28:00Z"/>
                <w:b/>
                <w:highlight w:val="white"/>
              </w:rPr>
            </w:pPr>
            <w:ins w:id="3160" w:author="Camilo Cabrera" w:date="2017-12-11T22:28:00Z">
              <w:r>
                <w:rPr>
                  <w:b/>
                  <w:highlight w:val="white"/>
                </w:rPr>
                <w:t>description</w:t>
              </w:r>
            </w:ins>
          </w:p>
        </w:tc>
        <w:tc>
          <w:tcPr>
            <w:tcW w:w="65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0A215C7E" w14:textId="77777777" w:rsidR="00214A38" w:rsidRPr="009954C8" w:rsidRDefault="00214A38" w:rsidP="002B2924">
            <w:pPr>
              <w:spacing w:after="100"/>
              <w:ind w:left="80"/>
              <w:rPr>
                <w:ins w:id="3161" w:author="Camilo Cabrera" w:date="2017-12-11T22:28:00Z"/>
                <w:highlight w:val="white"/>
                <w:lang w:val="es-US"/>
              </w:rPr>
            </w:pPr>
            <w:ins w:id="3162" w:author="Camilo Cabrera" w:date="2017-12-11T22:28:00Z">
              <w:r w:rsidRPr="009954C8">
                <w:rPr>
                  <w:highlight w:val="white"/>
                  <w:lang w:val="es-US"/>
                </w:rPr>
                <w:t>Ver  description. Esta explicación es adicional a la que existe en el conjunto de datos.</w:t>
              </w:r>
            </w:ins>
          </w:p>
        </w:tc>
      </w:tr>
      <w:tr w:rsidR="00214A38" w:rsidRPr="009954C8" w14:paraId="21B67007" w14:textId="77777777" w:rsidTr="002B2924">
        <w:trPr>
          <w:trHeight w:val="560"/>
          <w:ins w:id="3163" w:author="Camilo Cabrera" w:date="2017-12-11T22:28:00Z"/>
        </w:trPr>
        <w:tc>
          <w:tcPr>
            <w:tcW w:w="220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5EB0E716" w14:textId="77777777" w:rsidR="00214A38" w:rsidRDefault="00214A38" w:rsidP="002B2924">
            <w:pPr>
              <w:spacing w:after="100"/>
              <w:ind w:left="80"/>
              <w:rPr>
                <w:ins w:id="3164" w:author="Camilo Cabrera" w:date="2017-12-11T22:28:00Z"/>
                <w:b/>
                <w:highlight w:val="white"/>
              </w:rPr>
            </w:pPr>
            <w:ins w:id="3165" w:author="Camilo Cabrera" w:date="2017-12-11T22:28:00Z">
              <w:r>
                <w:rPr>
                  <w:b/>
                  <w:highlight w:val="white"/>
                </w:rPr>
                <w:lastRenderedPageBreak/>
                <w:t>downloadURL</w:t>
              </w:r>
            </w:ins>
          </w:p>
        </w:tc>
        <w:tc>
          <w:tcPr>
            <w:tcW w:w="65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439E0F1C" w14:textId="77777777" w:rsidR="00214A38" w:rsidRPr="009954C8" w:rsidRDefault="00214A38" w:rsidP="002B2924">
            <w:pPr>
              <w:spacing w:after="100"/>
              <w:ind w:left="80"/>
              <w:rPr>
                <w:ins w:id="3166" w:author="Camilo Cabrera" w:date="2017-12-11T22:28:00Z"/>
                <w:highlight w:val="white"/>
                <w:lang w:val="es-US"/>
              </w:rPr>
            </w:pPr>
            <w:ins w:id="3167" w:author="Camilo Cabrera" w:date="2017-12-11T22:28:00Z">
              <w:r w:rsidRPr="009954C8">
                <w:rPr>
                  <w:highlight w:val="white"/>
                  <w:lang w:val="es-US"/>
                </w:rPr>
                <w:t>Dirección electrónica (enlace) para la descarga del recurso.</w:t>
              </w:r>
            </w:ins>
          </w:p>
        </w:tc>
      </w:tr>
      <w:tr w:rsidR="00214A38" w:rsidRPr="009954C8" w14:paraId="51D2662E" w14:textId="77777777" w:rsidTr="002B2924">
        <w:trPr>
          <w:trHeight w:val="1020"/>
          <w:ins w:id="3168" w:author="Camilo Cabrera" w:date="2017-12-11T22:28:00Z"/>
        </w:trPr>
        <w:tc>
          <w:tcPr>
            <w:tcW w:w="220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EF481A0" w14:textId="77777777" w:rsidR="00214A38" w:rsidRDefault="00214A38" w:rsidP="002B2924">
            <w:pPr>
              <w:spacing w:after="100"/>
              <w:ind w:left="80"/>
              <w:rPr>
                <w:ins w:id="3169" w:author="Camilo Cabrera" w:date="2017-12-11T22:28:00Z"/>
                <w:b/>
                <w:highlight w:val="white"/>
              </w:rPr>
            </w:pPr>
            <w:ins w:id="3170" w:author="Camilo Cabrera" w:date="2017-12-11T22:28:00Z">
              <w:r>
                <w:rPr>
                  <w:b/>
                  <w:highlight w:val="white"/>
                </w:rPr>
                <w:t>mediaType</w:t>
              </w:r>
            </w:ins>
          </w:p>
        </w:tc>
        <w:tc>
          <w:tcPr>
            <w:tcW w:w="65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351DC319" w14:textId="77777777" w:rsidR="00214A38" w:rsidRPr="009954C8" w:rsidRDefault="00214A38" w:rsidP="002B2924">
            <w:pPr>
              <w:spacing w:after="100"/>
              <w:ind w:left="80"/>
              <w:rPr>
                <w:ins w:id="3171" w:author="Camilo Cabrera" w:date="2017-12-11T22:28:00Z"/>
                <w:highlight w:val="white"/>
                <w:lang w:val="es-US"/>
              </w:rPr>
            </w:pPr>
            <w:ins w:id="3172" w:author="Camilo Cabrera" w:date="2017-12-11T22:28:00Z">
              <w:r w:rsidRPr="009954C8">
                <w:rPr>
                  <w:highlight w:val="white"/>
                  <w:lang w:val="es-US"/>
                </w:rPr>
                <w:t xml:space="preserve">Formato de archivo del recurso a descargar, p. ej. </w:t>
              </w:r>
              <w:r w:rsidRPr="00214A38">
                <w:rPr>
                  <w:highlight w:val="white"/>
                  <w:lang w:val="en-US"/>
                  <w:rPrChange w:id="3173" w:author="Camilo Cabrera" w:date="2017-12-11T22:28:00Z">
                    <w:rPr>
                      <w:highlight w:val="white"/>
                    </w:rPr>
                  </w:rPrChange>
                </w:rPr>
                <w:t xml:space="preserve">"text/csv", "application/rss+xml". </w:t>
              </w:r>
              <w:r w:rsidRPr="009954C8">
                <w:rPr>
                  <w:highlight w:val="white"/>
                  <w:lang w:val="es-US"/>
                </w:rPr>
                <w:t>Este campo permite al usuario buscar conjuntos de datos por formato en www.datos.gob.mx.</w:t>
              </w:r>
            </w:ins>
          </w:p>
        </w:tc>
      </w:tr>
      <w:tr w:rsidR="00214A38" w:rsidRPr="009954C8" w14:paraId="797D10D9" w14:textId="77777777" w:rsidTr="002B2924">
        <w:trPr>
          <w:trHeight w:val="560"/>
          <w:ins w:id="3174" w:author="Camilo Cabrera" w:date="2017-12-11T22:28:00Z"/>
        </w:trPr>
        <w:tc>
          <w:tcPr>
            <w:tcW w:w="220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0FA6D339" w14:textId="77777777" w:rsidR="00214A38" w:rsidRDefault="00214A38" w:rsidP="002B2924">
            <w:pPr>
              <w:spacing w:after="100"/>
              <w:ind w:left="80"/>
              <w:rPr>
                <w:ins w:id="3175" w:author="Camilo Cabrera" w:date="2017-12-11T22:28:00Z"/>
                <w:b/>
                <w:highlight w:val="white"/>
              </w:rPr>
            </w:pPr>
            <w:ins w:id="3176" w:author="Camilo Cabrera" w:date="2017-12-11T22:28:00Z">
              <w:r>
                <w:rPr>
                  <w:b/>
                  <w:highlight w:val="white"/>
                </w:rPr>
                <w:t>byteSize</w:t>
              </w:r>
            </w:ins>
          </w:p>
        </w:tc>
        <w:tc>
          <w:tcPr>
            <w:tcW w:w="65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0E01E363" w14:textId="77777777" w:rsidR="00214A38" w:rsidRPr="009954C8" w:rsidRDefault="00214A38" w:rsidP="002B2924">
            <w:pPr>
              <w:spacing w:after="100"/>
              <w:ind w:left="80"/>
              <w:rPr>
                <w:ins w:id="3177" w:author="Camilo Cabrera" w:date="2017-12-11T22:28:00Z"/>
                <w:highlight w:val="white"/>
                <w:lang w:val="es-US"/>
              </w:rPr>
            </w:pPr>
            <w:ins w:id="3178" w:author="Camilo Cabrera" w:date="2017-12-11T22:28:00Z">
              <w:r w:rsidRPr="009954C8">
                <w:rPr>
                  <w:highlight w:val="white"/>
                  <w:lang w:val="es-US"/>
                </w:rPr>
                <w:t>El tamaño en bytes del recurso o descargable, p. ej. 3145728</w:t>
              </w:r>
            </w:ins>
          </w:p>
        </w:tc>
      </w:tr>
      <w:tr w:rsidR="00214A38" w14:paraId="59650215" w14:textId="77777777" w:rsidTr="002B2924">
        <w:trPr>
          <w:trHeight w:val="560"/>
          <w:ins w:id="3179" w:author="Camilo Cabrera" w:date="2017-12-11T22:28:00Z"/>
        </w:trPr>
        <w:tc>
          <w:tcPr>
            <w:tcW w:w="220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4DFC4466" w14:textId="77777777" w:rsidR="00214A38" w:rsidRDefault="00214A38" w:rsidP="002B2924">
            <w:pPr>
              <w:spacing w:after="100"/>
              <w:ind w:left="80"/>
              <w:rPr>
                <w:ins w:id="3180" w:author="Camilo Cabrera" w:date="2017-12-11T22:28:00Z"/>
                <w:b/>
                <w:highlight w:val="white"/>
              </w:rPr>
            </w:pPr>
            <w:ins w:id="3181" w:author="Camilo Cabrera" w:date="2017-12-11T22:28:00Z">
              <w:r>
                <w:rPr>
                  <w:b/>
                  <w:highlight w:val="white"/>
                </w:rPr>
                <w:t>temporal</w:t>
              </w:r>
            </w:ins>
          </w:p>
        </w:tc>
        <w:tc>
          <w:tcPr>
            <w:tcW w:w="65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61D8E8BA" w14:textId="77777777" w:rsidR="00214A38" w:rsidRDefault="00214A38" w:rsidP="002B2924">
            <w:pPr>
              <w:spacing w:after="100"/>
              <w:ind w:left="80"/>
              <w:rPr>
                <w:ins w:id="3182" w:author="Camilo Cabrera" w:date="2017-12-11T22:28:00Z"/>
                <w:highlight w:val="white"/>
              </w:rPr>
            </w:pPr>
            <w:ins w:id="3183" w:author="Camilo Cabrera" w:date="2017-12-11T22:28:00Z">
              <w:r>
                <w:rPr>
                  <w:highlight w:val="white"/>
                </w:rPr>
                <w:t>Remitirse a ds:temporal</w:t>
              </w:r>
            </w:ins>
          </w:p>
        </w:tc>
      </w:tr>
      <w:tr w:rsidR="00214A38" w14:paraId="317A1C7A" w14:textId="77777777" w:rsidTr="002B2924">
        <w:trPr>
          <w:trHeight w:val="560"/>
          <w:ins w:id="3184" w:author="Camilo Cabrera" w:date="2017-12-11T22:28:00Z"/>
        </w:trPr>
        <w:tc>
          <w:tcPr>
            <w:tcW w:w="220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30DC9A8" w14:textId="77777777" w:rsidR="00214A38" w:rsidRDefault="00214A38" w:rsidP="002B2924">
            <w:pPr>
              <w:spacing w:after="100"/>
              <w:ind w:left="80"/>
              <w:rPr>
                <w:ins w:id="3185" w:author="Camilo Cabrera" w:date="2017-12-11T22:28:00Z"/>
                <w:b/>
                <w:highlight w:val="white"/>
              </w:rPr>
            </w:pPr>
            <w:ins w:id="3186" w:author="Camilo Cabrera" w:date="2017-12-11T22:28:00Z">
              <w:r>
                <w:rPr>
                  <w:b/>
                  <w:highlight w:val="white"/>
                </w:rPr>
                <w:t>spatial</w:t>
              </w:r>
            </w:ins>
          </w:p>
        </w:tc>
        <w:tc>
          <w:tcPr>
            <w:tcW w:w="6585" w:type="dxa"/>
            <w:tcBorders>
              <w:top w:val="single" w:sz="6" w:space="0" w:color="000000"/>
              <w:left w:val="single" w:sz="6" w:space="0" w:color="000000"/>
              <w:bottom w:val="single" w:sz="6" w:space="0" w:color="000000"/>
              <w:right w:val="single" w:sz="6" w:space="0" w:color="000000"/>
            </w:tcBorders>
            <w:tcMar>
              <w:top w:w="100" w:type="dxa"/>
              <w:left w:w="80" w:type="dxa"/>
              <w:bottom w:w="100" w:type="dxa"/>
              <w:right w:w="80" w:type="dxa"/>
            </w:tcMar>
          </w:tcPr>
          <w:p w14:paraId="12FDE656" w14:textId="77777777" w:rsidR="00214A38" w:rsidRDefault="00214A38" w:rsidP="002B2924">
            <w:pPr>
              <w:spacing w:after="100"/>
              <w:ind w:left="80"/>
              <w:rPr>
                <w:ins w:id="3187" w:author="Camilo Cabrera" w:date="2017-12-11T22:28:00Z"/>
                <w:highlight w:val="white"/>
              </w:rPr>
            </w:pPr>
            <w:ins w:id="3188" w:author="Camilo Cabrera" w:date="2017-12-11T22:28:00Z">
              <w:r>
                <w:rPr>
                  <w:highlight w:val="white"/>
                </w:rPr>
                <w:t>Remitirse a ds:spatial</w:t>
              </w:r>
            </w:ins>
          </w:p>
        </w:tc>
      </w:tr>
    </w:tbl>
    <w:p w14:paraId="34A346BE" w14:textId="77777777" w:rsidR="00214A38" w:rsidRPr="009954C8" w:rsidRDefault="00214A38" w:rsidP="00214A38">
      <w:pPr>
        <w:spacing w:after="100"/>
        <w:ind w:firstLine="280"/>
        <w:jc w:val="center"/>
        <w:rPr>
          <w:ins w:id="3189" w:author="Camilo Cabrera" w:date="2017-12-11T22:28:00Z"/>
          <w:sz w:val="18"/>
          <w:szCs w:val="18"/>
          <w:highlight w:val="white"/>
          <w:lang w:val="es-US"/>
        </w:rPr>
      </w:pPr>
      <w:ins w:id="3190" w:author="Camilo Cabrera" w:date="2017-12-11T22:28:00Z">
        <w:r w:rsidRPr="009954C8">
          <w:rPr>
            <w:sz w:val="18"/>
            <w:szCs w:val="18"/>
            <w:highlight w:val="white"/>
            <w:lang w:val="es-US"/>
          </w:rPr>
          <w:t xml:space="preserve"> Tabla 2: Descripciones para cada metadato.</w:t>
        </w:r>
      </w:ins>
    </w:p>
    <w:p w14:paraId="76DDB95E" w14:textId="77777777" w:rsidR="00214A38" w:rsidRPr="009954C8" w:rsidRDefault="00214A38" w:rsidP="00214A38">
      <w:pPr>
        <w:spacing w:after="100"/>
        <w:rPr>
          <w:ins w:id="3191" w:author="Camilo Cabrera" w:date="2017-12-11T22:28:00Z"/>
          <w:highlight w:val="white"/>
          <w:lang w:val="es-US"/>
        </w:rPr>
      </w:pPr>
      <w:ins w:id="3192" w:author="Camilo Cabrera" w:date="2017-12-11T22:28:00Z">
        <w:r w:rsidRPr="009954C8">
          <w:rPr>
            <w:highlight w:val="white"/>
            <w:lang w:val="es-US"/>
          </w:rPr>
          <w:t>El producto final de este paso será un archivo CSV con la documentación de todos los conjuntos de datos a publicar.</w:t>
        </w:r>
      </w:ins>
    </w:p>
    <w:p w14:paraId="331D3CE4" w14:textId="77777777" w:rsidR="00214A38" w:rsidRPr="009954C8" w:rsidRDefault="00214A38" w:rsidP="00214A38">
      <w:pPr>
        <w:spacing w:after="100"/>
        <w:rPr>
          <w:ins w:id="3193" w:author="Camilo Cabrera" w:date="2017-12-11T22:28:00Z"/>
          <w:highlight w:val="white"/>
          <w:lang w:val="es-US"/>
        </w:rPr>
      </w:pPr>
      <w:ins w:id="3194" w:author="Camilo Cabrera" w:date="2017-12-11T22:28:00Z">
        <w:r w:rsidRPr="009954C8">
          <w:rPr>
            <w:highlight w:val="white"/>
            <w:lang w:val="es-US"/>
          </w:rPr>
          <w:t>El participante de este paso será el funcionario Enlace. El Límite de tiempo para el cumplimiento será de 130 días calendario a partir de la publicación de esta Guía.</w:t>
        </w:r>
      </w:ins>
    </w:p>
    <w:p w14:paraId="03B5C67B" w14:textId="77777777" w:rsidR="00214A38" w:rsidRPr="009954C8" w:rsidRDefault="00214A38" w:rsidP="00214A38">
      <w:pPr>
        <w:spacing w:after="100"/>
        <w:rPr>
          <w:ins w:id="3195" w:author="Camilo Cabrera" w:date="2017-12-11T22:28:00Z"/>
          <w:highlight w:val="white"/>
          <w:lang w:val="es-US"/>
        </w:rPr>
      </w:pPr>
    </w:p>
    <w:p w14:paraId="6F8C1361" w14:textId="77777777" w:rsidR="00214A38" w:rsidRPr="009954C8" w:rsidRDefault="00214A38" w:rsidP="00214A38">
      <w:pPr>
        <w:spacing w:after="100"/>
        <w:rPr>
          <w:ins w:id="3196" w:author="Camilo Cabrera" w:date="2017-12-11T22:28:00Z"/>
          <w:b/>
          <w:highlight w:val="white"/>
          <w:lang w:val="es-US"/>
        </w:rPr>
      </w:pPr>
      <w:ins w:id="3197" w:author="Camilo Cabrera" w:date="2017-12-11T22:28:00Z">
        <w:r w:rsidRPr="009954C8">
          <w:rPr>
            <w:b/>
            <w:highlight w:val="white"/>
            <w:lang w:val="es-US"/>
          </w:rPr>
          <w:t>Actividades de la Entidad Facilitadora:</w:t>
        </w:r>
      </w:ins>
    </w:p>
    <w:p w14:paraId="6BD06101" w14:textId="77777777" w:rsidR="00214A38" w:rsidRPr="009954C8" w:rsidRDefault="00214A38" w:rsidP="00214A38">
      <w:pPr>
        <w:numPr>
          <w:ilvl w:val="0"/>
          <w:numId w:val="82"/>
        </w:numPr>
        <w:pBdr>
          <w:top w:val="nil"/>
          <w:left w:val="nil"/>
          <w:bottom w:val="nil"/>
          <w:right w:val="nil"/>
          <w:between w:val="nil"/>
        </w:pBdr>
        <w:spacing w:after="100"/>
        <w:contextualSpacing/>
        <w:rPr>
          <w:ins w:id="3198" w:author="Camilo Cabrera" w:date="2017-12-11T22:28:00Z"/>
          <w:highlight w:val="white"/>
          <w:lang w:val="es-US"/>
        </w:rPr>
      </w:pPr>
      <w:ins w:id="3199" w:author="Camilo Cabrera" w:date="2017-12-11T22:28:00Z">
        <w:r w:rsidRPr="009954C8">
          <w:rPr>
            <w:highlight w:val="white"/>
            <w:lang w:val="es-US"/>
          </w:rPr>
          <w:t>Seguir la Guía para documentar metadatos usando DCAT, de conformidad con la plantilla disponible en la sección correspondiente de La Plataforma.</w:t>
        </w:r>
      </w:ins>
    </w:p>
    <w:p w14:paraId="34264B71" w14:textId="6757165F" w:rsidR="00214A38" w:rsidRDefault="00214A38" w:rsidP="00214A38">
      <w:pPr>
        <w:pStyle w:val="Heading3"/>
        <w:spacing w:after="100"/>
        <w:rPr>
          <w:ins w:id="3200" w:author="Camilo Cabrera" w:date="2017-12-11T22:28:00Z"/>
          <w:highlight w:val="white"/>
        </w:rPr>
      </w:pPr>
      <w:bookmarkStart w:id="3201" w:name="_2puwai7wz3lp" w:colFirst="0" w:colLast="0"/>
      <w:bookmarkEnd w:id="3201"/>
      <w:ins w:id="3202" w:author="Camilo Cabrera" w:date="2017-12-11T22:28:00Z">
        <w:r>
          <w:rPr>
            <w:highlight w:val="white"/>
          </w:rPr>
          <w:t>Publicar el Catálogo de Datos</w:t>
        </w:r>
      </w:ins>
    </w:p>
    <w:p w14:paraId="3C28ED11" w14:textId="77777777" w:rsidR="00214A38" w:rsidRPr="009954C8" w:rsidRDefault="00214A38" w:rsidP="00214A38">
      <w:pPr>
        <w:spacing w:after="100"/>
        <w:rPr>
          <w:ins w:id="3203" w:author="Camilo Cabrera" w:date="2017-12-11T22:28:00Z"/>
          <w:highlight w:val="white"/>
          <w:lang w:val="es-US"/>
        </w:rPr>
      </w:pPr>
      <w:ins w:id="3204" w:author="Camilo Cabrera" w:date="2017-12-11T22:28:00Z">
        <w:r w:rsidRPr="009954C8">
          <w:rPr>
            <w:highlight w:val="white"/>
            <w:lang w:val="es-US"/>
          </w:rPr>
          <w:t xml:space="preserve">El catálogo generado en el paso anterior estará disponible en  </w:t>
        </w:r>
        <w:r w:rsidRPr="009954C8">
          <w:rPr>
            <w:shd w:val="clear" w:color="auto" w:fill="FF9900"/>
            <w:lang w:val="es-US"/>
          </w:rPr>
          <w:t>Aplicativo SIR Huila</w:t>
        </w:r>
        <w:r w:rsidRPr="009954C8">
          <w:rPr>
            <w:highlight w:val="white"/>
            <w:lang w:val="es-US"/>
          </w:rPr>
          <w:t xml:space="preserve">, la aplicación web que permite referenciar los datos  estadísticos y espaciales </w:t>
        </w:r>
        <w:r w:rsidRPr="009954C8">
          <w:rPr>
            <w:highlight w:val="white"/>
            <w:lang w:val="es-US"/>
          </w:rPr>
          <w:lastRenderedPageBreak/>
          <w:t xml:space="preserve">cargados en el sitio institucional. </w:t>
        </w:r>
        <w:r w:rsidRPr="009954C8">
          <w:rPr>
            <w:shd w:val="clear" w:color="auto" w:fill="FF9900"/>
            <w:lang w:val="es-US"/>
          </w:rPr>
          <w:t>Aplicativo SIR Huila</w:t>
        </w:r>
        <w:r w:rsidRPr="009954C8">
          <w:rPr>
            <w:highlight w:val="white"/>
            <w:lang w:val="es-US"/>
          </w:rPr>
          <w:t xml:space="preserve"> tiene dos funciones básicas; simplificar el proceso de apertura de datos y hacer transparente su seguimiento.</w:t>
        </w:r>
      </w:ins>
    </w:p>
    <w:p w14:paraId="091B75CD" w14:textId="77777777" w:rsidR="00214A38" w:rsidRPr="009954C8" w:rsidRDefault="00214A38" w:rsidP="00214A38">
      <w:pPr>
        <w:spacing w:after="100"/>
        <w:rPr>
          <w:ins w:id="3205" w:author="Camilo Cabrera" w:date="2017-12-11T22:28:00Z"/>
          <w:highlight w:val="white"/>
          <w:lang w:val="es-US"/>
        </w:rPr>
      </w:pPr>
      <w:ins w:id="3206" w:author="Camilo Cabrera" w:date="2017-12-11T22:28:00Z">
        <w:r w:rsidRPr="009954C8">
          <w:rPr>
            <w:highlight w:val="white"/>
            <w:lang w:val="es-US"/>
          </w:rPr>
          <w:t xml:space="preserve">Al cargar el catálogo de datos institucional en formato CSV, quedará traducido de manera automática al estándar DCAT en formato JSON y los conjuntos de datos quedarán disponibles en </w:t>
        </w:r>
        <w:r w:rsidRPr="009954C8">
          <w:rPr>
            <w:i/>
            <w:lang w:val="es-US"/>
          </w:rPr>
          <w:t>la plataforma.</w:t>
        </w:r>
        <w:r w:rsidRPr="009954C8">
          <w:rPr>
            <w:highlight w:val="white"/>
            <w:lang w:val="es-US"/>
          </w:rPr>
          <w:t xml:space="preserve"> De igual manera se contará con un registro histórico de catálogos, y soporte para los funcionarios responsables.</w:t>
        </w:r>
      </w:ins>
    </w:p>
    <w:p w14:paraId="7D82FE07" w14:textId="77777777" w:rsidR="00214A38" w:rsidRPr="009954C8" w:rsidRDefault="00214A38" w:rsidP="00214A38">
      <w:pPr>
        <w:spacing w:after="100"/>
        <w:rPr>
          <w:ins w:id="3207" w:author="Camilo Cabrera" w:date="2017-12-11T22:28:00Z"/>
          <w:highlight w:val="white"/>
          <w:lang w:val="es-US"/>
        </w:rPr>
      </w:pPr>
      <w:ins w:id="3208" w:author="Camilo Cabrera" w:date="2017-12-11T22:28:00Z">
        <w:r w:rsidRPr="009954C8">
          <w:rPr>
            <w:highlight w:val="white"/>
            <w:lang w:val="es-US"/>
          </w:rPr>
          <w:t>Las mejores prácticas de la comunidad internacional de Datos Abiertos, indican que un catálogo central de datos abiertos simplifica los procesos de búsqueda y acceso para los ciudadanos.</w:t>
        </w:r>
      </w:ins>
    </w:p>
    <w:p w14:paraId="25585A77" w14:textId="77777777" w:rsidR="00214A38" w:rsidRPr="009954C8" w:rsidRDefault="00214A38" w:rsidP="00214A38">
      <w:pPr>
        <w:spacing w:after="100"/>
        <w:rPr>
          <w:ins w:id="3209" w:author="Camilo Cabrera" w:date="2017-12-11T22:28:00Z"/>
          <w:highlight w:val="white"/>
          <w:lang w:val="es-US"/>
        </w:rPr>
      </w:pPr>
      <w:ins w:id="3210" w:author="Camilo Cabrera" w:date="2017-12-11T22:28:00Z">
        <w:r w:rsidRPr="009954C8">
          <w:rPr>
            <w:highlight w:val="white"/>
            <w:lang w:val="es-US"/>
          </w:rPr>
          <w:t xml:space="preserve">Al publicar en formato de datos abiertos en </w:t>
        </w:r>
        <w:r w:rsidRPr="009954C8">
          <w:rPr>
            <w:i/>
            <w:lang w:val="es-US"/>
          </w:rPr>
          <w:t>la plataforma</w:t>
        </w:r>
        <w:r w:rsidRPr="009954C8">
          <w:rPr>
            <w:highlight w:val="white"/>
            <w:lang w:val="es-US"/>
          </w:rPr>
          <w:t>, éstos quedan asociados de manera inmediata con los</w:t>
        </w:r>
        <w:commentRangeStart w:id="3211"/>
        <w:r w:rsidRPr="009954C8">
          <w:rPr>
            <w:highlight w:val="white"/>
            <w:lang w:val="es-US"/>
          </w:rPr>
          <w:t xml:space="preserve"> términos de libre uso de los Datos Abiertos,</w:t>
        </w:r>
        <w:commentRangeEnd w:id="3211"/>
        <w:r>
          <w:commentReference w:id="3211"/>
        </w:r>
        <w:r w:rsidRPr="009954C8">
          <w:rPr>
            <w:highlight w:val="white"/>
            <w:lang w:val="es-US"/>
          </w:rPr>
          <w:t xml:space="preserve"> asegurando que cualquier persona pueda emplear los datos para cualquier propósito legal, citando la fuente de origen como único requisito.</w:t>
        </w:r>
      </w:ins>
    </w:p>
    <w:p w14:paraId="49934DE3" w14:textId="77777777" w:rsidR="00214A38" w:rsidRPr="009954C8" w:rsidRDefault="00214A38" w:rsidP="00214A38">
      <w:pPr>
        <w:spacing w:after="100"/>
        <w:rPr>
          <w:ins w:id="3212" w:author="Camilo Cabrera" w:date="2017-12-11T22:28:00Z"/>
          <w:highlight w:val="white"/>
          <w:lang w:val="es-US"/>
        </w:rPr>
      </w:pPr>
      <w:ins w:id="3213" w:author="Camilo Cabrera" w:date="2017-12-11T22:28:00Z">
        <w:r w:rsidRPr="009954C8">
          <w:rPr>
            <w:highlight w:val="white"/>
            <w:lang w:val="es-US"/>
          </w:rPr>
          <w:t xml:space="preserve">En </w:t>
        </w:r>
        <w:r w:rsidRPr="009954C8">
          <w:rPr>
            <w:i/>
            <w:lang w:val="es-US"/>
          </w:rPr>
          <w:t>la plataforma</w:t>
        </w:r>
        <w:r w:rsidRPr="009954C8">
          <w:rPr>
            <w:highlight w:val="white"/>
            <w:lang w:val="es-US"/>
          </w:rPr>
          <w:t xml:space="preserve">. se dispone de una gran variedad de conjuntos de datos interinstitucionales. Al publicar en </w:t>
        </w:r>
        <w:r w:rsidRPr="009954C8">
          <w:rPr>
            <w:i/>
            <w:lang w:val="es-US"/>
          </w:rPr>
          <w:t>la plataforma</w:t>
        </w:r>
        <w:r w:rsidRPr="009954C8">
          <w:rPr>
            <w:highlight w:val="white"/>
            <w:lang w:val="es-US"/>
          </w:rPr>
          <w:t>. la Institución se vincula de manera oficial con la Política de Datos  estadísticos y espaciales.</w:t>
        </w:r>
      </w:ins>
    </w:p>
    <w:p w14:paraId="331FE252" w14:textId="77777777" w:rsidR="00214A38" w:rsidRPr="009954C8" w:rsidRDefault="00214A38" w:rsidP="00214A38">
      <w:pPr>
        <w:spacing w:after="100"/>
        <w:rPr>
          <w:ins w:id="3214" w:author="Camilo Cabrera" w:date="2017-12-11T22:28:00Z"/>
          <w:b/>
          <w:highlight w:val="white"/>
          <w:lang w:val="es-US"/>
        </w:rPr>
      </w:pPr>
      <w:ins w:id="3215" w:author="Camilo Cabrera" w:date="2017-12-11T22:28:00Z">
        <w:r w:rsidRPr="009954C8">
          <w:rPr>
            <w:highlight w:val="white"/>
            <w:lang w:val="es-US"/>
          </w:rPr>
          <w:t>El participante de este paso será el funcionario Enlace. El Límite de tiempo para el cumplimiento será de 130 días calendario a partir de la publicación de esta Guía.</w:t>
        </w:r>
      </w:ins>
    </w:p>
    <w:p w14:paraId="693A29FF" w14:textId="77777777" w:rsidR="00214A38" w:rsidRPr="009954C8" w:rsidRDefault="00214A38" w:rsidP="00214A38">
      <w:pPr>
        <w:spacing w:after="100"/>
        <w:rPr>
          <w:ins w:id="3216" w:author="Camilo Cabrera" w:date="2017-12-11T22:28:00Z"/>
          <w:b/>
          <w:highlight w:val="white"/>
          <w:lang w:val="es-US"/>
        </w:rPr>
      </w:pPr>
      <w:ins w:id="3217" w:author="Camilo Cabrera" w:date="2017-12-11T22:28:00Z">
        <w:r w:rsidRPr="009954C8">
          <w:rPr>
            <w:b/>
            <w:highlight w:val="white"/>
            <w:lang w:val="es-US"/>
          </w:rPr>
          <w:t>Actividades de la Entidad Facilitadora:</w:t>
        </w:r>
      </w:ins>
    </w:p>
    <w:p w14:paraId="7769FD0A" w14:textId="77777777" w:rsidR="00214A38" w:rsidRPr="009954C8" w:rsidRDefault="00214A38" w:rsidP="00214A38">
      <w:pPr>
        <w:numPr>
          <w:ilvl w:val="0"/>
          <w:numId w:val="80"/>
        </w:numPr>
        <w:pBdr>
          <w:top w:val="nil"/>
          <w:left w:val="nil"/>
          <w:bottom w:val="nil"/>
          <w:right w:val="nil"/>
          <w:between w:val="nil"/>
        </w:pBdr>
        <w:spacing w:after="100"/>
        <w:contextualSpacing/>
        <w:rPr>
          <w:ins w:id="3218" w:author="Camilo Cabrera" w:date="2017-12-11T22:28:00Z"/>
          <w:highlight w:val="white"/>
          <w:lang w:val="es-US"/>
        </w:rPr>
      </w:pPr>
      <w:ins w:id="3219" w:author="Camilo Cabrera" w:date="2017-12-11T22:28:00Z">
        <w:r w:rsidRPr="009954C8">
          <w:rPr>
            <w:highlight w:val="white"/>
            <w:lang w:val="es-US"/>
          </w:rPr>
          <w:t xml:space="preserve">Solicitar el acceso para el </w:t>
        </w:r>
        <w:r w:rsidRPr="009954C8">
          <w:rPr>
            <w:shd w:val="clear" w:color="auto" w:fill="FF9900"/>
            <w:lang w:val="es-US"/>
          </w:rPr>
          <w:t>Aplicativo SIR Huila</w:t>
        </w:r>
        <w:r w:rsidRPr="009954C8">
          <w:rPr>
            <w:highlight w:val="white"/>
            <w:lang w:val="es-US"/>
          </w:rPr>
          <w:t xml:space="preserve"> escribiendo a: correo institucional. En respuesta se recibirá un nombre de usuario y contraseña para acceder a la aplicación web.</w:t>
        </w:r>
      </w:ins>
    </w:p>
    <w:p w14:paraId="381D6DEE" w14:textId="77777777" w:rsidR="00214A38" w:rsidRPr="009954C8" w:rsidRDefault="00214A38" w:rsidP="00214A38">
      <w:pPr>
        <w:numPr>
          <w:ilvl w:val="0"/>
          <w:numId w:val="80"/>
        </w:numPr>
        <w:pBdr>
          <w:top w:val="nil"/>
          <w:left w:val="nil"/>
          <w:bottom w:val="nil"/>
          <w:right w:val="nil"/>
          <w:between w:val="nil"/>
        </w:pBdr>
        <w:spacing w:after="100"/>
        <w:contextualSpacing/>
        <w:rPr>
          <w:ins w:id="3220" w:author="Camilo Cabrera" w:date="2017-12-11T22:28:00Z"/>
          <w:highlight w:val="white"/>
          <w:lang w:val="es-US"/>
        </w:rPr>
      </w:pPr>
      <w:ins w:id="3221" w:author="Camilo Cabrera" w:date="2017-12-11T22:28:00Z">
        <w:r w:rsidRPr="009954C8">
          <w:rPr>
            <w:highlight w:val="white"/>
            <w:lang w:val="es-US"/>
          </w:rPr>
          <w:t xml:space="preserve">Publicar el catálogo de datos y verificar que se refleje en </w:t>
        </w:r>
        <w:r>
          <w:fldChar w:fldCharType="begin"/>
        </w:r>
        <w:r w:rsidRPr="009954C8">
          <w:rPr>
            <w:lang w:val="es-US"/>
          </w:rPr>
          <w:instrText xml:space="preserve"> HYPERLINK "http://sirhuila.com.co/" \h </w:instrText>
        </w:r>
        <w:r>
          <w:fldChar w:fldCharType="separate"/>
        </w:r>
        <w:r w:rsidRPr="009954C8">
          <w:rPr>
            <w:i/>
            <w:u w:val="single"/>
            <w:lang w:val="es-US"/>
          </w:rPr>
          <w:t>la plataforma</w:t>
        </w:r>
        <w:r>
          <w:rPr>
            <w:i/>
            <w:u w:val="single"/>
          </w:rPr>
          <w:fldChar w:fldCharType="end"/>
        </w:r>
        <w:r w:rsidRPr="009954C8">
          <w:rPr>
            <w:highlight w:val="white"/>
            <w:lang w:val="es-US"/>
          </w:rPr>
          <w:t>.</w:t>
        </w:r>
      </w:ins>
    </w:p>
    <w:p w14:paraId="5C0F22B2" w14:textId="77777777" w:rsidR="00214A38" w:rsidRPr="009954C8" w:rsidRDefault="00214A38" w:rsidP="00214A38">
      <w:pPr>
        <w:spacing w:after="100"/>
        <w:rPr>
          <w:ins w:id="3222" w:author="Camilo Cabrera" w:date="2017-12-11T22:28:00Z"/>
          <w:highlight w:val="white"/>
          <w:lang w:val="es-US"/>
        </w:rPr>
      </w:pPr>
    </w:p>
    <w:p w14:paraId="4BB2DB55" w14:textId="66328CE2" w:rsidR="00214A38" w:rsidRPr="009954C8" w:rsidRDefault="00214A38" w:rsidP="00214A38">
      <w:pPr>
        <w:pStyle w:val="Heading2"/>
        <w:spacing w:after="100"/>
        <w:rPr>
          <w:ins w:id="3223" w:author="Camilo Cabrera" w:date="2017-12-11T22:28:00Z"/>
          <w:lang w:val="es-US"/>
        </w:rPr>
      </w:pPr>
      <w:bookmarkStart w:id="3224" w:name="_3mrwyrt2mq4o" w:colFirst="0" w:colLast="0"/>
      <w:bookmarkEnd w:id="3224"/>
      <w:ins w:id="3225" w:author="Camilo Cabrera" w:date="2017-12-11T22:28:00Z">
        <w:r w:rsidRPr="009954C8">
          <w:rPr>
            <w:lang w:val="es-US"/>
          </w:rPr>
          <w:t>Perfeccionamiento</w:t>
        </w:r>
      </w:ins>
    </w:p>
    <w:p w14:paraId="27952F76" w14:textId="77777777" w:rsidR="00214A38" w:rsidRPr="009954C8" w:rsidRDefault="00214A38" w:rsidP="00214A38">
      <w:pPr>
        <w:rPr>
          <w:ins w:id="3226" w:author="Camilo Cabrera" w:date="2017-12-11T22:28:00Z"/>
          <w:lang w:val="es-US"/>
        </w:rPr>
      </w:pPr>
      <w:ins w:id="3227" w:author="Camilo Cabrera" w:date="2017-12-11T22:28:00Z">
        <w:r w:rsidRPr="009954C8">
          <w:rPr>
            <w:lang w:val="es-US"/>
          </w:rPr>
          <w:t>Avance en la madurez y calidad de los datos publicados. Acatar las recomendaciones para optimizar la recolección y publicación de los datos.</w:t>
        </w:r>
      </w:ins>
    </w:p>
    <w:p w14:paraId="214A84B5" w14:textId="77777777" w:rsidR="00214A38" w:rsidRPr="009954C8" w:rsidRDefault="00214A38" w:rsidP="00214A38">
      <w:pPr>
        <w:rPr>
          <w:ins w:id="3228" w:author="Camilo Cabrera" w:date="2017-12-11T22:28:00Z"/>
          <w:lang w:val="es-US"/>
        </w:rPr>
      </w:pPr>
    </w:p>
    <w:p w14:paraId="42D1C821" w14:textId="77777777" w:rsidR="00214A38" w:rsidRPr="009954C8" w:rsidRDefault="00214A38" w:rsidP="00214A38">
      <w:pPr>
        <w:spacing w:after="100"/>
        <w:rPr>
          <w:ins w:id="3229" w:author="Camilo Cabrera" w:date="2017-12-11T22:28:00Z"/>
          <w:highlight w:val="white"/>
          <w:lang w:val="es-US"/>
        </w:rPr>
      </w:pPr>
      <w:ins w:id="3230" w:author="Camilo Cabrera" w:date="2017-12-11T22:28:00Z">
        <w:r w:rsidRPr="009954C8">
          <w:rPr>
            <w:highlight w:val="white"/>
            <w:lang w:val="es-US"/>
          </w:rPr>
          <w:t xml:space="preserve">Para incrementar la calidad, utilidad y valor de los datos abiertos, se debe avanzar en su madurez. Los usuarios de </w:t>
        </w:r>
        <w:r w:rsidRPr="009954C8">
          <w:rPr>
            <w:i/>
            <w:lang w:val="es-US"/>
          </w:rPr>
          <w:t>la plataforma</w:t>
        </w:r>
        <w:r w:rsidRPr="009954C8">
          <w:rPr>
            <w:highlight w:val="white"/>
            <w:lang w:val="es-US"/>
          </w:rPr>
          <w:t xml:space="preserve"> tendrán a su disposición el  correo de contacto del responsable de cada conjunto, y una sección para dejar comentarios al respecto. Estos comentarios deberán ser atendidos por la Institución, en la medida de lo posible.</w:t>
        </w:r>
      </w:ins>
    </w:p>
    <w:p w14:paraId="04F7728F" w14:textId="77777777" w:rsidR="00214A38" w:rsidRPr="009954C8" w:rsidRDefault="00214A38" w:rsidP="00214A38">
      <w:pPr>
        <w:spacing w:after="100"/>
        <w:rPr>
          <w:ins w:id="3231" w:author="Camilo Cabrera" w:date="2017-12-11T22:28:00Z"/>
          <w:highlight w:val="white"/>
          <w:lang w:val="es-US"/>
        </w:rPr>
      </w:pPr>
      <w:ins w:id="3232" w:author="Camilo Cabrera" w:date="2017-12-11T22:28:00Z">
        <w:r w:rsidRPr="009954C8">
          <w:rPr>
            <w:highlight w:val="white"/>
            <w:lang w:val="es-US"/>
          </w:rPr>
          <w:t xml:space="preserve">El cumplimiento de los requerimientos de esta Guía será verificado por </w:t>
        </w:r>
        <w:commentRangeStart w:id="3233"/>
        <w:r w:rsidRPr="009954C8">
          <w:rPr>
            <w:highlight w:val="white"/>
            <w:lang w:val="es-US"/>
          </w:rPr>
          <w:t>XXXXXXXX</w:t>
        </w:r>
        <w:commentRangeEnd w:id="3233"/>
        <w:r>
          <w:commentReference w:id="3233"/>
        </w:r>
      </w:ins>
    </w:p>
    <w:p w14:paraId="23F27FE3" w14:textId="77777777" w:rsidR="00214A38" w:rsidRPr="009954C8" w:rsidRDefault="00214A38" w:rsidP="00214A38">
      <w:pPr>
        <w:spacing w:after="100"/>
        <w:rPr>
          <w:ins w:id="3234" w:author="Camilo Cabrera" w:date="2017-12-11T22:28:00Z"/>
          <w:highlight w:val="white"/>
          <w:lang w:val="es-US"/>
        </w:rPr>
      </w:pPr>
      <w:ins w:id="3235" w:author="Camilo Cabrera" w:date="2017-12-11T22:28:00Z">
        <w:r w:rsidRPr="009954C8">
          <w:rPr>
            <w:highlight w:val="white"/>
            <w:lang w:val="es-US"/>
          </w:rPr>
          <w:t>Los participantes de este paso serán el funcionario Enlace; áreas generadoras o administradoras de datos; enlace de transparencia; Órganos Internos de Control. El Límite de tiempo para el cumplimiento: 180 días calendario a partir de la publicación de esta Guía.</w:t>
        </w:r>
      </w:ins>
    </w:p>
    <w:p w14:paraId="2920FA30" w14:textId="77777777" w:rsidR="00214A38" w:rsidRPr="009954C8" w:rsidRDefault="00214A38" w:rsidP="00214A38">
      <w:pPr>
        <w:spacing w:after="100"/>
        <w:rPr>
          <w:ins w:id="3236" w:author="Camilo Cabrera" w:date="2017-12-11T22:28:00Z"/>
          <w:b/>
          <w:highlight w:val="white"/>
          <w:lang w:val="es-US"/>
        </w:rPr>
      </w:pPr>
    </w:p>
    <w:p w14:paraId="712ACB4B" w14:textId="77777777" w:rsidR="00214A38" w:rsidRPr="009954C8" w:rsidRDefault="00214A38" w:rsidP="00214A38">
      <w:pPr>
        <w:spacing w:after="100"/>
        <w:rPr>
          <w:ins w:id="3237" w:author="Camilo Cabrera" w:date="2017-12-11T22:28:00Z"/>
          <w:b/>
          <w:highlight w:val="white"/>
          <w:lang w:val="es-US"/>
        </w:rPr>
      </w:pPr>
      <w:ins w:id="3238" w:author="Camilo Cabrera" w:date="2017-12-11T22:28:00Z">
        <w:r w:rsidRPr="009954C8">
          <w:rPr>
            <w:b/>
            <w:highlight w:val="white"/>
            <w:lang w:val="es-US"/>
          </w:rPr>
          <w:t>Actividades de la Entidad Facilitadora:</w:t>
        </w:r>
      </w:ins>
    </w:p>
    <w:p w14:paraId="11C5DD82" w14:textId="77777777" w:rsidR="00214A38" w:rsidRPr="009954C8" w:rsidRDefault="00214A38" w:rsidP="00214A38">
      <w:pPr>
        <w:numPr>
          <w:ilvl w:val="0"/>
          <w:numId w:val="76"/>
        </w:numPr>
        <w:pBdr>
          <w:top w:val="nil"/>
          <w:left w:val="nil"/>
          <w:bottom w:val="nil"/>
          <w:right w:val="nil"/>
          <w:between w:val="nil"/>
        </w:pBdr>
        <w:spacing w:after="100"/>
        <w:contextualSpacing/>
        <w:rPr>
          <w:ins w:id="3239" w:author="Camilo Cabrera" w:date="2017-12-11T22:28:00Z"/>
          <w:highlight w:val="white"/>
          <w:lang w:val="es-US"/>
        </w:rPr>
      </w:pPr>
      <w:ins w:id="3240" w:author="Camilo Cabrera" w:date="2017-12-11T22:28:00Z">
        <w:r w:rsidRPr="009954C8">
          <w:rPr>
            <w:highlight w:val="white"/>
            <w:lang w:val="es-US"/>
          </w:rPr>
          <w:t>Atender todas las recomendaciones realizadas por el Órgano Interno de Control y/o  la Coordinación de Estrategia Digital Nacional.</w:t>
        </w:r>
      </w:ins>
    </w:p>
    <w:p w14:paraId="6ECF6F02" w14:textId="77777777" w:rsidR="00214A38" w:rsidRPr="009954C8" w:rsidRDefault="00214A38" w:rsidP="00214A38">
      <w:pPr>
        <w:numPr>
          <w:ilvl w:val="0"/>
          <w:numId w:val="76"/>
        </w:numPr>
        <w:pBdr>
          <w:top w:val="nil"/>
          <w:left w:val="nil"/>
          <w:bottom w:val="nil"/>
          <w:right w:val="nil"/>
          <w:between w:val="nil"/>
        </w:pBdr>
        <w:spacing w:after="100"/>
        <w:contextualSpacing/>
        <w:rPr>
          <w:ins w:id="3241" w:author="Camilo Cabrera" w:date="2017-12-11T22:28:00Z"/>
          <w:highlight w:val="white"/>
          <w:lang w:val="es-US"/>
        </w:rPr>
      </w:pPr>
      <w:ins w:id="3242" w:author="Camilo Cabrera" w:date="2017-12-11T22:28:00Z">
        <w:r w:rsidRPr="009954C8">
          <w:rPr>
            <w:highlight w:val="white"/>
            <w:lang w:val="es-US"/>
          </w:rPr>
          <w:t xml:space="preserve">Atender los comentarios realizados por el público en general, recibidos mediante </w:t>
        </w:r>
        <w:r>
          <w:fldChar w:fldCharType="begin"/>
        </w:r>
        <w:r w:rsidRPr="009954C8">
          <w:rPr>
            <w:lang w:val="es-US"/>
          </w:rPr>
          <w:instrText xml:space="preserve"> HYPERLINK "http://sirhuila.com.co/" \h </w:instrText>
        </w:r>
        <w:r>
          <w:fldChar w:fldCharType="separate"/>
        </w:r>
        <w:r w:rsidRPr="009954C8">
          <w:rPr>
            <w:i/>
            <w:u w:val="single"/>
            <w:lang w:val="es-US"/>
          </w:rPr>
          <w:t>la plataforma</w:t>
        </w:r>
        <w:r>
          <w:rPr>
            <w:i/>
            <w:u w:val="single"/>
          </w:rPr>
          <w:fldChar w:fldCharType="end"/>
        </w:r>
        <w:r w:rsidRPr="009954C8">
          <w:rPr>
            <w:highlight w:val="white"/>
            <w:lang w:val="es-US"/>
          </w:rPr>
          <w:t>, a través del correo de contacto dado por las Instituciones en la actividad de documentación.</w:t>
        </w:r>
      </w:ins>
    </w:p>
    <w:p w14:paraId="26E29511" w14:textId="77777777" w:rsidR="00214A38" w:rsidRPr="009954C8" w:rsidRDefault="00214A38" w:rsidP="00214A38">
      <w:pPr>
        <w:numPr>
          <w:ilvl w:val="0"/>
          <w:numId w:val="76"/>
        </w:numPr>
        <w:pBdr>
          <w:top w:val="nil"/>
          <w:left w:val="nil"/>
          <w:bottom w:val="nil"/>
          <w:right w:val="nil"/>
          <w:between w:val="nil"/>
        </w:pBdr>
        <w:spacing w:after="100"/>
        <w:contextualSpacing/>
        <w:rPr>
          <w:ins w:id="3243" w:author="Camilo Cabrera" w:date="2017-12-11T22:28:00Z"/>
          <w:highlight w:val="white"/>
          <w:lang w:val="es-US"/>
        </w:rPr>
      </w:pPr>
      <w:ins w:id="3244" w:author="Camilo Cabrera" w:date="2017-12-11T22:28:00Z">
        <w:r w:rsidRPr="009954C8">
          <w:rPr>
            <w:highlight w:val="white"/>
            <w:lang w:val="es-US"/>
          </w:rPr>
          <w:t>Actualizar el catálogo de datos  estadísticos y espaciales con todos aquellos conjuntos de datos publicados en los sitios, micrositios y otras plataformas institucionales.</w:t>
        </w:r>
      </w:ins>
    </w:p>
    <w:p w14:paraId="5D7D7209" w14:textId="77777777" w:rsidR="00214A38" w:rsidRPr="009954C8" w:rsidRDefault="00214A38" w:rsidP="00214A38">
      <w:pPr>
        <w:numPr>
          <w:ilvl w:val="0"/>
          <w:numId w:val="76"/>
        </w:numPr>
        <w:pBdr>
          <w:top w:val="nil"/>
          <w:left w:val="nil"/>
          <w:bottom w:val="nil"/>
          <w:right w:val="nil"/>
          <w:between w:val="nil"/>
        </w:pBdr>
        <w:spacing w:after="100"/>
        <w:contextualSpacing/>
        <w:rPr>
          <w:ins w:id="3245" w:author="Camilo Cabrera" w:date="2017-12-11T22:28:00Z"/>
          <w:highlight w:val="white"/>
          <w:lang w:val="es-US"/>
        </w:rPr>
      </w:pPr>
      <w:ins w:id="3246" w:author="Camilo Cabrera" w:date="2017-12-11T22:28:00Z">
        <w:r w:rsidRPr="009954C8">
          <w:rPr>
            <w:lang w:val="es-US"/>
          </w:rPr>
          <w:t xml:space="preserve">Recibir los comentarios de ciudadanos mediante un portal Web relacionados al conjunto de datos publicados, a publicar y las aplicaciones registradas. </w:t>
        </w:r>
      </w:ins>
    </w:p>
    <w:p w14:paraId="308C9A56" w14:textId="77777777" w:rsidR="00214A38" w:rsidRPr="009954C8" w:rsidRDefault="00214A38" w:rsidP="00214A38">
      <w:pPr>
        <w:numPr>
          <w:ilvl w:val="0"/>
          <w:numId w:val="76"/>
        </w:numPr>
        <w:pBdr>
          <w:top w:val="nil"/>
          <w:left w:val="nil"/>
          <w:bottom w:val="nil"/>
          <w:right w:val="nil"/>
          <w:between w:val="nil"/>
        </w:pBdr>
        <w:spacing w:after="100"/>
        <w:contextualSpacing/>
        <w:rPr>
          <w:ins w:id="3247" w:author="Camilo Cabrera" w:date="2017-12-11T22:28:00Z"/>
          <w:highlight w:val="white"/>
          <w:lang w:val="es-US"/>
        </w:rPr>
      </w:pPr>
      <w:ins w:id="3248" w:author="Camilo Cabrera" w:date="2017-12-11T22:28:00Z">
        <w:r w:rsidRPr="009954C8">
          <w:rPr>
            <w:lang w:val="es-US"/>
          </w:rPr>
          <w:t xml:space="preserve">Permitir que los usuarios califiquen (rating) los conjuntos de datos publicados. </w:t>
        </w:r>
      </w:ins>
    </w:p>
    <w:p w14:paraId="1D09B1A2" w14:textId="77777777" w:rsidR="00214A38" w:rsidRPr="009954C8" w:rsidRDefault="00214A38" w:rsidP="00214A38">
      <w:pPr>
        <w:numPr>
          <w:ilvl w:val="0"/>
          <w:numId w:val="76"/>
        </w:numPr>
        <w:pBdr>
          <w:top w:val="nil"/>
          <w:left w:val="nil"/>
          <w:bottom w:val="nil"/>
          <w:right w:val="nil"/>
          <w:between w:val="nil"/>
        </w:pBdr>
        <w:spacing w:after="100"/>
        <w:contextualSpacing/>
        <w:rPr>
          <w:ins w:id="3249" w:author="Camilo Cabrera" w:date="2017-12-11T22:28:00Z"/>
          <w:highlight w:val="white"/>
          <w:lang w:val="es-US"/>
        </w:rPr>
      </w:pPr>
      <w:ins w:id="3250" w:author="Camilo Cabrera" w:date="2017-12-11T22:28:00Z">
        <w:r w:rsidRPr="009954C8">
          <w:rPr>
            <w:lang w:val="es-US"/>
          </w:rPr>
          <w:t xml:space="preserve">Analizar el uso e impacto de los conjuntos de datos </w:t>
        </w:r>
        <w:r w:rsidRPr="009954C8">
          <w:rPr>
            <w:highlight w:val="white"/>
            <w:lang w:val="es-US"/>
          </w:rPr>
          <w:t xml:space="preserve"> estadísticos y espaciales </w:t>
        </w:r>
        <w:r w:rsidRPr="009954C8">
          <w:rPr>
            <w:lang w:val="es-US"/>
          </w:rPr>
          <w:t xml:space="preserve">publicados. </w:t>
        </w:r>
      </w:ins>
    </w:p>
    <w:p w14:paraId="17F045E8" w14:textId="101F05FE" w:rsidR="00214A38" w:rsidRPr="009954C8" w:rsidRDefault="00214A38" w:rsidP="00214A38">
      <w:pPr>
        <w:pStyle w:val="Heading2"/>
        <w:spacing w:after="100"/>
        <w:rPr>
          <w:ins w:id="3251" w:author="Camilo Cabrera" w:date="2017-12-11T22:28:00Z"/>
          <w:lang w:val="es-US"/>
        </w:rPr>
      </w:pPr>
      <w:bookmarkStart w:id="3252" w:name="_miihoak3xx6" w:colFirst="0" w:colLast="0"/>
      <w:bookmarkEnd w:id="3252"/>
      <w:ins w:id="3253" w:author="Camilo Cabrera" w:date="2017-12-11T22:28:00Z">
        <w:r w:rsidRPr="009954C8">
          <w:rPr>
            <w:lang w:val="es-US"/>
          </w:rPr>
          <w:lastRenderedPageBreak/>
          <w:t>Promoción</w:t>
        </w:r>
      </w:ins>
    </w:p>
    <w:p w14:paraId="77B695A4" w14:textId="77777777" w:rsidR="00214A38" w:rsidRPr="009954C8" w:rsidRDefault="00214A38" w:rsidP="00214A38">
      <w:pPr>
        <w:spacing w:after="100"/>
        <w:rPr>
          <w:ins w:id="3254" w:author="Camilo Cabrera" w:date="2017-12-11T22:28:00Z"/>
          <w:b/>
          <w:highlight w:val="white"/>
          <w:lang w:val="es-US"/>
        </w:rPr>
      </w:pPr>
      <w:ins w:id="3255" w:author="Camilo Cabrera" w:date="2017-12-11T22:28:00Z">
        <w:r w:rsidRPr="009954C8">
          <w:rPr>
            <w:highlight w:val="white"/>
            <w:lang w:val="es-US"/>
          </w:rPr>
          <w:t>Fomento y socialización del uso de datos de cada Entidad Facilitadora.</w:t>
        </w:r>
      </w:ins>
    </w:p>
    <w:p w14:paraId="3297B5E8" w14:textId="43799ED6" w:rsidR="00214A38" w:rsidRDefault="00214A38" w:rsidP="00214A38">
      <w:pPr>
        <w:pStyle w:val="Heading3"/>
        <w:spacing w:after="100"/>
        <w:rPr>
          <w:ins w:id="3256" w:author="Camilo Cabrera" w:date="2017-12-11T22:28:00Z"/>
        </w:rPr>
      </w:pPr>
      <w:bookmarkStart w:id="3257" w:name="_4og389jz1bmd" w:colFirst="0" w:colLast="0"/>
      <w:bookmarkEnd w:id="3257"/>
      <w:ins w:id="3258" w:author="Camilo Cabrera" w:date="2017-12-11T22:28:00Z">
        <w:r>
          <w:t>Fomentar la utilización, reutilización y redistribución de los Datos</w:t>
        </w:r>
      </w:ins>
    </w:p>
    <w:p w14:paraId="012A4C8B" w14:textId="77777777" w:rsidR="00214A38" w:rsidRPr="009954C8" w:rsidRDefault="00214A38" w:rsidP="00214A38">
      <w:pPr>
        <w:spacing w:after="100"/>
        <w:rPr>
          <w:ins w:id="3259" w:author="Camilo Cabrera" w:date="2017-12-11T22:28:00Z"/>
          <w:highlight w:val="white"/>
          <w:lang w:val="es-US"/>
        </w:rPr>
      </w:pPr>
      <w:ins w:id="3260" w:author="Camilo Cabrera" w:date="2017-12-11T22:28:00Z">
        <w:r w:rsidRPr="009954C8">
          <w:rPr>
            <w:highlight w:val="white"/>
            <w:lang w:val="es-US"/>
          </w:rPr>
          <w:t>Emplear canales de difusión pertinentes que den cuenta de los planes, acciones y cumplimiento con las disposiciones del respectivo Acto Administrativo.</w:t>
        </w:r>
      </w:ins>
    </w:p>
    <w:p w14:paraId="4EC71A01" w14:textId="77777777" w:rsidR="00214A38" w:rsidRPr="009954C8" w:rsidRDefault="00214A38" w:rsidP="00214A38">
      <w:pPr>
        <w:spacing w:after="100"/>
        <w:rPr>
          <w:ins w:id="3261" w:author="Camilo Cabrera" w:date="2017-12-11T22:28:00Z"/>
          <w:highlight w:val="white"/>
          <w:lang w:val="es-US"/>
        </w:rPr>
      </w:pPr>
      <w:ins w:id="3262" w:author="Camilo Cabrera" w:date="2017-12-11T22:28:00Z">
        <w:r w:rsidRPr="009954C8">
          <w:rPr>
            <w:i/>
            <w:highlight w:val="white"/>
            <w:u w:val="single"/>
            <w:lang w:val="es-US"/>
          </w:rPr>
          <w:t>L</w:t>
        </w:r>
        <w:r>
          <w:fldChar w:fldCharType="begin"/>
        </w:r>
        <w:r w:rsidRPr="009954C8">
          <w:rPr>
            <w:lang w:val="es-US"/>
          </w:rPr>
          <w:instrText xml:space="preserve"> HYPERLINK "http://sirhuila.com.co/" \h </w:instrText>
        </w:r>
        <w:r>
          <w:fldChar w:fldCharType="separate"/>
        </w:r>
        <w:r w:rsidRPr="009954C8">
          <w:rPr>
            <w:i/>
            <w:highlight w:val="white"/>
            <w:u w:val="single"/>
            <w:lang w:val="es-US"/>
          </w:rPr>
          <w:t>a plataforma</w:t>
        </w:r>
        <w:r>
          <w:rPr>
            <w:i/>
            <w:highlight w:val="white"/>
            <w:u w:val="single"/>
          </w:rPr>
          <w:fldChar w:fldCharType="end"/>
        </w:r>
        <w:r w:rsidRPr="009954C8">
          <w:rPr>
            <w:highlight w:val="white"/>
            <w:lang w:val="es-US"/>
          </w:rPr>
          <w:t xml:space="preserve">  apoya a las Instituciones en la labor de socializar y promover el uso de sus datos, y para ello cuenta con secciones específicas:</w:t>
        </w:r>
      </w:ins>
    </w:p>
    <w:p w14:paraId="473D8A55" w14:textId="77777777" w:rsidR="00214A38" w:rsidRPr="009954C8" w:rsidRDefault="00214A38" w:rsidP="00214A38">
      <w:pPr>
        <w:numPr>
          <w:ilvl w:val="0"/>
          <w:numId w:val="79"/>
        </w:numPr>
        <w:pBdr>
          <w:top w:val="nil"/>
          <w:left w:val="nil"/>
          <w:bottom w:val="nil"/>
          <w:right w:val="nil"/>
          <w:between w:val="nil"/>
        </w:pBdr>
        <w:spacing w:after="100"/>
        <w:contextualSpacing/>
        <w:rPr>
          <w:ins w:id="3263" w:author="Camilo Cabrera" w:date="2017-12-11T22:28:00Z"/>
          <w:highlight w:val="white"/>
          <w:lang w:val="es-US"/>
        </w:rPr>
      </w:pPr>
      <w:ins w:id="3264" w:author="Camilo Cabrera" w:date="2017-12-11T22:28:00Z">
        <w:r w:rsidRPr="009954C8">
          <w:rPr>
            <w:b/>
            <w:highlight w:val="white"/>
            <w:lang w:val="es-US"/>
          </w:rPr>
          <w:t>Historias</w:t>
        </w:r>
        <w:r w:rsidRPr="009954C8">
          <w:rPr>
            <w:highlight w:val="white"/>
            <w:lang w:val="es-US"/>
          </w:rPr>
          <w:t>: son artículos basados en datos estadísticos y redactados por los ciudadanos (funcionarios públicos, investigadores, estudiantes y demás ciudadanos). Su propósito es publicar patrones ocultos en la sábana de datos del SIR y visualizarlos para el conocimiento de la sociedad.</w:t>
        </w:r>
      </w:ins>
    </w:p>
    <w:p w14:paraId="1EF0A863" w14:textId="77777777" w:rsidR="00214A38" w:rsidRPr="009954C8" w:rsidRDefault="00214A38" w:rsidP="00214A38">
      <w:pPr>
        <w:numPr>
          <w:ilvl w:val="0"/>
          <w:numId w:val="79"/>
        </w:numPr>
        <w:pBdr>
          <w:top w:val="nil"/>
          <w:left w:val="nil"/>
          <w:bottom w:val="nil"/>
          <w:right w:val="nil"/>
          <w:between w:val="nil"/>
        </w:pBdr>
        <w:spacing w:after="100"/>
        <w:contextualSpacing/>
        <w:rPr>
          <w:ins w:id="3265" w:author="Camilo Cabrera" w:date="2017-12-11T22:28:00Z"/>
          <w:highlight w:val="white"/>
          <w:lang w:val="es-US"/>
        </w:rPr>
      </w:pPr>
      <w:ins w:id="3266" w:author="Camilo Cabrera" w:date="2017-12-11T22:28:00Z">
        <w:r w:rsidRPr="009954C8">
          <w:rPr>
            <w:b/>
            <w:highlight w:val="white"/>
            <w:lang w:val="es-US"/>
          </w:rPr>
          <w:t>Apps</w:t>
        </w:r>
        <w:r w:rsidRPr="009954C8">
          <w:rPr>
            <w:highlight w:val="white"/>
            <w:lang w:val="es-US"/>
          </w:rPr>
          <w:t xml:space="preserve"> -Aplicaciones web o para dispositivos móviles-', es una fuente para dar a conocer productos relacionados con el uso de Datos Abiertos del Gobierno Departamental;</w:t>
        </w:r>
      </w:ins>
    </w:p>
    <w:p w14:paraId="117898B6" w14:textId="77777777" w:rsidR="00214A38" w:rsidRPr="009954C8" w:rsidRDefault="00214A38" w:rsidP="00214A38">
      <w:pPr>
        <w:numPr>
          <w:ilvl w:val="0"/>
          <w:numId w:val="79"/>
        </w:numPr>
        <w:pBdr>
          <w:top w:val="nil"/>
          <w:left w:val="nil"/>
          <w:bottom w:val="nil"/>
          <w:right w:val="nil"/>
          <w:between w:val="nil"/>
        </w:pBdr>
        <w:spacing w:after="100"/>
        <w:contextualSpacing/>
        <w:rPr>
          <w:ins w:id="3267" w:author="Camilo Cabrera" w:date="2017-12-11T22:28:00Z"/>
          <w:highlight w:val="white"/>
          <w:lang w:val="es-US"/>
        </w:rPr>
      </w:pPr>
      <w:ins w:id="3268" w:author="Camilo Cabrera" w:date="2017-12-11T22:28:00Z">
        <w:r w:rsidRPr="009954C8">
          <w:rPr>
            <w:b/>
            <w:highlight w:val="white"/>
            <w:lang w:val="es-US"/>
          </w:rPr>
          <w:t>Herramientas'</w:t>
        </w:r>
        <w:r w:rsidRPr="009954C8">
          <w:rPr>
            <w:highlight w:val="white"/>
            <w:lang w:val="es-US"/>
          </w:rPr>
          <w:t>, contendrá visualizadores cartográficos, herramientas de presupuesto abierto y visualizaciones interactivas para explorar los datos.</w:t>
        </w:r>
      </w:ins>
    </w:p>
    <w:p w14:paraId="5A87412D" w14:textId="77777777" w:rsidR="00214A38" w:rsidRPr="009954C8" w:rsidRDefault="00214A38" w:rsidP="00214A38">
      <w:pPr>
        <w:numPr>
          <w:ilvl w:val="0"/>
          <w:numId w:val="79"/>
        </w:numPr>
        <w:pBdr>
          <w:top w:val="nil"/>
          <w:left w:val="nil"/>
          <w:bottom w:val="nil"/>
          <w:right w:val="nil"/>
          <w:between w:val="nil"/>
        </w:pBdr>
        <w:spacing w:after="100"/>
        <w:contextualSpacing/>
        <w:rPr>
          <w:ins w:id="3269" w:author="Camilo Cabrera" w:date="2017-12-11T22:28:00Z"/>
          <w:b/>
          <w:highlight w:val="white"/>
          <w:lang w:val="es-US"/>
        </w:rPr>
      </w:pPr>
      <w:ins w:id="3270" w:author="Camilo Cabrera" w:date="2017-12-11T22:28:00Z">
        <w:r w:rsidRPr="009954C8">
          <w:rPr>
            <w:b/>
            <w:highlight w:val="white"/>
            <w:lang w:val="es-US"/>
          </w:rPr>
          <w:t xml:space="preserve">Eventos, </w:t>
        </w:r>
        <w:r w:rsidRPr="009954C8">
          <w:rPr>
            <w:highlight w:val="white"/>
            <w:lang w:val="es-US"/>
          </w:rPr>
          <w:t xml:space="preserve">o DataJams, para estimular la participación ciudadana a través de talleres gratuitos. </w:t>
        </w:r>
      </w:ins>
    </w:p>
    <w:p w14:paraId="11DC4AFE" w14:textId="77777777" w:rsidR="00214A38" w:rsidRPr="009954C8" w:rsidRDefault="00214A38" w:rsidP="00214A38">
      <w:pPr>
        <w:spacing w:after="100"/>
        <w:rPr>
          <w:ins w:id="3271" w:author="Camilo Cabrera" w:date="2017-12-11T22:28:00Z"/>
          <w:highlight w:val="white"/>
          <w:lang w:val="es-US"/>
        </w:rPr>
      </w:pPr>
      <w:ins w:id="3272" w:author="Camilo Cabrera" w:date="2017-12-11T22:28:00Z">
        <w:r w:rsidRPr="009954C8">
          <w:rPr>
            <w:highlight w:val="white"/>
            <w:lang w:val="es-US"/>
          </w:rPr>
          <w:t>Simultáneamente con la facilidad que estas herramientas suponen para el acceso de los ciudadanos a los Datos Abiertos, se deriva un considerable ahorro de recursos, lo cual crea condiciones para un desarrollo tecnológico interoperable, reutilizable para todo el Gobierno Departamental.</w:t>
        </w:r>
      </w:ins>
    </w:p>
    <w:p w14:paraId="4B35BE7A" w14:textId="77777777" w:rsidR="00214A38" w:rsidRPr="009954C8" w:rsidRDefault="00214A38" w:rsidP="00214A38">
      <w:pPr>
        <w:spacing w:after="100"/>
        <w:rPr>
          <w:ins w:id="3273" w:author="Camilo Cabrera" w:date="2017-12-11T22:28:00Z"/>
          <w:highlight w:val="white"/>
          <w:lang w:val="es-US"/>
        </w:rPr>
      </w:pPr>
      <w:ins w:id="3274" w:author="Camilo Cabrera" w:date="2017-12-11T22:28:00Z">
        <w:r w:rsidRPr="009954C8">
          <w:rPr>
            <w:highlight w:val="white"/>
            <w:lang w:val="es-US"/>
          </w:rPr>
          <w:t>Los participantes de este paso serán el funcionario Enlace; áreas generadoras y/o administradoras de datos; Unidad de Enlace de transparencia; Coordinación de Comunicación Social o de comunicación digital, homólogas o equivalentes. El límite de tiempo para el cumplimiento: 180 días calendario a partir de la publicación de esta Guía.</w:t>
        </w:r>
      </w:ins>
    </w:p>
    <w:p w14:paraId="67D91DBE" w14:textId="77777777" w:rsidR="00214A38" w:rsidRPr="009954C8" w:rsidRDefault="00214A38" w:rsidP="00214A38">
      <w:pPr>
        <w:spacing w:after="100"/>
        <w:rPr>
          <w:ins w:id="3275" w:author="Camilo Cabrera" w:date="2017-12-11T22:28:00Z"/>
          <w:highlight w:val="white"/>
          <w:lang w:val="es-US"/>
        </w:rPr>
      </w:pPr>
    </w:p>
    <w:p w14:paraId="0F56F08C" w14:textId="77777777" w:rsidR="00214A38" w:rsidRPr="009954C8" w:rsidRDefault="00214A38" w:rsidP="00214A38">
      <w:pPr>
        <w:rPr>
          <w:ins w:id="3276" w:author="Camilo Cabrera" w:date="2017-12-11T22:28:00Z"/>
          <w:b/>
          <w:lang w:val="es-US"/>
        </w:rPr>
      </w:pPr>
    </w:p>
    <w:p w14:paraId="1556DB44" w14:textId="77777777" w:rsidR="00214A38" w:rsidRPr="009954C8" w:rsidRDefault="00214A38" w:rsidP="00214A38">
      <w:pPr>
        <w:rPr>
          <w:ins w:id="3277" w:author="Camilo Cabrera" w:date="2017-12-11T22:28:00Z"/>
          <w:b/>
          <w:lang w:val="es-US"/>
        </w:rPr>
      </w:pPr>
      <w:ins w:id="3278" w:author="Camilo Cabrera" w:date="2017-12-11T22:28:00Z">
        <w:r w:rsidRPr="009954C8">
          <w:rPr>
            <w:b/>
            <w:lang w:val="es-US"/>
          </w:rPr>
          <w:t>Actividades de la Entidad Facilitadora:</w:t>
        </w:r>
      </w:ins>
    </w:p>
    <w:p w14:paraId="40268037" w14:textId="77777777" w:rsidR="00214A38" w:rsidRPr="009954C8" w:rsidRDefault="00214A38" w:rsidP="00214A38">
      <w:pPr>
        <w:numPr>
          <w:ilvl w:val="0"/>
          <w:numId w:val="83"/>
        </w:numPr>
        <w:pBdr>
          <w:top w:val="nil"/>
          <w:left w:val="nil"/>
          <w:bottom w:val="nil"/>
          <w:right w:val="nil"/>
          <w:between w:val="nil"/>
        </w:pBdr>
        <w:spacing w:after="100"/>
        <w:contextualSpacing/>
        <w:rPr>
          <w:ins w:id="3279" w:author="Camilo Cabrera" w:date="2017-12-11T22:28:00Z"/>
          <w:highlight w:val="white"/>
          <w:lang w:val="es-US"/>
        </w:rPr>
      </w:pPr>
      <w:ins w:id="3280" w:author="Camilo Cabrera" w:date="2017-12-11T22:28:00Z">
        <w:r w:rsidRPr="009954C8">
          <w:rPr>
            <w:highlight w:val="white"/>
            <w:lang w:val="es-US"/>
          </w:rPr>
          <w:t xml:space="preserve">Dar uso a los canales de comunicación institucionales, para socializar los esfuerzos de datos abiertos realizados, e igualmente los datos publicados  en </w:t>
        </w:r>
        <w:r>
          <w:fldChar w:fldCharType="begin"/>
        </w:r>
        <w:r w:rsidRPr="009954C8">
          <w:rPr>
            <w:lang w:val="es-US"/>
          </w:rPr>
          <w:instrText xml:space="preserve"> HYPERLINK "http://sirhuila.com.co/" \h </w:instrText>
        </w:r>
        <w:r>
          <w:fldChar w:fldCharType="separate"/>
        </w:r>
        <w:r w:rsidRPr="009954C8">
          <w:rPr>
            <w:i/>
            <w:u w:val="single"/>
            <w:lang w:val="es-US"/>
          </w:rPr>
          <w:t>la plataforma</w:t>
        </w:r>
        <w:r>
          <w:rPr>
            <w:i/>
            <w:u w:val="single"/>
          </w:rPr>
          <w:fldChar w:fldCharType="end"/>
        </w:r>
        <w:r w:rsidRPr="009954C8">
          <w:rPr>
            <w:highlight w:val="white"/>
            <w:lang w:val="es-US"/>
          </w:rPr>
          <w:t>.</w:t>
        </w:r>
      </w:ins>
    </w:p>
    <w:p w14:paraId="2011A6E2" w14:textId="77777777" w:rsidR="00214A38" w:rsidRPr="009954C8" w:rsidRDefault="00214A38" w:rsidP="00214A38">
      <w:pPr>
        <w:numPr>
          <w:ilvl w:val="0"/>
          <w:numId w:val="83"/>
        </w:numPr>
        <w:pBdr>
          <w:top w:val="nil"/>
          <w:left w:val="nil"/>
          <w:bottom w:val="nil"/>
          <w:right w:val="nil"/>
          <w:between w:val="nil"/>
        </w:pBdr>
        <w:spacing w:after="100"/>
        <w:contextualSpacing/>
        <w:rPr>
          <w:ins w:id="3281" w:author="Camilo Cabrera" w:date="2017-12-11T22:28:00Z"/>
          <w:highlight w:val="white"/>
          <w:lang w:val="es-US"/>
        </w:rPr>
      </w:pPr>
      <w:ins w:id="3282" w:author="Camilo Cabrera" w:date="2017-12-11T22:28:00Z">
        <w:r w:rsidRPr="009954C8">
          <w:rPr>
            <w:highlight w:val="white"/>
            <w:lang w:val="es-US"/>
          </w:rPr>
          <w:t xml:space="preserve">Documentar y publicar al menos una historia' de éxito en </w:t>
        </w:r>
        <w:r>
          <w:fldChar w:fldCharType="begin"/>
        </w:r>
        <w:r w:rsidRPr="009954C8">
          <w:rPr>
            <w:lang w:val="es-US"/>
          </w:rPr>
          <w:instrText xml:space="preserve"> HYPERLINK "http://sirhuila.com.co/" \h </w:instrText>
        </w:r>
        <w:r>
          <w:fldChar w:fldCharType="separate"/>
        </w:r>
        <w:r w:rsidRPr="009954C8">
          <w:rPr>
            <w:i/>
            <w:u w:val="single"/>
            <w:lang w:val="es-US"/>
          </w:rPr>
          <w:t>la plataforma</w:t>
        </w:r>
        <w:r>
          <w:rPr>
            <w:i/>
            <w:u w:val="single"/>
          </w:rPr>
          <w:fldChar w:fldCharType="end"/>
        </w:r>
        <w:r w:rsidRPr="009954C8">
          <w:rPr>
            <w:highlight w:val="white"/>
            <w:lang w:val="es-US"/>
          </w:rPr>
          <w:t xml:space="preserve"> Utilizar las secciones de "herramientas" y "apps", enLa Plataforma, para promocionar el uso y aprovechamiento de tu catálogo de Datos Abiertos.</w:t>
        </w:r>
      </w:ins>
    </w:p>
    <w:p w14:paraId="603BEAF7" w14:textId="77777777" w:rsidR="00214A38" w:rsidRPr="009954C8" w:rsidRDefault="00214A38" w:rsidP="00214A38">
      <w:pPr>
        <w:spacing w:after="100"/>
        <w:rPr>
          <w:ins w:id="3283" w:author="Camilo Cabrera" w:date="2017-12-11T22:28:00Z"/>
          <w:lang w:val="es-US"/>
        </w:rPr>
      </w:pPr>
    </w:p>
    <w:p w14:paraId="59DD4421" w14:textId="77777777" w:rsidR="00695D81" w:rsidRPr="00214A38" w:rsidRDefault="00695D81" w:rsidP="00695D81">
      <w:pPr>
        <w:pStyle w:val="NoSpacing"/>
        <w:rPr>
          <w:lang w:val="es-US"/>
          <w:rPrChange w:id="3284" w:author="Camilo Cabrera" w:date="2017-12-11T22:28:00Z">
            <w:rPr/>
          </w:rPrChange>
        </w:rPr>
      </w:pPr>
    </w:p>
    <w:p w14:paraId="188B805B" w14:textId="77777777" w:rsidR="00695D81" w:rsidRDefault="00695D81" w:rsidP="00695D81">
      <w:pPr>
        <w:pStyle w:val="NoSpacing"/>
      </w:pPr>
      <w:r>
        <w:br w:type="page"/>
      </w:r>
    </w:p>
    <w:p w14:paraId="3AC7D8C8" w14:textId="0624D86B" w:rsidR="00695D81" w:rsidRPr="00471AD5" w:rsidRDefault="00695D81" w:rsidP="00441916">
      <w:pPr>
        <w:pStyle w:val="Heading1"/>
        <w:rPr>
          <w:color w:val="FF0000"/>
        </w:rPr>
      </w:pPr>
      <w:bookmarkStart w:id="3285" w:name="_Toc474075193"/>
      <w:bookmarkStart w:id="3286" w:name="_Toc500793562"/>
      <w:r w:rsidRPr="00471AD5">
        <w:rPr>
          <w:color w:val="FF0000"/>
        </w:rPr>
        <w:lastRenderedPageBreak/>
        <w:t>Marco teórico</w:t>
      </w:r>
      <w:bookmarkEnd w:id="3285"/>
      <w:r w:rsidR="00471AD5">
        <w:rPr>
          <w:color w:val="FF0000"/>
        </w:rPr>
        <w:t xml:space="preserve"> (MONTAR LA RED NEURONAL… PROMERO montar los SISTEMAS DE INFORMACION POR SECRETARIA)</w:t>
      </w:r>
      <w:bookmarkEnd w:id="3286"/>
    </w:p>
    <w:p w14:paraId="1FD45390" w14:textId="77777777" w:rsidR="00695D81" w:rsidRDefault="00695D81" w:rsidP="00695D81">
      <w:pPr>
        <w:pStyle w:val="NoSpacing"/>
      </w:pPr>
    </w:p>
    <w:p w14:paraId="2F968C29" w14:textId="77777777" w:rsidR="00695D81" w:rsidRDefault="00695D81" w:rsidP="004708A8">
      <w:pPr>
        <w:pStyle w:val="Heading2"/>
      </w:pPr>
      <w:bookmarkStart w:id="3287" w:name="_Toc474075194"/>
      <w:bookmarkStart w:id="3288" w:name="_Toc500793563"/>
      <w:r>
        <w:t>Marco conceptual</w:t>
      </w:r>
      <w:bookmarkEnd w:id="3287"/>
      <w:bookmarkEnd w:id="3288"/>
    </w:p>
    <w:p w14:paraId="3D8BDA5C" w14:textId="77777777" w:rsidR="00695D81" w:rsidRDefault="00695D81" w:rsidP="00695D81">
      <w:pPr>
        <w:pStyle w:val="NoSpacing"/>
      </w:pPr>
    </w:p>
    <w:p w14:paraId="3944D09E" w14:textId="77777777" w:rsidR="00695D81" w:rsidRDefault="00695D81" w:rsidP="00441916">
      <w:pPr>
        <w:pStyle w:val="Heading3"/>
      </w:pPr>
      <w:bookmarkStart w:id="3289" w:name="_Toc474075195"/>
      <w:bookmarkStart w:id="3290" w:name="_Toc500793564"/>
      <w:r>
        <w:t>Referencia Normativa</w:t>
      </w:r>
      <w:bookmarkEnd w:id="3289"/>
      <w:bookmarkEnd w:id="3290"/>
    </w:p>
    <w:p w14:paraId="20040508" w14:textId="77777777" w:rsidR="00695D81" w:rsidRPr="0011062F" w:rsidRDefault="00695D81" w:rsidP="00695D81">
      <w:pPr>
        <w:pStyle w:val="NoSpacing"/>
      </w:pPr>
    </w:p>
    <w:p w14:paraId="5541D042" w14:textId="77777777" w:rsidR="00695D81" w:rsidRDefault="00695D81" w:rsidP="00695D81">
      <w:pPr>
        <w:pStyle w:val="NoSpacing"/>
      </w:pPr>
      <w:r w:rsidRPr="005F6ED1">
        <w:t>La información veraz, oportuna y actualizada es un elemento fundamental en la toma de decisiones de política pública para la evaluación integral de la gestión y el proceso de descentralización, tanto a nivel sectorial como territorial. De conformidad al decreto reglamentario No. 3851 de 2006, la clasificación de los datos se realiza según los criterios de:</w:t>
      </w:r>
    </w:p>
    <w:p w14:paraId="58DF5156" w14:textId="77777777" w:rsidR="00695D81" w:rsidRDefault="00695D81" w:rsidP="00695D81">
      <w:pPr>
        <w:pStyle w:val="NoSpacing"/>
      </w:pPr>
    </w:p>
    <w:p w14:paraId="0A403686" w14:textId="268F1931" w:rsidR="00695D81" w:rsidRPr="005F6ED1" w:rsidRDefault="00695D81" w:rsidP="00427E2F">
      <w:pPr>
        <w:pStyle w:val="NoSpacing"/>
        <w:numPr>
          <w:ilvl w:val="0"/>
          <w:numId w:val="25"/>
        </w:numPr>
        <w:rPr>
          <w:i/>
        </w:rPr>
      </w:pPr>
      <w:r w:rsidRPr="005F6ED1">
        <w:rPr>
          <w:i/>
        </w:rPr>
        <w:t xml:space="preserve">Infraestructura de </w:t>
      </w:r>
      <w:r w:rsidR="00AF0547">
        <w:rPr>
          <w:i/>
        </w:rPr>
        <w:t>d</w:t>
      </w:r>
      <w:r w:rsidRPr="005F6ED1">
        <w:rPr>
          <w:i/>
        </w:rPr>
        <w:t xml:space="preserve">atos </w:t>
      </w:r>
      <w:r w:rsidR="00AF0547">
        <w:rPr>
          <w:i/>
        </w:rPr>
        <w:t>e</w:t>
      </w:r>
      <w:r w:rsidRPr="005F6ED1">
        <w:rPr>
          <w:i/>
        </w:rPr>
        <w:t>stadísticos.</w:t>
      </w:r>
    </w:p>
    <w:p w14:paraId="5C7863D5" w14:textId="1FDF917B" w:rsidR="00695D81" w:rsidRPr="005F6ED1" w:rsidRDefault="00AF0547" w:rsidP="00427E2F">
      <w:pPr>
        <w:pStyle w:val="NoSpacing"/>
        <w:numPr>
          <w:ilvl w:val="0"/>
          <w:numId w:val="25"/>
        </w:numPr>
        <w:rPr>
          <w:i/>
        </w:rPr>
      </w:pPr>
      <w:r>
        <w:rPr>
          <w:i/>
        </w:rPr>
        <w:t>Infraestructura de datos e</w:t>
      </w:r>
      <w:r w:rsidR="00695D81" w:rsidRPr="005F6ED1">
        <w:rPr>
          <w:i/>
        </w:rPr>
        <w:t>spaciales.</w:t>
      </w:r>
    </w:p>
    <w:p w14:paraId="119AC237" w14:textId="02C11F49" w:rsidR="00695D81" w:rsidRPr="005F6ED1" w:rsidRDefault="00AF0547" w:rsidP="00427E2F">
      <w:pPr>
        <w:pStyle w:val="NoSpacing"/>
        <w:numPr>
          <w:ilvl w:val="0"/>
          <w:numId w:val="25"/>
        </w:numPr>
        <w:rPr>
          <w:i/>
        </w:rPr>
      </w:pPr>
      <w:r>
        <w:rPr>
          <w:i/>
        </w:rPr>
        <w:t>Infraestructura de d</w:t>
      </w:r>
      <w:r w:rsidR="00695D81" w:rsidRPr="005F6ED1">
        <w:rPr>
          <w:i/>
        </w:rPr>
        <w:t xml:space="preserve">atos </w:t>
      </w:r>
      <w:r>
        <w:rPr>
          <w:i/>
        </w:rPr>
        <w:t>s</w:t>
      </w:r>
      <w:r w:rsidR="00695D81" w:rsidRPr="005F6ED1">
        <w:rPr>
          <w:i/>
        </w:rPr>
        <w:t xml:space="preserve">obre </w:t>
      </w:r>
      <w:r>
        <w:rPr>
          <w:i/>
        </w:rPr>
        <w:t>p</w:t>
      </w:r>
      <w:r w:rsidR="00695D81" w:rsidRPr="005F6ED1">
        <w:rPr>
          <w:i/>
        </w:rPr>
        <w:t>ersonas.</w:t>
      </w:r>
    </w:p>
    <w:p w14:paraId="791977AB" w14:textId="08EB0181" w:rsidR="00695D81" w:rsidRPr="005F6ED1" w:rsidRDefault="00695D81" w:rsidP="00427E2F">
      <w:pPr>
        <w:pStyle w:val="NoSpacing"/>
        <w:numPr>
          <w:ilvl w:val="0"/>
          <w:numId w:val="25"/>
        </w:numPr>
        <w:rPr>
          <w:i/>
        </w:rPr>
      </w:pPr>
      <w:r w:rsidRPr="005F6ED1">
        <w:rPr>
          <w:i/>
        </w:rPr>
        <w:t xml:space="preserve">Infraestructura de </w:t>
      </w:r>
      <w:r w:rsidR="00AF0547">
        <w:rPr>
          <w:i/>
        </w:rPr>
        <w:t>d</w:t>
      </w:r>
      <w:r w:rsidRPr="005F6ED1">
        <w:rPr>
          <w:i/>
        </w:rPr>
        <w:t xml:space="preserve">atos generados en </w:t>
      </w:r>
      <w:r w:rsidR="00AF0547">
        <w:rPr>
          <w:i/>
        </w:rPr>
        <w:t>e</w:t>
      </w:r>
      <w:r w:rsidRPr="005F6ED1">
        <w:rPr>
          <w:i/>
        </w:rPr>
        <w:t xml:space="preserve">ntidades </w:t>
      </w:r>
      <w:r w:rsidR="00AF0547">
        <w:rPr>
          <w:i/>
        </w:rPr>
        <w:t>t</w:t>
      </w:r>
      <w:r w:rsidRPr="005F6ED1">
        <w:rPr>
          <w:i/>
        </w:rPr>
        <w:t xml:space="preserve">erritoriales y </w:t>
      </w:r>
      <w:r w:rsidR="00AF0547">
        <w:rPr>
          <w:i/>
        </w:rPr>
        <w:t>r</w:t>
      </w:r>
      <w:r w:rsidRPr="005F6ED1">
        <w:rPr>
          <w:i/>
        </w:rPr>
        <w:t>egionales.</w:t>
      </w:r>
    </w:p>
    <w:p w14:paraId="6110C418" w14:textId="77777777" w:rsidR="00695D81" w:rsidRDefault="00695D81" w:rsidP="00695D81">
      <w:pPr>
        <w:pStyle w:val="NoSpacing"/>
      </w:pPr>
    </w:p>
    <w:p w14:paraId="5B3FB8FD" w14:textId="2802FE86" w:rsidR="00695D81" w:rsidRDefault="00695D81" w:rsidP="00695D81">
      <w:pPr>
        <w:pStyle w:val="NoSpacing"/>
      </w:pPr>
      <w:r w:rsidRPr="005F6ED1">
        <w:t xml:space="preserve">Este </w:t>
      </w:r>
      <w:r w:rsidR="00AF0547">
        <w:t>d</w:t>
      </w:r>
      <w:r w:rsidRPr="005F6ED1">
        <w:t>ecreto es el referente normativo y técnico general para la estructuración, puesta e</w:t>
      </w:r>
      <w:r>
        <w:t>n marcha, manejo y control de una</w:t>
      </w:r>
      <w:r w:rsidRPr="005F6ED1">
        <w:t xml:space="preserve"> </w:t>
      </w:r>
      <w:r w:rsidR="00AF0547">
        <w:t>i</w:t>
      </w:r>
      <w:r w:rsidRPr="005F6ED1">
        <w:t xml:space="preserve">nfraestructura de </w:t>
      </w:r>
      <w:r w:rsidR="00AF0547">
        <w:t>d</w:t>
      </w:r>
      <w:r w:rsidRPr="005F6ED1">
        <w:t xml:space="preserve">atos </w:t>
      </w:r>
      <w:r w:rsidR="00AF0547">
        <w:t>e</w:t>
      </w:r>
      <w:r w:rsidRPr="005F6ED1">
        <w:t xml:space="preserve">spaciales Surcolombiana – </w:t>
      </w:r>
      <w:r w:rsidR="00CD3BDA">
        <w:t>REDSIH</w:t>
      </w:r>
      <w:r w:rsidRPr="005F6ED1">
        <w:t>. Así mismo</w:t>
      </w:r>
      <w:r>
        <w:t>,</w:t>
      </w:r>
      <w:r w:rsidRPr="005F6ED1">
        <w:t xml:space="preserve"> se cuenta con un listado de normativas técnicas que pueden ser guía y referente para la estructuración del </w:t>
      </w:r>
      <w:r w:rsidR="00CD3BDA">
        <w:t>REDSIH</w:t>
      </w:r>
      <w:r w:rsidRPr="005F6ED1">
        <w:t xml:space="preserve"> bajo calidad y estándares </w:t>
      </w:r>
      <w:r w:rsidR="00AF0547">
        <w:t>n</w:t>
      </w:r>
      <w:r w:rsidRPr="005F6ED1">
        <w:t xml:space="preserve">acionales e </w:t>
      </w:r>
      <w:r w:rsidR="00AF0547">
        <w:t>i</w:t>
      </w:r>
      <w:r w:rsidRPr="005F6ED1">
        <w:t xml:space="preserve">nternacionales, </w:t>
      </w:r>
      <w:r>
        <w:t>los cuales se relacionan a continuación</w:t>
      </w:r>
      <w:r w:rsidRPr="005F6ED1">
        <w:t>:</w:t>
      </w:r>
    </w:p>
    <w:p w14:paraId="148D07EF" w14:textId="77777777" w:rsidR="00AF0547" w:rsidRDefault="00AF0547" w:rsidP="00695D81">
      <w:pPr>
        <w:pStyle w:val="NoSpacing"/>
      </w:pPr>
    </w:p>
    <w:p w14:paraId="2CEA63F8" w14:textId="77777777" w:rsidR="00AF0547" w:rsidRDefault="00AF0547">
      <w:pPr>
        <w:jc w:val="left"/>
        <w:rPr>
          <w:i/>
          <w:iCs/>
          <w:color w:val="1F497D" w:themeColor="text2"/>
          <w:sz w:val="18"/>
          <w:szCs w:val="18"/>
        </w:rPr>
      </w:pPr>
      <w:bookmarkStart w:id="3291" w:name="_Toc474075249"/>
      <w:r>
        <w:br w:type="page"/>
      </w:r>
    </w:p>
    <w:p w14:paraId="0020A742" w14:textId="01762808" w:rsidR="00695D81" w:rsidRDefault="00695D81" w:rsidP="00695D81">
      <w:pPr>
        <w:pStyle w:val="Caption"/>
        <w:jc w:val="center"/>
        <w:rPr>
          <w:b/>
          <w:i w:val="0"/>
          <w:sz w:val="20"/>
        </w:rPr>
      </w:pPr>
      <w:bookmarkStart w:id="3292" w:name="_Toc482730686"/>
      <w:r>
        <w:lastRenderedPageBreak/>
        <w:t xml:space="preserve">Tabla </w:t>
      </w:r>
      <w:r w:rsidR="004E050C">
        <w:fldChar w:fldCharType="begin"/>
      </w:r>
      <w:r w:rsidR="004E050C">
        <w:instrText xml:space="preserve"> SEQ Tabla \* ARABIC </w:instrText>
      </w:r>
      <w:r w:rsidR="004E050C">
        <w:fldChar w:fldCharType="separate"/>
      </w:r>
      <w:r w:rsidR="00BA1763">
        <w:rPr>
          <w:noProof/>
        </w:rPr>
        <w:t>5</w:t>
      </w:r>
      <w:r w:rsidR="004E050C">
        <w:rPr>
          <w:noProof/>
        </w:rPr>
        <w:fldChar w:fldCharType="end"/>
      </w:r>
      <w:r>
        <w:t xml:space="preserve">: </w:t>
      </w:r>
      <w:r w:rsidRPr="00C42F91">
        <w:t>Listado de normativa aplicable a infraestructura de datos espaciales</w:t>
      </w:r>
      <w:bookmarkEnd w:id="3291"/>
      <w:bookmarkEnd w:id="3292"/>
    </w:p>
    <w:tbl>
      <w:tblPr>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4"/>
        <w:gridCol w:w="3706"/>
        <w:gridCol w:w="3501"/>
      </w:tblGrid>
      <w:tr w:rsidR="00695D81" w:rsidRPr="005F6ED1" w14:paraId="10C4E940" w14:textId="77777777" w:rsidTr="0067380A">
        <w:trPr>
          <w:trHeight w:hRule="exact" w:val="420"/>
          <w:tblHeader/>
        </w:trPr>
        <w:tc>
          <w:tcPr>
            <w:tcW w:w="1834" w:type="dxa"/>
            <w:vAlign w:val="center"/>
          </w:tcPr>
          <w:p w14:paraId="7FBD4645" w14:textId="77777777" w:rsidR="00695D81" w:rsidRPr="005F6ED1" w:rsidRDefault="00695D81" w:rsidP="008D780D">
            <w:pPr>
              <w:pStyle w:val="TableParagraph"/>
              <w:jc w:val="center"/>
              <w:rPr>
                <w:rFonts w:cstheme="minorHAnsi"/>
                <w:b/>
                <w:sz w:val="18"/>
                <w:szCs w:val="18"/>
                <w:lang w:val="es-CO"/>
              </w:rPr>
            </w:pPr>
            <w:r w:rsidRPr="005F6ED1">
              <w:rPr>
                <w:rFonts w:cstheme="minorHAnsi"/>
                <w:b/>
                <w:w w:val="105"/>
                <w:sz w:val="18"/>
                <w:szCs w:val="18"/>
                <w:lang w:val="es-CO"/>
              </w:rPr>
              <w:t>TEMA</w:t>
            </w:r>
          </w:p>
        </w:tc>
        <w:tc>
          <w:tcPr>
            <w:tcW w:w="3706" w:type="dxa"/>
            <w:vAlign w:val="center"/>
          </w:tcPr>
          <w:p w14:paraId="1B3DC739" w14:textId="4D3A71C6" w:rsidR="00695D81" w:rsidRPr="005F6ED1" w:rsidRDefault="00C62BB5" w:rsidP="008D780D">
            <w:pPr>
              <w:pStyle w:val="TableParagraph"/>
              <w:jc w:val="center"/>
              <w:rPr>
                <w:rFonts w:cstheme="minorHAnsi"/>
                <w:b/>
                <w:sz w:val="18"/>
                <w:szCs w:val="18"/>
                <w:lang w:val="es-CO"/>
              </w:rPr>
            </w:pPr>
            <w:r w:rsidRPr="005F6ED1">
              <w:rPr>
                <w:rFonts w:cstheme="minorHAnsi"/>
                <w:b/>
                <w:sz w:val="18"/>
                <w:szCs w:val="18"/>
                <w:lang w:val="es-CO"/>
              </w:rPr>
              <w:t>ESTÁNDARES NACIONALES</w:t>
            </w:r>
          </w:p>
        </w:tc>
        <w:tc>
          <w:tcPr>
            <w:tcW w:w="3501" w:type="dxa"/>
            <w:tcBorders>
              <w:right w:val="single" w:sz="3" w:space="0" w:color="000000"/>
            </w:tcBorders>
            <w:vAlign w:val="center"/>
          </w:tcPr>
          <w:p w14:paraId="2C1084D7" w14:textId="3DBCB940" w:rsidR="00695D81" w:rsidRPr="005F6ED1" w:rsidRDefault="00C62BB5" w:rsidP="008D780D">
            <w:pPr>
              <w:pStyle w:val="TableParagraph"/>
              <w:jc w:val="center"/>
              <w:rPr>
                <w:rFonts w:cstheme="minorHAnsi"/>
                <w:b/>
                <w:sz w:val="18"/>
                <w:szCs w:val="18"/>
                <w:lang w:val="es-CO"/>
              </w:rPr>
            </w:pPr>
            <w:r w:rsidRPr="005F6ED1">
              <w:rPr>
                <w:rFonts w:cstheme="minorHAnsi"/>
                <w:b/>
                <w:sz w:val="18"/>
                <w:szCs w:val="18"/>
                <w:lang w:val="es-CO"/>
              </w:rPr>
              <w:t>ESTÁNDARES INTERNACIONALES</w:t>
            </w:r>
          </w:p>
        </w:tc>
      </w:tr>
      <w:tr w:rsidR="00695D81" w:rsidRPr="005F6ED1" w14:paraId="43128212" w14:textId="77777777" w:rsidTr="0067380A">
        <w:trPr>
          <w:trHeight w:hRule="exact" w:val="2036"/>
        </w:trPr>
        <w:tc>
          <w:tcPr>
            <w:tcW w:w="1834" w:type="dxa"/>
          </w:tcPr>
          <w:p w14:paraId="6D34F81E" w14:textId="77777777" w:rsidR="00695D81" w:rsidRPr="005F6ED1" w:rsidRDefault="00695D81" w:rsidP="0067380A">
            <w:pPr>
              <w:pStyle w:val="TableParagraph"/>
              <w:rPr>
                <w:rFonts w:cstheme="minorHAnsi"/>
                <w:sz w:val="18"/>
                <w:szCs w:val="18"/>
                <w:lang w:val="es-CO"/>
              </w:rPr>
            </w:pPr>
          </w:p>
          <w:p w14:paraId="241F75C2" w14:textId="77777777" w:rsidR="00695D81" w:rsidRPr="005F6ED1" w:rsidRDefault="00695D81" w:rsidP="0067380A">
            <w:pPr>
              <w:pStyle w:val="TableParagraph"/>
              <w:spacing w:before="11"/>
              <w:rPr>
                <w:rFonts w:cstheme="minorHAnsi"/>
                <w:sz w:val="18"/>
                <w:szCs w:val="18"/>
                <w:lang w:val="es-CO"/>
              </w:rPr>
            </w:pPr>
          </w:p>
          <w:p w14:paraId="65F56BD1" w14:textId="77777777" w:rsidR="00695D81" w:rsidRPr="005F6ED1" w:rsidRDefault="00695D81" w:rsidP="0067380A">
            <w:pPr>
              <w:pStyle w:val="TableParagraph"/>
              <w:ind w:left="100" w:right="24"/>
              <w:rPr>
                <w:rFonts w:cstheme="minorHAnsi"/>
                <w:sz w:val="18"/>
                <w:szCs w:val="18"/>
                <w:lang w:val="es-CO"/>
              </w:rPr>
            </w:pPr>
            <w:r w:rsidRPr="005F6ED1">
              <w:rPr>
                <w:rFonts w:cstheme="minorHAnsi"/>
                <w:w w:val="105"/>
                <w:sz w:val="18"/>
                <w:szCs w:val="18"/>
                <w:lang w:val="es-CO"/>
              </w:rPr>
              <w:t>Contenido de los datos</w:t>
            </w:r>
          </w:p>
        </w:tc>
        <w:tc>
          <w:tcPr>
            <w:tcW w:w="3706" w:type="dxa"/>
          </w:tcPr>
          <w:p w14:paraId="133610B0" w14:textId="77777777" w:rsidR="00695D81" w:rsidRPr="005F6ED1" w:rsidRDefault="00695D81" w:rsidP="00427E2F">
            <w:pPr>
              <w:pStyle w:val="TableParagraph"/>
              <w:numPr>
                <w:ilvl w:val="0"/>
                <w:numId w:val="11"/>
              </w:numPr>
              <w:tabs>
                <w:tab w:val="left" w:pos="293"/>
              </w:tabs>
              <w:spacing w:before="90" w:line="249" w:lineRule="auto"/>
              <w:ind w:left="293" w:right="96" w:hanging="193"/>
              <w:rPr>
                <w:rFonts w:cstheme="minorHAnsi"/>
                <w:sz w:val="18"/>
                <w:szCs w:val="18"/>
                <w:lang w:val="es-CO"/>
              </w:rPr>
            </w:pPr>
            <w:r w:rsidRPr="005F6ED1">
              <w:rPr>
                <w:rFonts w:cstheme="minorHAnsi"/>
                <w:w w:val="105"/>
                <w:sz w:val="18"/>
                <w:szCs w:val="18"/>
                <w:lang w:val="es-CO"/>
              </w:rPr>
              <w:t>Proyecto de Norma Técnica Colombiana: Catálogo de objetos</w:t>
            </w:r>
            <w:r w:rsidRPr="005F6ED1">
              <w:rPr>
                <w:rFonts w:cstheme="minorHAnsi"/>
                <w:spacing w:val="-14"/>
                <w:w w:val="105"/>
                <w:sz w:val="18"/>
                <w:szCs w:val="18"/>
                <w:lang w:val="es-CO"/>
              </w:rPr>
              <w:t xml:space="preserve"> </w:t>
            </w:r>
            <w:r w:rsidRPr="005F6ED1">
              <w:rPr>
                <w:rFonts w:cstheme="minorHAnsi"/>
                <w:w w:val="105"/>
                <w:sz w:val="18"/>
                <w:szCs w:val="18"/>
                <w:lang w:val="es-CO"/>
              </w:rPr>
              <w:t>geográficos</w:t>
            </w:r>
            <w:r w:rsidRPr="005F6ED1">
              <w:rPr>
                <w:rFonts w:cstheme="minorHAnsi"/>
                <w:spacing w:val="-14"/>
                <w:w w:val="105"/>
                <w:sz w:val="18"/>
                <w:szCs w:val="18"/>
                <w:lang w:val="es-CO"/>
              </w:rPr>
              <w:t xml:space="preserve"> </w:t>
            </w:r>
            <w:r w:rsidRPr="005F6ED1">
              <w:rPr>
                <w:rFonts w:cstheme="minorHAnsi"/>
                <w:w w:val="105"/>
                <w:sz w:val="18"/>
                <w:szCs w:val="18"/>
                <w:lang w:val="es-CO"/>
              </w:rPr>
              <w:t>básicos</w:t>
            </w:r>
            <w:r w:rsidRPr="005F6ED1">
              <w:rPr>
                <w:rFonts w:cstheme="minorHAnsi"/>
                <w:spacing w:val="-15"/>
                <w:w w:val="105"/>
                <w:sz w:val="18"/>
                <w:szCs w:val="18"/>
                <w:lang w:val="es-CO"/>
              </w:rPr>
              <w:t xml:space="preserve"> </w:t>
            </w:r>
            <w:r w:rsidRPr="005F6ED1">
              <w:rPr>
                <w:rFonts w:cstheme="minorHAnsi"/>
                <w:w w:val="105"/>
                <w:sz w:val="18"/>
                <w:szCs w:val="18"/>
                <w:lang w:val="es-CO"/>
              </w:rPr>
              <w:t>IGAC.</w:t>
            </w:r>
          </w:p>
          <w:p w14:paraId="1C2AE8A9" w14:textId="13D9822E" w:rsidR="00695D81" w:rsidRPr="005F6ED1" w:rsidRDefault="00D83373" w:rsidP="00427E2F">
            <w:pPr>
              <w:pStyle w:val="TableParagraph"/>
              <w:numPr>
                <w:ilvl w:val="0"/>
                <w:numId w:val="11"/>
              </w:numPr>
              <w:tabs>
                <w:tab w:val="left" w:pos="293"/>
              </w:tabs>
              <w:spacing w:line="249" w:lineRule="auto"/>
              <w:ind w:left="293" w:right="96" w:hanging="193"/>
              <w:rPr>
                <w:rFonts w:cstheme="minorHAnsi"/>
                <w:sz w:val="18"/>
                <w:szCs w:val="18"/>
                <w:lang w:val="es-CO"/>
              </w:rPr>
            </w:pPr>
            <w:r>
              <w:rPr>
                <w:rFonts w:cstheme="minorHAnsi"/>
                <w:w w:val="105"/>
                <w:sz w:val="18"/>
                <w:szCs w:val="18"/>
                <w:lang w:val="es-CO"/>
              </w:rPr>
              <w:t xml:space="preserve">Catálogos de objetos </w:t>
            </w:r>
            <w:r w:rsidR="00695D81" w:rsidRPr="005F6ED1">
              <w:rPr>
                <w:rFonts w:cstheme="minorHAnsi"/>
                <w:w w:val="105"/>
                <w:sz w:val="18"/>
                <w:szCs w:val="18"/>
                <w:lang w:val="es-CO"/>
              </w:rPr>
              <w:t>Geográficos V 1.3 de 2005, CO- 25 V2.0 de</w:t>
            </w:r>
            <w:r w:rsidR="00695D81" w:rsidRPr="005F6ED1">
              <w:rPr>
                <w:rFonts w:cstheme="minorHAnsi"/>
                <w:spacing w:val="-18"/>
                <w:w w:val="105"/>
                <w:sz w:val="18"/>
                <w:szCs w:val="18"/>
                <w:lang w:val="es-CO"/>
              </w:rPr>
              <w:t xml:space="preserve"> </w:t>
            </w:r>
            <w:r w:rsidR="00695D81" w:rsidRPr="005F6ED1">
              <w:rPr>
                <w:rFonts w:cstheme="minorHAnsi"/>
                <w:w w:val="105"/>
                <w:sz w:val="18"/>
                <w:szCs w:val="18"/>
                <w:lang w:val="es-CO"/>
              </w:rPr>
              <w:t>1995.</w:t>
            </w:r>
          </w:p>
          <w:p w14:paraId="352C6221" w14:textId="77777777" w:rsidR="00695D81" w:rsidRPr="005F6ED1" w:rsidRDefault="00695D81" w:rsidP="0067380A">
            <w:pPr>
              <w:pStyle w:val="TableParagraph"/>
              <w:tabs>
                <w:tab w:val="left" w:pos="293"/>
                <w:tab w:val="left" w:pos="489"/>
              </w:tabs>
              <w:spacing w:before="1"/>
              <w:ind w:left="293" w:right="100" w:hanging="193"/>
              <w:rPr>
                <w:rFonts w:cstheme="minorHAnsi"/>
                <w:sz w:val="18"/>
                <w:szCs w:val="18"/>
                <w:lang w:val="es-CO"/>
              </w:rPr>
            </w:pPr>
            <w:r w:rsidRPr="005F6ED1">
              <w:rPr>
                <w:rFonts w:cstheme="minorHAnsi"/>
                <w:w w:val="105"/>
                <w:sz w:val="18"/>
                <w:szCs w:val="18"/>
                <w:lang w:val="es-CO"/>
              </w:rPr>
              <w:t>-</w:t>
            </w:r>
            <w:r w:rsidRPr="005F6ED1">
              <w:rPr>
                <w:rFonts w:cstheme="minorHAnsi"/>
                <w:w w:val="105"/>
                <w:sz w:val="18"/>
                <w:szCs w:val="18"/>
                <w:lang w:val="es-CO"/>
              </w:rPr>
              <w:tab/>
              <w:t>CO-U</w:t>
            </w:r>
            <w:r w:rsidRPr="005F6ED1">
              <w:rPr>
                <w:rFonts w:cstheme="minorHAnsi"/>
                <w:spacing w:val="-8"/>
                <w:w w:val="105"/>
                <w:sz w:val="18"/>
                <w:szCs w:val="18"/>
                <w:lang w:val="es-CO"/>
              </w:rPr>
              <w:t xml:space="preserve"> </w:t>
            </w:r>
            <w:r w:rsidRPr="005F6ED1">
              <w:rPr>
                <w:rFonts w:cstheme="minorHAnsi"/>
                <w:w w:val="105"/>
                <w:sz w:val="18"/>
                <w:szCs w:val="18"/>
                <w:lang w:val="es-CO"/>
              </w:rPr>
              <w:t>V1.0</w:t>
            </w:r>
            <w:r w:rsidRPr="005F6ED1">
              <w:rPr>
                <w:rFonts w:cstheme="minorHAnsi"/>
                <w:spacing w:val="-8"/>
                <w:w w:val="105"/>
                <w:sz w:val="18"/>
                <w:szCs w:val="18"/>
                <w:lang w:val="es-CO"/>
              </w:rPr>
              <w:t xml:space="preserve"> </w:t>
            </w:r>
            <w:r w:rsidRPr="005F6ED1">
              <w:rPr>
                <w:rFonts w:cstheme="minorHAnsi"/>
                <w:w w:val="105"/>
                <w:sz w:val="18"/>
                <w:szCs w:val="18"/>
                <w:lang w:val="es-CO"/>
              </w:rPr>
              <w:t>de</w:t>
            </w:r>
            <w:r w:rsidRPr="005F6ED1">
              <w:rPr>
                <w:rFonts w:cstheme="minorHAnsi"/>
                <w:spacing w:val="-9"/>
                <w:w w:val="105"/>
                <w:sz w:val="18"/>
                <w:szCs w:val="18"/>
                <w:lang w:val="es-CO"/>
              </w:rPr>
              <w:t xml:space="preserve"> </w:t>
            </w:r>
            <w:r w:rsidRPr="005F6ED1">
              <w:rPr>
                <w:rFonts w:cstheme="minorHAnsi"/>
                <w:w w:val="105"/>
                <w:sz w:val="18"/>
                <w:szCs w:val="18"/>
                <w:lang w:val="es-CO"/>
              </w:rPr>
              <w:t>1996</w:t>
            </w:r>
            <w:r w:rsidRPr="005F6ED1">
              <w:rPr>
                <w:rFonts w:cstheme="minorHAnsi"/>
                <w:spacing w:val="-8"/>
                <w:w w:val="105"/>
                <w:sz w:val="18"/>
                <w:szCs w:val="18"/>
                <w:lang w:val="es-CO"/>
              </w:rPr>
              <w:t xml:space="preserve"> </w:t>
            </w:r>
            <w:r w:rsidRPr="005F6ED1">
              <w:rPr>
                <w:rFonts w:cstheme="minorHAnsi"/>
                <w:w w:val="105"/>
                <w:sz w:val="18"/>
                <w:szCs w:val="18"/>
                <w:lang w:val="es-CO"/>
              </w:rPr>
              <w:t>IDEC@,</w:t>
            </w:r>
            <w:r w:rsidRPr="005F6ED1">
              <w:rPr>
                <w:rFonts w:cstheme="minorHAnsi"/>
                <w:spacing w:val="-9"/>
                <w:w w:val="105"/>
                <w:sz w:val="18"/>
                <w:szCs w:val="18"/>
                <w:lang w:val="es-CO"/>
              </w:rPr>
              <w:t xml:space="preserve"> </w:t>
            </w:r>
            <w:r w:rsidRPr="005F6ED1">
              <w:rPr>
                <w:rFonts w:cstheme="minorHAnsi"/>
                <w:w w:val="105"/>
                <w:sz w:val="18"/>
                <w:szCs w:val="18"/>
                <w:lang w:val="es-CO"/>
              </w:rPr>
              <w:t>2006.</w:t>
            </w:r>
          </w:p>
        </w:tc>
        <w:tc>
          <w:tcPr>
            <w:tcW w:w="3501" w:type="dxa"/>
            <w:tcBorders>
              <w:right w:val="single" w:sz="3" w:space="0" w:color="000000"/>
            </w:tcBorders>
          </w:tcPr>
          <w:p w14:paraId="02BD5173" w14:textId="77777777" w:rsidR="00695D81" w:rsidRPr="005F6ED1" w:rsidRDefault="00695D81" w:rsidP="00427E2F">
            <w:pPr>
              <w:pStyle w:val="TableParagraph"/>
              <w:numPr>
                <w:ilvl w:val="0"/>
                <w:numId w:val="10"/>
              </w:numPr>
              <w:tabs>
                <w:tab w:val="left" w:pos="258"/>
              </w:tabs>
              <w:spacing w:before="1" w:line="249" w:lineRule="auto"/>
              <w:ind w:left="258" w:right="96" w:hanging="159"/>
              <w:rPr>
                <w:rFonts w:cstheme="minorHAnsi"/>
                <w:sz w:val="18"/>
                <w:szCs w:val="18"/>
                <w:lang w:val="es-CO"/>
              </w:rPr>
            </w:pPr>
            <w:r w:rsidRPr="005F6ED1">
              <w:rPr>
                <w:rFonts w:cstheme="minorHAnsi"/>
                <w:w w:val="105"/>
                <w:sz w:val="18"/>
                <w:szCs w:val="18"/>
                <w:lang w:val="es-CO"/>
              </w:rPr>
              <w:t>ISO 19110: Metodología para catalogación de objetos</w:t>
            </w:r>
          </w:p>
          <w:p w14:paraId="33EA6ADD" w14:textId="329649CB" w:rsidR="00695D81" w:rsidRPr="005F6ED1" w:rsidRDefault="00695D81" w:rsidP="00427E2F">
            <w:pPr>
              <w:pStyle w:val="TableParagraph"/>
              <w:numPr>
                <w:ilvl w:val="0"/>
                <w:numId w:val="10"/>
              </w:numPr>
              <w:tabs>
                <w:tab w:val="left" w:pos="258"/>
              </w:tabs>
              <w:spacing w:line="249" w:lineRule="auto"/>
              <w:ind w:left="258" w:right="98" w:hanging="159"/>
              <w:rPr>
                <w:rFonts w:cstheme="minorHAnsi"/>
                <w:sz w:val="18"/>
                <w:szCs w:val="18"/>
                <w:lang w:val="es-CO"/>
              </w:rPr>
            </w:pPr>
            <w:r w:rsidRPr="005F6ED1">
              <w:rPr>
                <w:rFonts w:cstheme="minorHAnsi"/>
                <w:w w:val="105"/>
                <w:sz w:val="18"/>
                <w:szCs w:val="18"/>
                <w:lang w:val="es-CO"/>
              </w:rPr>
              <w:t>FGDC-STD-014.0, Estándar Marco de Información Geográfica - Partes: FGDC-STD- 014.1,   FGDC-STD-014.3, FGDC-STD-014.5, FGDC-STD-014.6, FGDC-STD-014.7; 2008.</w:t>
            </w:r>
          </w:p>
        </w:tc>
      </w:tr>
      <w:tr w:rsidR="00695D81" w:rsidRPr="005F6ED1" w14:paraId="16207EFF" w14:textId="77777777" w:rsidTr="0067380A">
        <w:trPr>
          <w:trHeight w:hRule="exact" w:val="841"/>
        </w:trPr>
        <w:tc>
          <w:tcPr>
            <w:tcW w:w="1834" w:type="dxa"/>
          </w:tcPr>
          <w:p w14:paraId="3814B898" w14:textId="77777777" w:rsidR="00695D81" w:rsidRPr="005F6ED1" w:rsidRDefault="00695D81" w:rsidP="0067380A">
            <w:pPr>
              <w:pStyle w:val="TableParagraph"/>
              <w:rPr>
                <w:rFonts w:cstheme="minorHAnsi"/>
                <w:sz w:val="18"/>
                <w:szCs w:val="18"/>
                <w:lang w:val="es-CO"/>
              </w:rPr>
            </w:pPr>
          </w:p>
          <w:p w14:paraId="0DFA60B6" w14:textId="77777777" w:rsidR="00695D81" w:rsidRPr="005F6ED1" w:rsidRDefault="00695D81" w:rsidP="0067380A">
            <w:pPr>
              <w:pStyle w:val="TableParagraph"/>
              <w:ind w:left="100" w:right="24"/>
              <w:rPr>
                <w:rFonts w:cstheme="minorHAnsi"/>
                <w:sz w:val="18"/>
                <w:szCs w:val="18"/>
                <w:lang w:val="es-CO"/>
              </w:rPr>
            </w:pPr>
            <w:r w:rsidRPr="005F6ED1">
              <w:rPr>
                <w:rFonts w:cstheme="minorHAnsi"/>
                <w:w w:val="105"/>
                <w:sz w:val="18"/>
                <w:szCs w:val="18"/>
                <w:lang w:val="es-CO"/>
              </w:rPr>
              <w:t>Escalas</w:t>
            </w:r>
          </w:p>
        </w:tc>
        <w:tc>
          <w:tcPr>
            <w:tcW w:w="3706" w:type="dxa"/>
          </w:tcPr>
          <w:p w14:paraId="595CD027" w14:textId="77777777" w:rsidR="00695D81" w:rsidRPr="005F6ED1" w:rsidRDefault="00695D81" w:rsidP="0067380A">
            <w:pPr>
              <w:rPr>
                <w:rFonts w:cstheme="minorHAnsi"/>
                <w:sz w:val="18"/>
                <w:szCs w:val="18"/>
              </w:rPr>
            </w:pPr>
          </w:p>
        </w:tc>
        <w:tc>
          <w:tcPr>
            <w:tcW w:w="3501" w:type="dxa"/>
            <w:tcBorders>
              <w:right w:val="single" w:sz="3" w:space="0" w:color="000000"/>
            </w:tcBorders>
          </w:tcPr>
          <w:p w14:paraId="58AA3E2F" w14:textId="6B610B35" w:rsidR="00695D81" w:rsidRPr="005F6ED1" w:rsidRDefault="00C62BB5" w:rsidP="0067380A">
            <w:pPr>
              <w:pStyle w:val="TableParagraph"/>
              <w:tabs>
                <w:tab w:val="left" w:pos="258"/>
              </w:tabs>
              <w:spacing w:before="83" w:line="249" w:lineRule="auto"/>
              <w:ind w:left="258" w:right="98" w:hanging="159"/>
              <w:rPr>
                <w:rFonts w:cstheme="minorHAnsi"/>
                <w:sz w:val="18"/>
                <w:szCs w:val="18"/>
                <w:lang w:val="es-CO"/>
              </w:rPr>
            </w:pPr>
            <w:r>
              <w:rPr>
                <w:rFonts w:cstheme="minorHAnsi"/>
                <w:w w:val="105"/>
                <w:sz w:val="18"/>
                <w:szCs w:val="18"/>
                <w:lang w:val="es-CO"/>
              </w:rPr>
              <w:t>-</w:t>
            </w:r>
            <w:r>
              <w:rPr>
                <w:rFonts w:cstheme="minorHAnsi"/>
                <w:w w:val="105"/>
                <w:sz w:val="18"/>
                <w:szCs w:val="18"/>
                <w:lang w:val="es-CO"/>
              </w:rPr>
              <w:tab/>
              <w:t>IPGH, 1988.  Especificaciones</w:t>
            </w:r>
            <w:r w:rsidR="00695D81" w:rsidRPr="005F6ED1">
              <w:rPr>
                <w:rFonts w:cstheme="minorHAnsi"/>
                <w:spacing w:val="2"/>
                <w:w w:val="105"/>
                <w:sz w:val="18"/>
                <w:szCs w:val="18"/>
                <w:lang w:val="es-CO"/>
              </w:rPr>
              <w:t xml:space="preserve"> </w:t>
            </w:r>
            <w:r w:rsidR="00695D81" w:rsidRPr="005F6ED1">
              <w:rPr>
                <w:rFonts w:cstheme="minorHAnsi"/>
                <w:w w:val="105"/>
                <w:sz w:val="18"/>
                <w:szCs w:val="18"/>
                <w:lang w:val="es-CO"/>
              </w:rPr>
              <w:t>Topográficas</w:t>
            </w:r>
            <w:r w:rsidR="00695D81" w:rsidRPr="005F6ED1">
              <w:rPr>
                <w:rFonts w:cstheme="minorHAnsi"/>
                <w:spacing w:val="2"/>
                <w:w w:val="105"/>
                <w:sz w:val="18"/>
                <w:szCs w:val="18"/>
                <w:lang w:val="es-CO"/>
              </w:rPr>
              <w:t xml:space="preserve"> </w:t>
            </w:r>
            <w:r w:rsidR="00695D81" w:rsidRPr="005F6ED1">
              <w:rPr>
                <w:rFonts w:cstheme="minorHAnsi"/>
                <w:w w:val="105"/>
                <w:sz w:val="18"/>
                <w:szCs w:val="18"/>
                <w:lang w:val="es-CO"/>
              </w:rPr>
              <w:t>y</w:t>
            </w:r>
            <w:r w:rsidR="00695D81" w:rsidRPr="005F6ED1">
              <w:rPr>
                <w:rFonts w:cstheme="minorHAnsi"/>
                <w:w w:val="103"/>
                <w:sz w:val="18"/>
                <w:szCs w:val="18"/>
                <w:lang w:val="es-CO"/>
              </w:rPr>
              <w:t xml:space="preserve"> </w:t>
            </w:r>
            <w:r w:rsidR="00695D81" w:rsidRPr="005F6ED1">
              <w:rPr>
                <w:rFonts w:cstheme="minorHAnsi"/>
                <w:w w:val="105"/>
                <w:sz w:val="18"/>
                <w:szCs w:val="18"/>
                <w:lang w:val="es-CO"/>
              </w:rPr>
              <w:t>Manual Técnico</w:t>
            </w:r>
            <w:r w:rsidR="00695D81" w:rsidRPr="005F6ED1">
              <w:rPr>
                <w:rFonts w:cstheme="minorHAnsi"/>
                <w:spacing w:val="-19"/>
                <w:w w:val="105"/>
                <w:sz w:val="18"/>
                <w:szCs w:val="18"/>
                <w:lang w:val="es-CO"/>
              </w:rPr>
              <w:t xml:space="preserve"> </w:t>
            </w:r>
            <w:r w:rsidR="00695D81" w:rsidRPr="005F6ED1">
              <w:rPr>
                <w:rFonts w:cstheme="minorHAnsi"/>
                <w:w w:val="105"/>
                <w:sz w:val="18"/>
                <w:szCs w:val="18"/>
                <w:lang w:val="es-CO"/>
              </w:rPr>
              <w:t>321</w:t>
            </w:r>
          </w:p>
        </w:tc>
      </w:tr>
      <w:tr w:rsidR="00695D81" w:rsidRPr="005F6ED1" w14:paraId="6E741492" w14:textId="77777777" w:rsidTr="0067380A">
        <w:trPr>
          <w:trHeight w:hRule="exact" w:val="1000"/>
        </w:trPr>
        <w:tc>
          <w:tcPr>
            <w:tcW w:w="1834" w:type="dxa"/>
          </w:tcPr>
          <w:p w14:paraId="77B4C204" w14:textId="77777777" w:rsidR="00695D81" w:rsidRPr="005F6ED1" w:rsidRDefault="00695D81" w:rsidP="0067380A">
            <w:pPr>
              <w:pStyle w:val="TableParagraph"/>
              <w:spacing w:before="1" w:line="249" w:lineRule="auto"/>
              <w:ind w:left="100" w:right="24"/>
              <w:rPr>
                <w:rFonts w:cstheme="minorHAnsi"/>
                <w:sz w:val="18"/>
                <w:szCs w:val="18"/>
                <w:lang w:val="es-CO"/>
              </w:rPr>
            </w:pPr>
            <w:r w:rsidRPr="005F6ED1">
              <w:rPr>
                <w:rFonts w:cstheme="minorHAnsi"/>
                <w:w w:val="105"/>
                <w:sz w:val="18"/>
                <w:szCs w:val="18"/>
                <w:lang w:val="es-CO"/>
              </w:rPr>
              <w:t>Sistemas de referencia y proyecciones cartográficas</w:t>
            </w:r>
          </w:p>
        </w:tc>
        <w:tc>
          <w:tcPr>
            <w:tcW w:w="3706" w:type="dxa"/>
          </w:tcPr>
          <w:p w14:paraId="6C841B4C" w14:textId="77777777" w:rsidR="00695D81" w:rsidRPr="005F6ED1" w:rsidRDefault="00695D81" w:rsidP="0067380A">
            <w:pPr>
              <w:pStyle w:val="TableParagraph"/>
              <w:tabs>
                <w:tab w:val="left" w:pos="293"/>
              </w:tabs>
              <w:spacing w:before="90" w:line="247" w:lineRule="auto"/>
              <w:ind w:left="293" w:right="100" w:hanging="193"/>
              <w:rPr>
                <w:rFonts w:cstheme="minorHAnsi"/>
                <w:sz w:val="18"/>
                <w:szCs w:val="18"/>
                <w:lang w:val="es-CO"/>
              </w:rPr>
            </w:pPr>
            <w:r w:rsidRPr="005F6ED1">
              <w:rPr>
                <w:rFonts w:cstheme="minorHAnsi"/>
                <w:w w:val="105"/>
                <w:sz w:val="18"/>
                <w:szCs w:val="18"/>
                <w:lang w:val="es-CO"/>
              </w:rPr>
              <w:t>-</w:t>
            </w:r>
            <w:r w:rsidRPr="005F6ED1">
              <w:rPr>
                <w:rFonts w:cstheme="minorHAnsi"/>
                <w:w w:val="105"/>
                <w:sz w:val="18"/>
                <w:szCs w:val="18"/>
                <w:lang w:val="es-CO"/>
              </w:rPr>
              <w:tab/>
              <w:t>IGAC. Documento de adopción de MAGNA-SIRGAS para Colombia</w:t>
            </w:r>
          </w:p>
        </w:tc>
        <w:tc>
          <w:tcPr>
            <w:tcW w:w="3501" w:type="dxa"/>
            <w:tcBorders>
              <w:right w:val="single" w:sz="3" w:space="0" w:color="000000"/>
            </w:tcBorders>
          </w:tcPr>
          <w:p w14:paraId="23181897" w14:textId="35A4632B" w:rsidR="00695D81" w:rsidRPr="005F6ED1" w:rsidRDefault="00695D81" w:rsidP="0067380A">
            <w:pPr>
              <w:pStyle w:val="TableParagraph"/>
              <w:tabs>
                <w:tab w:val="left" w:pos="258"/>
              </w:tabs>
              <w:spacing w:before="90" w:line="247" w:lineRule="auto"/>
              <w:ind w:left="258" w:right="99" w:hanging="159"/>
              <w:rPr>
                <w:rFonts w:cstheme="minorHAnsi"/>
                <w:sz w:val="18"/>
                <w:szCs w:val="18"/>
                <w:lang w:val="es-CO"/>
              </w:rPr>
            </w:pPr>
            <w:r w:rsidRPr="005F6ED1">
              <w:rPr>
                <w:rFonts w:cstheme="minorHAnsi"/>
                <w:w w:val="105"/>
                <w:sz w:val="18"/>
                <w:szCs w:val="18"/>
                <w:lang w:val="es-CO"/>
              </w:rPr>
              <w:t>-</w:t>
            </w:r>
            <w:r w:rsidRPr="005F6ED1">
              <w:rPr>
                <w:rFonts w:cstheme="minorHAnsi"/>
                <w:w w:val="105"/>
                <w:sz w:val="18"/>
                <w:szCs w:val="18"/>
                <w:lang w:val="es-CO"/>
              </w:rPr>
              <w:tab/>
              <w:t>ISO    19111,</w:t>
            </w:r>
            <w:r w:rsidR="00C62BB5">
              <w:rPr>
                <w:rFonts w:cstheme="minorHAnsi"/>
                <w:w w:val="105"/>
                <w:sz w:val="18"/>
                <w:szCs w:val="18"/>
                <w:lang w:val="es-CO"/>
              </w:rPr>
              <w:t xml:space="preserve"> </w:t>
            </w:r>
            <w:r w:rsidRPr="005F6ED1">
              <w:rPr>
                <w:rFonts w:cstheme="minorHAnsi"/>
                <w:w w:val="105"/>
                <w:sz w:val="18"/>
                <w:szCs w:val="18"/>
                <w:lang w:val="es-CO"/>
              </w:rPr>
              <w:t xml:space="preserve">Sistema    de   </w:t>
            </w:r>
            <w:r w:rsidRPr="005F6ED1">
              <w:rPr>
                <w:rFonts w:cstheme="minorHAnsi"/>
                <w:spacing w:val="34"/>
                <w:w w:val="105"/>
                <w:sz w:val="18"/>
                <w:szCs w:val="18"/>
                <w:lang w:val="es-CO"/>
              </w:rPr>
              <w:t xml:space="preserve"> </w:t>
            </w:r>
            <w:r w:rsidRPr="005F6ED1">
              <w:rPr>
                <w:rFonts w:cstheme="minorHAnsi"/>
                <w:w w:val="105"/>
                <w:sz w:val="18"/>
                <w:szCs w:val="18"/>
                <w:lang w:val="es-CO"/>
              </w:rPr>
              <w:t xml:space="preserve">Referencia   </w:t>
            </w:r>
            <w:r w:rsidRPr="005F6ED1">
              <w:rPr>
                <w:rFonts w:cstheme="minorHAnsi"/>
                <w:spacing w:val="8"/>
                <w:w w:val="105"/>
                <w:sz w:val="18"/>
                <w:szCs w:val="18"/>
                <w:lang w:val="es-CO"/>
              </w:rPr>
              <w:t xml:space="preserve"> </w:t>
            </w:r>
            <w:r w:rsidRPr="005F6ED1">
              <w:rPr>
                <w:rFonts w:cstheme="minorHAnsi"/>
                <w:w w:val="105"/>
                <w:sz w:val="18"/>
                <w:szCs w:val="18"/>
                <w:lang w:val="es-CO"/>
              </w:rPr>
              <w:t>por</w:t>
            </w:r>
            <w:r w:rsidRPr="005F6ED1">
              <w:rPr>
                <w:rFonts w:cstheme="minorHAnsi"/>
                <w:w w:val="103"/>
                <w:sz w:val="18"/>
                <w:szCs w:val="18"/>
                <w:lang w:val="es-CO"/>
              </w:rPr>
              <w:t xml:space="preserve"> </w:t>
            </w:r>
            <w:r w:rsidRPr="005F6ED1">
              <w:rPr>
                <w:rFonts w:cstheme="minorHAnsi"/>
                <w:w w:val="105"/>
                <w:sz w:val="18"/>
                <w:szCs w:val="18"/>
                <w:lang w:val="es-CO"/>
              </w:rPr>
              <w:t>Coordenadas V.1 y</w:t>
            </w:r>
            <w:r w:rsidRPr="005F6ED1">
              <w:rPr>
                <w:rFonts w:cstheme="minorHAnsi"/>
                <w:spacing w:val="-27"/>
                <w:w w:val="105"/>
                <w:sz w:val="18"/>
                <w:szCs w:val="18"/>
                <w:lang w:val="es-CO"/>
              </w:rPr>
              <w:t xml:space="preserve"> </w:t>
            </w:r>
            <w:r w:rsidRPr="005F6ED1">
              <w:rPr>
                <w:rFonts w:cstheme="minorHAnsi"/>
                <w:w w:val="105"/>
                <w:sz w:val="18"/>
                <w:szCs w:val="18"/>
                <w:lang w:val="es-CO"/>
              </w:rPr>
              <w:t>V.2</w:t>
            </w:r>
          </w:p>
        </w:tc>
      </w:tr>
      <w:tr w:rsidR="00695D81" w:rsidRPr="005F6ED1" w14:paraId="5E7FF476" w14:textId="77777777" w:rsidTr="0067380A">
        <w:trPr>
          <w:trHeight w:hRule="exact" w:val="2282"/>
        </w:trPr>
        <w:tc>
          <w:tcPr>
            <w:tcW w:w="1834" w:type="dxa"/>
          </w:tcPr>
          <w:p w14:paraId="76461C52" w14:textId="77777777" w:rsidR="00695D81" w:rsidRPr="005F6ED1" w:rsidRDefault="00695D81" w:rsidP="0067380A">
            <w:pPr>
              <w:pStyle w:val="TableParagraph"/>
              <w:rPr>
                <w:rFonts w:cstheme="minorHAnsi"/>
                <w:sz w:val="18"/>
                <w:szCs w:val="18"/>
                <w:lang w:val="es-CO"/>
              </w:rPr>
            </w:pPr>
          </w:p>
          <w:p w14:paraId="7AB97C95" w14:textId="77777777" w:rsidR="00695D81" w:rsidRPr="005F6ED1" w:rsidRDefault="00695D81" w:rsidP="0067380A">
            <w:pPr>
              <w:pStyle w:val="TableParagraph"/>
              <w:rPr>
                <w:rFonts w:cstheme="minorHAnsi"/>
                <w:sz w:val="18"/>
                <w:szCs w:val="18"/>
                <w:lang w:val="es-CO"/>
              </w:rPr>
            </w:pPr>
          </w:p>
          <w:p w14:paraId="38ED57A4" w14:textId="77777777" w:rsidR="00695D81" w:rsidRPr="005F6ED1" w:rsidRDefault="00695D81" w:rsidP="0067380A">
            <w:pPr>
              <w:pStyle w:val="TableParagraph"/>
              <w:spacing w:before="9"/>
              <w:rPr>
                <w:rFonts w:cstheme="minorHAnsi"/>
                <w:sz w:val="18"/>
                <w:szCs w:val="18"/>
                <w:lang w:val="es-CO"/>
              </w:rPr>
            </w:pPr>
          </w:p>
          <w:p w14:paraId="0447FDA2" w14:textId="77777777" w:rsidR="00695D81" w:rsidRPr="005F6ED1" w:rsidRDefault="00695D81" w:rsidP="0067380A">
            <w:pPr>
              <w:pStyle w:val="TableParagraph"/>
              <w:spacing w:line="249" w:lineRule="auto"/>
              <w:ind w:left="100" w:right="24"/>
              <w:rPr>
                <w:rFonts w:cstheme="minorHAnsi"/>
                <w:sz w:val="18"/>
                <w:szCs w:val="18"/>
                <w:lang w:val="es-CO"/>
              </w:rPr>
            </w:pPr>
            <w:r w:rsidRPr="005F6ED1">
              <w:rPr>
                <w:rFonts w:cstheme="minorHAnsi"/>
                <w:w w:val="105"/>
                <w:sz w:val="18"/>
                <w:szCs w:val="18"/>
                <w:lang w:val="es-CO"/>
              </w:rPr>
              <w:t>Exactitud posicional de los datos</w:t>
            </w:r>
          </w:p>
        </w:tc>
        <w:tc>
          <w:tcPr>
            <w:tcW w:w="3706" w:type="dxa"/>
          </w:tcPr>
          <w:p w14:paraId="58D9D52A" w14:textId="77777777" w:rsidR="00695D81" w:rsidRPr="005F6ED1" w:rsidRDefault="00695D81" w:rsidP="0067380A">
            <w:pPr>
              <w:pStyle w:val="TableParagraph"/>
              <w:rPr>
                <w:rFonts w:cstheme="minorHAnsi"/>
                <w:sz w:val="18"/>
                <w:szCs w:val="18"/>
                <w:lang w:val="es-CO"/>
              </w:rPr>
            </w:pPr>
          </w:p>
          <w:p w14:paraId="37D397A2" w14:textId="77777777" w:rsidR="00695D81" w:rsidRPr="005F6ED1" w:rsidRDefault="00695D81" w:rsidP="0067380A">
            <w:pPr>
              <w:pStyle w:val="TableParagraph"/>
              <w:spacing w:before="10"/>
              <w:rPr>
                <w:rFonts w:cstheme="minorHAnsi"/>
                <w:sz w:val="18"/>
                <w:szCs w:val="18"/>
                <w:lang w:val="es-CO"/>
              </w:rPr>
            </w:pPr>
          </w:p>
          <w:p w14:paraId="4B6CE07E" w14:textId="77777777" w:rsidR="00695D81" w:rsidRPr="005F6ED1" w:rsidRDefault="00695D81" w:rsidP="00427E2F">
            <w:pPr>
              <w:pStyle w:val="TableParagraph"/>
              <w:numPr>
                <w:ilvl w:val="0"/>
                <w:numId w:val="9"/>
              </w:numPr>
              <w:tabs>
                <w:tab w:val="left" w:pos="293"/>
              </w:tabs>
              <w:spacing w:before="1"/>
              <w:ind w:left="293" w:hanging="193"/>
              <w:rPr>
                <w:rFonts w:cstheme="minorHAnsi"/>
                <w:sz w:val="18"/>
                <w:szCs w:val="18"/>
                <w:lang w:val="es-CO"/>
              </w:rPr>
            </w:pPr>
            <w:r w:rsidRPr="005F6ED1">
              <w:rPr>
                <w:rFonts w:cstheme="minorHAnsi"/>
                <w:w w:val="105"/>
                <w:sz w:val="18"/>
                <w:szCs w:val="18"/>
                <w:lang w:val="es-CO"/>
              </w:rPr>
              <w:t>NTC</w:t>
            </w:r>
            <w:r w:rsidRPr="005F6ED1">
              <w:rPr>
                <w:rFonts w:cstheme="minorHAnsi"/>
                <w:spacing w:val="-10"/>
                <w:w w:val="105"/>
                <w:sz w:val="18"/>
                <w:szCs w:val="18"/>
                <w:lang w:val="es-CO"/>
              </w:rPr>
              <w:t xml:space="preserve"> </w:t>
            </w:r>
            <w:r w:rsidRPr="005F6ED1">
              <w:rPr>
                <w:rFonts w:cstheme="minorHAnsi"/>
                <w:w w:val="105"/>
                <w:sz w:val="18"/>
                <w:szCs w:val="18"/>
                <w:lang w:val="es-CO"/>
              </w:rPr>
              <w:t>5204:</w:t>
            </w:r>
            <w:r w:rsidRPr="005F6ED1">
              <w:rPr>
                <w:rFonts w:cstheme="minorHAnsi"/>
                <w:spacing w:val="-9"/>
                <w:w w:val="105"/>
                <w:sz w:val="18"/>
                <w:szCs w:val="18"/>
                <w:lang w:val="es-CO"/>
              </w:rPr>
              <w:t xml:space="preserve"> </w:t>
            </w:r>
            <w:r w:rsidRPr="005F6ED1">
              <w:rPr>
                <w:rFonts w:cstheme="minorHAnsi"/>
                <w:w w:val="105"/>
                <w:sz w:val="18"/>
                <w:szCs w:val="18"/>
                <w:lang w:val="es-CO"/>
              </w:rPr>
              <w:t>Precisión</w:t>
            </w:r>
            <w:r w:rsidRPr="005F6ED1">
              <w:rPr>
                <w:rFonts w:cstheme="minorHAnsi"/>
                <w:spacing w:val="-9"/>
                <w:w w:val="105"/>
                <w:sz w:val="18"/>
                <w:szCs w:val="18"/>
                <w:lang w:val="es-CO"/>
              </w:rPr>
              <w:t xml:space="preserve"> </w:t>
            </w:r>
            <w:r w:rsidRPr="005F6ED1">
              <w:rPr>
                <w:rFonts w:cstheme="minorHAnsi"/>
                <w:w w:val="105"/>
                <w:sz w:val="18"/>
                <w:szCs w:val="18"/>
                <w:lang w:val="es-CO"/>
              </w:rPr>
              <w:t>de</w:t>
            </w:r>
            <w:r w:rsidRPr="005F6ED1">
              <w:rPr>
                <w:rFonts w:cstheme="minorHAnsi"/>
                <w:spacing w:val="-10"/>
                <w:w w:val="105"/>
                <w:sz w:val="18"/>
                <w:szCs w:val="18"/>
                <w:lang w:val="es-CO"/>
              </w:rPr>
              <w:t xml:space="preserve"> </w:t>
            </w:r>
            <w:r w:rsidRPr="005F6ED1">
              <w:rPr>
                <w:rFonts w:cstheme="minorHAnsi"/>
                <w:w w:val="105"/>
                <w:sz w:val="18"/>
                <w:szCs w:val="18"/>
                <w:lang w:val="es-CO"/>
              </w:rPr>
              <w:t>redes</w:t>
            </w:r>
            <w:r w:rsidRPr="005F6ED1">
              <w:rPr>
                <w:rFonts w:cstheme="minorHAnsi"/>
                <w:spacing w:val="-10"/>
                <w:w w:val="105"/>
                <w:sz w:val="18"/>
                <w:szCs w:val="18"/>
                <w:lang w:val="es-CO"/>
              </w:rPr>
              <w:t xml:space="preserve"> </w:t>
            </w:r>
            <w:r w:rsidRPr="005F6ED1">
              <w:rPr>
                <w:rFonts w:cstheme="minorHAnsi"/>
                <w:w w:val="105"/>
                <w:sz w:val="18"/>
                <w:szCs w:val="18"/>
                <w:lang w:val="es-CO"/>
              </w:rPr>
              <w:t>geodésicas</w:t>
            </w:r>
          </w:p>
          <w:p w14:paraId="2AED15EB" w14:textId="77777777" w:rsidR="00695D81" w:rsidRPr="005F6ED1" w:rsidRDefault="00695D81" w:rsidP="00427E2F">
            <w:pPr>
              <w:pStyle w:val="TableParagraph"/>
              <w:numPr>
                <w:ilvl w:val="0"/>
                <w:numId w:val="9"/>
              </w:numPr>
              <w:tabs>
                <w:tab w:val="left" w:pos="293"/>
              </w:tabs>
              <w:spacing w:before="7" w:line="249" w:lineRule="auto"/>
              <w:ind w:left="293" w:right="97" w:hanging="193"/>
              <w:rPr>
                <w:rFonts w:cstheme="minorHAnsi"/>
                <w:sz w:val="18"/>
                <w:szCs w:val="18"/>
                <w:lang w:val="es-CO"/>
              </w:rPr>
            </w:pPr>
            <w:r w:rsidRPr="005F6ED1">
              <w:rPr>
                <w:rFonts w:cstheme="minorHAnsi"/>
                <w:w w:val="105"/>
                <w:sz w:val="18"/>
                <w:szCs w:val="18"/>
                <w:lang w:val="es-CO"/>
              </w:rPr>
              <w:t>NTC 5205: Precisión de los datos espaciales IGAC, 1994. Resolución</w:t>
            </w:r>
            <w:r w:rsidRPr="005F6ED1">
              <w:rPr>
                <w:rFonts w:cstheme="minorHAnsi"/>
                <w:spacing w:val="-23"/>
                <w:w w:val="105"/>
                <w:sz w:val="18"/>
                <w:szCs w:val="18"/>
                <w:lang w:val="es-CO"/>
              </w:rPr>
              <w:t xml:space="preserve"> </w:t>
            </w:r>
            <w:r w:rsidRPr="005F6ED1">
              <w:rPr>
                <w:rFonts w:cstheme="minorHAnsi"/>
                <w:w w:val="105"/>
                <w:sz w:val="18"/>
                <w:szCs w:val="18"/>
                <w:lang w:val="es-CO"/>
              </w:rPr>
              <w:t>64.</w:t>
            </w:r>
          </w:p>
        </w:tc>
        <w:tc>
          <w:tcPr>
            <w:tcW w:w="3501" w:type="dxa"/>
            <w:tcBorders>
              <w:right w:val="single" w:sz="3" w:space="0" w:color="000000"/>
            </w:tcBorders>
          </w:tcPr>
          <w:p w14:paraId="646EB189" w14:textId="77777777" w:rsidR="00695D81" w:rsidRPr="005F6ED1" w:rsidRDefault="00695D81" w:rsidP="0067380A">
            <w:pPr>
              <w:pStyle w:val="TableParagraph"/>
              <w:tabs>
                <w:tab w:val="left" w:pos="258"/>
              </w:tabs>
              <w:spacing w:before="1"/>
              <w:ind w:left="258" w:right="99" w:hanging="159"/>
              <w:rPr>
                <w:rFonts w:cstheme="minorHAnsi"/>
                <w:sz w:val="18"/>
                <w:szCs w:val="18"/>
                <w:lang w:val="es-CO"/>
              </w:rPr>
            </w:pPr>
            <w:r w:rsidRPr="005F6ED1">
              <w:rPr>
                <w:rFonts w:cstheme="minorHAnsi"/>
                <w:w w:val="105"/>
                <w:sz w:val="18"/>
                <w:szCs w:val="18"/>
                <w:lang w:val="es-CO"/>
              </w:rPr>
              <w:t>-</w:t>
            </w:r>
            <w:r w:rsidRPr="005F6ED1">
              <w:rPr>
                <w:rFonts w:cstheme="minorHAnsi"/>
                <w:w w:val="105"/>
                <w:sz w:val="18"/>
                <w:szCs w:val="18"/>
                <w:lang w:val="es-CO"/>
              </w:rPr>
              <w:tab/>
              <w:t>ISO</w:t>
            </w:r>
            <w:r w:rsidRPr="005F6ED1">
              <w:rPr>
                <w:rFonts w:cstheme="minorHAnsi"/>
                <w:spacing w:val="-11"/>
                <w:w w:val="105"/>
                <w:sz w:val="18"/>
                <w:szCs w:val="18"/>
                <w:lang w:val="es-CO"/>
              </w:rPr>
              <w:t xml:space="preserve"> </w:t>
            </w:r>
            <w:r w:rsidRPr="005F6ED1">
              <w:rPr>
                <w:rFonts w:cstheme="minorHAnsi"/>
                <w:w w:val="105"/>
                <w:sz w:val="18"/>
                <w:szCs w:val="18"/>
                <w:lang w:val="es-CO"/>
              </w:rPr>
              <w:t>19113</w:t>
            </w:r>
          </w:p>
          <w:p w14:paraId="059DB475" w14:textId="77777777" w:rsidR="00695D81" w:rsidRPr="005F6ED1" w:rsidRDefault="00695D81" w:rsidP="00427E2F">
            <w:pPr>
              <w:pStyle w:val="TableParagraph"/>
              <w:numPr>
                <w:ilvl w:val="0"/>
                <w:numId w:val="8"/>
              </w:numPr>
              <w:tabs>
                <w:tab w:val="left" w:pos="258"/>
              </w:tabs>
              <w:spacing w:before="7" w:line="247" w:lineRule="auto"/>
              <w:ind w:left="258" w:right="97" w:hanging="159"/>
              <w:rPr>
                <w:rFonts w:cstheme="minorHAnsi"/>
                <w:sz w:val="18"/>
                <w:szCs w:val="18"/>
                <w:lang w:val="es-CO"/>
              </w:rPr>
            </w:pPr>
            <w:r w:rsidRPr="005F6ED1">
              <w:rPr>
                <w:rFonts w:cstheme="minorHAnsi"/>
                <w:w w:val="105"/>
                <w:sz w:val="18"/>
                <w:szCs w:val="18"/>
                <w:lang w:val="es-CO"/>
              </w:rPr>
              <w:t>FGDC-STD-014.4, Estándar Marco de Información Geográfica. Parte 4: Control Geodésico</w:t>
            </w:r>
            <w:r w:rsidRPr="005F6ED1">
              <w:rPr>
                <w:rFonts w:cstheme="minorHAnsi"/>
                <w:spacing w:val="-19"/>
                <w:w w:val="105"/>
                <w:sz w:val="18"/>
                <w:szCs w:val="18"/>
                <w:lang w:val="es-CO"/>
              </w:rPr>
              <w:t xml:space="preserve"> </w:t>
            </w:r>
            <w:r w:rsidRPr="005F6ED1">
              <w:rPr>
                <w:rFonts w:cstheme="minorHAnsi"/>
                <w:w w:val="105"/>
                <w:sz w:val="18"/>
                <w:szCs w:val="18"/>
                <w:lang w:val="es-CO"/>
              </w:rPr>
              <w:t>2008.</w:t>
            </w:r>
          </w:p>
          <w:p w14:paraId="0E209E42" w14:textId="77777777" w:rsidR="00695D81" w:rsidRPr="005F6ED1" w:rsidRDefault="00695D81" w:rsidP="00427E2F">
            <w:pPr>
              <w:pStyle w:val="TableParagraph"/>
              <w:numPr>
                <w:ilvl w:val="0"/>
                <w:numId w:val="8"/>
              </w:numPr>
              <w:tabs>
                <w:tab w:val="left" w:pos="258"/>
              </w:tabs>
              <w:spacing w:before="2" w:line="249" w:lineRule="auto"/>
              <w:ind w:left="258" w:right="99" w:hanging="159"/>
              <w:rPr>
                <w:rFonts w:cstheme="minorHAnsi"/>
                <w:sz w:val="18"/>
                <w:szCs w:val="18"/>
                <w:lang w:val="es-CO"/>
              </w:rPr>
            </w:pPr>
            <w:r w:rsidRPr="005F6ED1">
              <w:rPr>
                <w:rFonts w:cstheme="minorHAnsi"/>
                <w:w w:val="105"/>
                <w:sz w:val="18"/>
                <w:szCs w:val="18"/>
                <w:lang w:val="es-CO"/>
              </w:rPr>
              <w:t>FGDC-STD-007.2, Estándar de precisión Posicionamiento espacial – Parte 2: Estándar para</w:t>
            </w:r>
            <w:r w:rsidRPr="005F6ED1">
              <w:rPr>
                <w:rFonts w:cstheme="minorHAnsi"/>
                <w:spacing w:val="-11"/>
                <w:w w:val="105"/>
                <w:sz w:val="18"/>
                <w:szCs w:val="18"/>
                <w:lang w:val="es-CO"/>
              </w:rPr>
              <w:t xml:space="preserve"> </w:t>
            </w:r>
            <w:r w:rsidRPr="005F6ED1">
              <w:rPr>
                <w:rFonts w:cstheme="minorHAnsi"/>
                <w:w w:val="105"/>
                <w:sz w:val="18"/>
                <w:szCs w:val="18"/>
                <w:lang w:val="es-CO"/>
              </w:rPr>
              <w:t>Redes</w:t>
            </w:r>
            <w:r w:rsidRPr="005F6ED1">
              <w:rPr>
                <w:rFonts w:cstheme="minorHAnsi"/>
                <w:spacing w:val="-12"/>
                <w:w w:val="105"/>
                <w:sz w:val="18"/>
                <w:szCs w:val="18"/>
                <w:lang w:val="es-CO"/>
              </w:rPr>
              <w:t xml:space="preserve"> </w:t>
            </w:r>
            <w:r w:rsidRPr="005F6ED1">
              <w:rPr>
                <w:rFonts w:cstheme="minorHAnsi"/>
                <w:w w:val="105"/>
                <w:sz w:val="18"/>
                <w:szCs w:val="18"/>
                <w:lang w:val="es-CO"/>
              </w:rPr>
              <w:t>Geodésicas.</w:t>
            </w:r>
            <w:r w:rsidRPr="005F6ED1">
              <w:rPr>
                <w:rFonts w:cstheme="minorHAnsi"/>
                <w:spacing w:val="-12"/>
                <w:w w:val="105"/>
                <w:sz w:val="18"/>
                <w:szCs w:val="18"/>
                <w:lang w:val="es-CO"/>
              </w:rPr>
              <w:t xml:space="preserve"> </w:t>
            </w:r>
            <w:r w:rsidRPr="005F6ED1">
              <w:rPr>
                <w:rFonts w:cstheme="minorHAnsi"/>
                <w:w w:val="105"/>
                <w:sz w:val="18"/>
                <w:szCs w:val="18"/>
                <w:lang w:val="es-CO"/>
              </w:rPr>
              <w:t>1998</w:t>
            </w:r>
          </w:p>
          <w:p w14:paraId="146414D5" w14:textId="19AD54F2" w:rsidR="00695D81" w:rsidRPr="005F6ED1" w:rsidRDefault="00695D81" w:rsidP="00427E2F">
            <w:pPr>
              <w:pStyle w:val="TableParagraph"/>
              <w:numPr>
                <w:ilvl w:val="0"/>
                <w:numId w:val="8"/>
              </w:numPr>
              <w:tabs>
                <w:tab w:val="left" w:pos="258"/>
              </w:tabs>
              <w:spacing w:line="172" w:lineRule="exact"/>
              <w:ind w:left="258" w:hanging="159"/>
              <w:rPr>
                <w:rFonts w:cstheme="minorHAnsi"/>
                <w:sz w:val="18"/>
                <w:szCs w:val="18"/>
                <w:lang w:val="es-CO"/>
              </w:rPr>
            </w:pPr>
            <w:r w:rsidRPr="005F6ED1">
              <w:rPr>
                <w:rFonts w:cstheme="minorHAnsi"/>
                <w:w w:val="105"/>
                <w:sz w:val="18"/>
                <w:szCs w:val="18"/>
                <w:lang w:val="es-CO"/>
              </w:rPr>
              <w:t>NSSDA</w:t>
            </w:r>
            <w:r w:rsidRPr="005F6ED1">
              <w:rPr>
                <w:rFonts w:cstheme="minorHAnsi"/>
                <w:spacing w:val="-17"/>
                <w:w w:val="105"/>
                <w:sz w:val="18"/>
                <w:szCs w:val="18"/>
                <w:lang w:val="es-CO"/>
              </w:rPr>
              <w:t xml:space="preserve"> </w:t>
            </w:r>
            <w:r w:rsidRPr="005F6ED1">
              <w:rPr>
                <w:rFonts w:cstheme="minorHAnsi"/>
                <w:w w:val="105"/>
                <w:sz w:val="18"/>
                <w:szCs w:val="18"/>
                <w:lang w:val="es-CO"/>
              </w:rPr>
              <w:t>NMAS</w:t>
            </w:r>
            <w:r w:rsidR="00227B31">
              <w:rPr>
                <w:rFonts w:cstheme="minorHAnsi"/>
                <w:w w:val="105"/>
                <w:sz w:val="18"/>
                <w:szCs w:val="18"/>
                <w:lang w:val="es-CO"/>
              </w:rPr>
              <w:t>.</w:t>
            </w:r>
          </w:p>
        </w:tc>
      </w:tr>
      <w:tr w:rsidR="00695D81" w:rsidRPr="005F6ED1" w14:paraId="3E9DABD9" w14:textId="77777777" w:rsidTr="0067380A">
        <w:trPr>
          <w:trHeight w:hRule="exact" w:val="2554"/>
        </w:trPr>
        <w:tc>
          <w:tcPr>
            <w:tcW w:w="1834" w:type="dxa"/>
            <w:tcBorders>
              <w:bottom w:val="single" w:sz="3" w:space="0" w:color="000000"/>
            </w:tcBorders>
          </w:tcPr>
          <w:p w14:paraId="6DD23ED6" w14:textId="77777777" w:rsidR="00695D81" w:rsidRPr="005F6ED1" w:rsidRDefault="00695D81" w:rsidP="0067380A">
            <w:pPr>
              <w:pStyle w:val="TableParagraph"/>
              <w:rPr>
                <w:rFonts w:cstheme="minorHAnsi"/>
                <w:sz w:val="18"/>
                <w:szCs w:val="18"/>
                <w:lang w:val="es-CO"/>
              </w:rPr>
            </w:pPr>
          </w:p>
          <w:p w14:paraId="35C18E21" w14:textId="77777777" w:rsidR="00695D81" w:rsidRPr="005F6ED1" w:rsidRDefault="00695D81" w:rsidP="0067380A">
            <w:pPr>
              <w:pStyle w:val="TableParagraph"/>
              <w:rPr>
                <w:rFonts w:cstheme="minorHAnsi"/>
                <w:sz w:val="18"/>
                <w:szCs w:val="18"/>
                <w:lang w:val="es-CO"/>
              </w:rPr>
            </w:pPr>
          </w:p>
          <w:p w14:paraId="5D766187" w14:textId="77777777" w:rsidR="00695D81" w:rsidRPr="005F6ED1" w:rsidRDefault="00695D81" w:rsidP="0067380A">
            <w:pPr>
              <w:pStyle w:val="TableParagraph"/>
              <w:spacing w:before="9"/>
              <w:rPr>
                <w:rFonts w:cstheme="minorHAnsi"/>
                <w:sz w:val="18"/>
                <w:szCs w:val="18"/>
                <w:lang w:val="es-CO"/>
              </w:rPr>
            </w:pPr>
          </w:p>
          <w:p w14:paraId="21885435" w14:textId="77777777" w:rsidR="00695D81" w:rsidRPr="005F6ED1" w:rsidRDefault="00695D81" w:rsidP="0067380A">
            <w:pPr>
              <w:pStyle w:val="TableParagraph"/>
              <w:ind w:left="100" w:right="24"/>
              <w:rPr>
                <w:rFonts w:cstheme="minorHAnsi"/>
                <w:sz w:val="18"/>
                <w:szCs w:val="18"/>
                <w:lang w:val="es-CO"/>
              </w:rPr>
            </w:pPr>
            <w:r w:rsidRPr="005F6ED1">
              <w:rPr>
                <w:rFonts w:cstheme="minorHAnsi"/>
                <w:w w:val="105"/>
                <w:sz w:val="18"/>
                <w:szCs w:val="18"/>
                <w:lang w:val="es-CO"/>
              </w:rPr>
              <w:t>Digitalización</w:t>
            </w:r>
          </w:p>
        </w:tc>
        <w:tc>
          <w:tcPr>
            <w:tcW w:w="3706" w:type="dxa"/>
            <w:tcBorders>
              <w:bottom w:val="single" w:sz="3" w:space="0" w:color="000000"/>
            </w:tcBorders>
          </w:tcPr>
          <w:p w14:paraId="061338C5" w14:textId="77777777" w:rsidR="00695D81" w:rsidRPr="005F6ED1" w:rsidRDefault="00695D81" w:rsidP="00427E2F">
            <w:pPr>
              <w:pStyle w:val="TableParagraph"/>
              <w:numPr>
                <w:ilvl w:val="0"/>
                <w:numId w:val="7"/>
              </w:numPr>
              <w:tabs>
                <w:tab w:val="left" w:pos="293"/>
              </w:tabs>
              <w:spacing w:before="1" w:line="249" w:lineRule="auto"/>
              <w:ind w:left="293" w:right="97" w:hanging="193"/>
              <w:rPr>
                <w:rFonts w:cstheme="minorHAnsi"/>
                <w:sz w:val="18"/>
                <w:szCs w:val="18"/>
                <w:lang w:val="es-CO"/>
              </w:rPr>
            </w:pPr>
            <w:r w:rsidRPr="005F6ED1">
              <w:rPr>
                <w:rFonts w:cstheme="minorHAnsi"/>
                <w:w w:val="105"/>
                <w:sz w:val="18"/>
                <w:szCs w:val="18"/>
                <w:lang w:val="es-CO"/>
              </w:rPr>
              <w:t>Estándares de información geográfica V3.0 CDMB - ECOPETROL,</w:t>
            </w:r>
            <w:r w:rsidRPr="005F6ED1">
              <w:rPr>
                <w:rFonts w:cstheme="minorHAnsi"/>
                <w:spacing w:val="-23"/>
                <w:w w:val="105"/>
                <w:sz w:val="18"/>
                <w:szCs w:val="18"/>
                <w:lang w:val="es-CO"/>
              </w:rPr>
              <w:t xml:space="preserve"> </w:t>
            </w:r>
            <w:r w:rsidRPr="005F6ED1">
              <w:rPr>
                <w:rFonts w:cstheme="minorHAnsi"/>
                <w:w w:val="105"/>
                <w:sz w:val="18"/>
                <w:szCs w:val="18"/>
                <w:lang w:val="es-CO"/>
              </w:rPr>
              <w:t>1998.</w:t>
            </w:r>
          </w:p>
          <w:p w14:paraId="2A7583EE" w14:textId="77777777" w:rsidR="00695D81" w:rsidRPr="005F6ED1" w:rsidRDefault="00695D81" w:rsidP="00427E2F">
            <w:pPr>
              <w:pStyle w:val="TableParagraph"/>
              <w:numPr>
                <w:ilvl w:val="0"/>
                <w:numId w:val="7"/>
              </w:numPr>
              <w:tabs>
                <w:tab w:val="left" w:pos="293"/>
              </w:tabs>
              <w:spacing w:line="171" w:lineRule="exact"/>
              <w:ind w:left="293" w:hanging="193"/>
              <w:rPr>
                <w:rFonts w:cstheme="minorHAnsi"/>
                <w:sz w:val="18"/>
                <w:szCs w:val="18"/>
                <w:lang w:val="es-CO"/>
              </w:rPr>
            </w:pPr>
            <w:r w:rsidRPr="005F6ED1">
              <w:rPr>
                <w:rFonts w:cstheme="minorHAnsi"/>
                <w:w w:val="105"/>
                <w:sz w:val="18"/>
                <w:szCs w:val="18"/>
                <w:lang w:val="es-CO"/>
              </w:rPr>
              <w:t>Normas</w:t>
            </w:r>
            <w:r w:rsidRPr="005F6ED1">
              <w:rPr>
                <w:rFonts w:cstheme="minorHAnsi"/>
                <w:spacing w:val="-14"/>
                <w:w w:val="105"/>
                <w:sz w:val="18"/>
                <w:szCs w:val="18"/>
                <w:lang w:val="es-CO"/>
              </w:rPr>
              <w:t xml:space="preserve"> </w:t>
            </w:r>
            <w:r w:rsidRPr="005F6ED1">
              <w:rPr>
                <w:rFonts w:cstheme="minorHAnsi"/>
                <w:w w:val="105"/>
                <w:sz w:val="18"/>
                <w:szCs w:val="18"/>
                <w:lang w:val="es-CO"/>
              </w:rPr>
              <w:t>de</w:t>
            </w:r>
            <w:r w:rsidRPr="005F6ED1">
              <w:rPr>
                <w:rFonts w:cstheme="minorHAnsi"/>
                <w:spacing w:val="-13"/>
                <w:w w:val="105"/>
                <w:sz w:val="18"/>
                <w:szCs w:val="18"/>
                <w:lang w:val="es-CO"/>
              </w:rPr>
              <w:t xml:space="preserve"> </w:t>
            </w:r>
            <w:r w:rsidRPr="005F6ED1">
              <w:rPr>
                <w:rFonts w:cstheme="minorHAnsi"/>
                <w:w w:val="105"/>
                <w:sz w:val="18"/>
                <w:szCs w:val="18"/>
                <w:lang w:val="es-CO"/>
              </w:rPr>
              <w:t>digitalización</w:t>
            </w:r>
            <w:r w:rsidRPr="005F6ED1">
              <w:rPr>
                <w:rFonts w:cstheme="minorHAnsi"/>
                <w:spacing w:val="-13"/>
                <w:w w:val="105"/>
                <w:sz w:val="18"/>
                <w:szCs w:val="18"/>
                <w:lang w:val="es-CO"/>
              </w:rPr>
              <w:t xml:space="preserve"> </w:t>
            </w:r>
            <w:r w:rsidRPr="005F6ED1">
              <w:rPr>
                <w:rFonts w:cstheme="minorHAnsi"/>
                <w:w w:val="105"/>
                <w:sz w:val="18"/>
                <w:szCs w:val="18"/>
                <w:lang w:val="es-CO"/>
              </w:rPr>
              <w:t>INGEOMINAS</w:t>
            </w:r>
            <w:r w:rsidRPr="005F6ED1">
              <w:rPr>
                <w:rFonts w:cstheme="minorHAnsi"/>
                <w:spacing w:val="-13"/>
                <w:w w:val="105"/>
                <w:sz w:val="18"/>
                <w:szCs w:val="18"/>
                <w:lang w:val="es-CO"/>
              </w:rPr>
              <w:t xml:space="preserve"> </w:t>
            </w:r>
            <w:r w:rsidRPr="005F6ED1">
              <w:rPr>
                <w:rFonts w:cstheme="minorHAnsi"/>
                <w:w w:val="105"/>
                <w:sz w:val="18"/>
                <w:szCs w:val="18"/>
                <w:lang w:val="es-CO"/>
              </w:rPr>
              <w:t>2007.</w:t>
            </w:r>
          </w:p>
          <w:p w14:paraId="79531B4C" w14:textId="77777777" w:rsidR="00695D81" w:rsidRPr="005F6ED1" w:rsidRDefault="00695D81" w:rsidP="00427E2F">
            <w:pPr>
              <w:pStyle w:val="TableParagraph"/>
              <w:numPr>
                <w:ilvl w:val="0"/>
                <w:numId w:val="7"/>
              </w:numPr>
              <w:tabs>
                <w:tab w:val="left" w:pos="293"/>
                <w:tab w:val="left" w:pos="993"/>
                <w:tab w:val="left" w:pos="1379"/>
                <w:tab w:val="left" w:pos="2380"/>
                <w:tab w:val="left" w:pos="3457"/>
              </w:tabs>
              <w:spacing w:before="6" w:line="249" w:lineRule="auto"/>
              <w:ind w:left="293" w:right="99" w:hanging="193"/>
              <w:rPr>
                <w:rFonts w:cstheme="minorHAnsi"/>
                <w:sz w:val="18"/>
                <w:szCs w:val="18"/>
                <w:lang w:val="es-CO"/>
              </w:rPr>
            </w:pPr>
            <w:r w:rsidRPr="005F6ED1">
              <w:rPr>
                <w:rFonts w:cstheme="minorHAnsi"/>
                <w:w w:val="105"/>
                <w:sz w:val="18"/>
                <w:szCs w:val="18"/>
                <w:lang w:val="es-CO"/>
              </w:rPr>
              <w:t>Guía</w:t>
            </w:r>
            <w:r w:rsidRPr="005F6ED1">
              <w:rPr>
                <w:rFonts w:cstheme="minorHAnsi"/>
                <w:w w:val="105"/>
                <w:sz w:val="18"/>
                <w:szCs w:val="18"/>
                <w:lang w:val="es-CO"/>
              </w:rPr>
              <w:tab/>
              <w:t>de</w:t>
            </w:r>
            <w:r w:rsidRPr="005F6ED1">
              <w:rPr>
                <w:rFonts w:cstheme="minorHAnsi"/>
                <w:w w:val="105"/>
                <w:sz w:val="18"/>
                <w:szCs w:val="18"/>
                <w:lang w:val="es-CO"/>
              </w:rPr>
              <w:tab/>
              <w:t>información</w:t>
            </w:r>
            <w:r w:rsidRPr="005F6ED1">
              <w:rPr>
                <w:rFonts w:cstheme="minorHAnsi"/>
                <w:w w:val="105"/>
                <w:sz w:val="18"/>
                <w:szCs w:val="18"/>
                <w:lang w:val="es-CO"/>
              </w:rPr>
              <w:tab/>
              <w:t xml:space="preserve">Geocientífica </w:t>
            </w:r>
            <w:r w:rsidRPr="005F6ED1">
              <w:rPr>
                <w:rFonts w:cstheme="minorHAnsi"/>
                <w:sz w:val="18"/>
                <w:szCs w:val="18"/>
                <w:lang w:val="es-CO"/>
              </w:rPr>
              <w:t xml:space="preserve">digital, CORANTIOQUIA </w:t>
            </w:r>
            <w:r w:rsidRPr="005F6ED1">
              <w:rPr>
                <w:rFonts w:cstheme="minorHAnsi"/>
                <w:spacing w:val="13"/>
                <w:sz w:val="18"/>
                <w:szCs w:val="18"/>
                <w:lang w:val="es-CO"/>
              </w:rPr>
              <w:t>1999</w:t>
            </w:r>
            <w:r w:rsidRPr="005F6ED1">
              <w:rPr>
                <w:rFonts w:cstheme="minorHAnsi"/>
                <w:sz w:val="18"/>
                <w:szCs w:val="18"/>
                <w:lang w:val="es-CO"/>
              </w:rPr>
              <w:t>.</w:t>
            </w:r>
          </w:p>
          <w:p w14:paraId="044B2AA6" w14:textId="77777777" w:rsidR="00695D81" w:rsidRPr="005F6ED1" w:rsidRDefault="00695D81" w:rsidP="00427E2F">
            <w:pPr>
              <w:pStyle w:val="TableParagraph"/>
              <w:numPr>
                <w:ilvl w:val="0"/>
                <w:numId w:val="7"/>
              </w:numPr>
              <w:tabs>
                <w:tab w:val="left" w:pos="293"/>
              </w:tabs>
              <w:spacing w:before="1" w:line="249" w:lineRule="auto"/>
              <w:ind w:left="293" w:right="98" w:hanging="193"/>
              <w:rPr>
                <w:rFonts w:cstheme="minorHAnsi"/>
                <w:sz w:val="18"/>
                <w:szCs w:val="18"/>
                <w:lang w:val="es-CO"/>
              </w:rPr>
            </w:pPr>
            <w:r w:rsidRPr="005F6ED1">
              <w:rPr>
                <w:rFonts w:cstheme="minorHAnsi"/>
                <w:w w:val="105"/>
                <w:sz w:val="18"/>
                <w:szCs w:val="18"/>
                <w:lang w:val="es-CO"/>
              </w:rPr>
              <w:t>Normas para la adquisición, procesamiento y manejo de</w:t>
            </w:r>
            <w:r w:rsidRPr="005F6ED1">
              <w:rPr>
                <w:rFonts w:cstheme="minorHAnsi"/>
                <w:spacing w:val="-13"/>
                <w:w w:val="105"/>
                <w:sz w:val="18"/>
                <w:szCs w:val="18"/>
                <w:lang w:val="es-CO"/>
              </w:rPr>
              <w:t xml:space="preserve"> </w:t>
            </w:r>
            <w:r w:rsidRPr="005F6ED1">
              <w:rPr>
                <w:rFonts w:cstheme="minorHAnsi"/>
                <w:w w:val="105"/>
                <w:sz w:val="18"/>
                <w:szCs w:val="18"/>
                <w:lang w:val="es-CO"/>
              </w:rPr>
              <w:t>la</w:t>
            </w:r>
            <w:r w:rsidRPr="005F6ED1">
              <w:rPr>
                <w:rFonts w:cstheme="minorHAnsi"/>
                <w:spacing w:val="-12"/>
                <w:w w:val="105"/>
                <w:sz w:val="18"/>
                <w:szCs w:val="18"/>
                <w:lang w:val="es-CO"/>
              </w:rPr>
              <w:t xml:space="preserve"> </w:t>
            </w:r>
            <w:r w:rsidRPr="005F6ED1">
              <w:rPr>
                <w:rFonts w:cstheme="minorHAnsi"/>
                <w:w w:val="105"/>
                <w:sz w:val="18"/>
                <w:szCs w:val="18"/>
                <w:lang w:val="es-CO"/>
              </w:rPr>
              <w:t>información</w:t>
            </w:r>
            <w:r w:rsidRPr="005F6ED1">
              <w:rPr>
                <w:rFonts w:cstheme="minorHAnsi"/>
                <w:spacing w:val="-11"/>
                <w:w w:val="105"/>
                <w:sz w:val="18"/>
                <w:szCs w:val="18"/>
                <w:lang w:val="es-CO"/>
              </w:rPr>
              <w:t xml:space="preserve"> </w:t>
            </w:r>
            <w:r w:rsidRPr="005F6ED1">
              <w:rPr>
                <w:rFonts w:cstheme="minorHAnsi"/>
                <w:w w:val="105"/>
                <w:sz w:val="18"/>
                <w:szCs w:val="18"/>
                <w:lang w:val="es-CO"/>
              </w:rPr>
              <w:t>espacial</w:t>
            </w:r>
          </w:p>
        </w:tc>
        <w:tc>
          <w:tcPr>
            <w:tcW w:w="3501" w:type="dxa"/>
            <w:tcBorders>
              <w:bottom w:val="single" w:sz="3" w:space="0" w:color="000000"/>
              <w:right w:val="single" w:sz="3" w:space="0" w:color="000000"/>
            </w:tcBorders>
          </w:tcPr>
          <w:p w14:paraId="52AFD57B" w14:textId="77777777" w:rsidR="00695D81" w:rsidRPr="005F6ED1" w:rsidRDefault="00695D81" w:rsidP="0067380A">
            <w:pPr>
              <w:rPr>
                <w:rFonts w:cstheme="minorHAnsi"/>
                <w:sz w:val="18"/>
                <w:szCs w:val="18"/>
              </w:rPr>
            </w:pPr>
          </w:p>
        </w:tc>
      </w:tr>
      <w:tr w:rsidR="00695D81" w:rsidRPr="005F6ED1" w14:paraId="21466829" w14:textId="77777777" w:rsidTr="0067380A">
        <w:trPr>
          <w:trHeight w:hRule="exact" w:val="1029"/>
        </w:trPr>
        <w:tc>
          <w:tcPr>
            <w:tcW w:w="1834" w:type="dxa"/>
            <w:tcBorders>
              <w:top w:val="single" w:sz="3" w:space="0" w:color="000000"/>
            </w:tcBorders>
          </w:tcPr>
          <w:p w14:paraId="41D66758" w14:textId="77777777" w:rsidR="00695D81" w:rsidRPr="005F6ED1" w:rsidRDefault="00695D81" w:rsidP="0067380A">
            <w:pPr>
              <w:pStyle w:val="TableParagraph"/>
              <w:spacing w:before="7"/>
              <w:rPr>
                <w:rFonts w:cstheme="minorHAnsi"/>
                <w:sz w:val="18"/>
                <w:szCs w:val="18"/>
                <w:lang w:val="es-CO"/>
              </w:rPr>
            </w:pPr>
          </w:p>
          <w:p w14:paraId="594767B2" w14:textId="77777777" w:rsidR="00695D81" w:rsidRPr="005F6ED1" w:rsidRDefault="00695D81" w:rsidP="0067380A">
            <w:pPr>
              <w:pStyle w:val="TableParagraph"/>
              <w:spacing w:before="1"/>
              <w:ind w:left="100" w:right="24"/>
              <w:rPr>
                <w:rFonts w:cstheme="minorHAnsi"/>
                <w:sz w:val="18"/>
                <w:szCs w:val="18"/>
                <w:lang w:val="es-CO"/>
              </w:rPr>
            </w:pPr>
            <w:r w:rsidRPr="005F6ED1">
              <w:rPr>
                <w:rFonts w:cstheme="minorHAnsi"/>
                <w:w w:val="105"/>
                <w:sz w:val="18"/>
                <w:szCs w:val="18"/>
                <w:lang w:val="es-CO"/>
              </w:rPr>
              <w:t>Edición y estructuración</w:t>
            </w:r>
          </w:p>
        </w:tc>
        <w:tc>
          <w:tcPr>
            <w:tcW w:w="3706" w:type="dxa"/>
            <w:tcBorders>
              <w:top w:val="single" w:sz="3" w:space="0" w:color="000000"/>
            </w:tcBorders>
          </w:tcPr>
          <w:p w14:paraId="2361F181" w14:textId="77777777" w:rsidR="00695D81" w:rsidRPr="005F6ED1" w:rsidRDefault="00695D81" w:rsidP="0067380A">
            <w:pPr>
              <w:pStyle w:val="TableParagraph"/>
              <w:tabs>
                <w:tab w:val="left" w:pos="293"/>
              </w:tabs>
              <w:spacing w:before="90" w:line="249" w:lineRule="auto"/>
              <w:ind w:left="708" w:right="97" w:hanging="608"/>
              <w:rPr>
                <w:rFonts w:cstheme="minorHAnsi"/>
                <w:sz w:val="18"/>
                <w:szCs w:val="18"/>
                <w:lang w:val="es-CO"/>
              </w:rPr>
            </w:pPr>
            <w:r w:rsidRPr="005F6ED1">
              <w:rPr>
                <w:rFonts w:cstheme="minorHAnsi"/>
                <w:w w:val="105"/>
                <w:sz w:val="18"/>
                <w:szCs w:val="18"/>
                <w:lang w:val="es-CO"/>
              </w:rPr>
              <w:t>-</w:t>
            </w:r>
            <w:r w:rsidRPr="005F6ED1">
              <w:rPr>
                <w:rFonts w:cstheme="minorHAnsi"/>
                <w:w w:val="105"/>
                <w:sz w:val="18"/>
                <w:szCs w:val="18"/>
                <w:lang w:val="es-CO"/>
              </w:rPr>
              <w:tab/>
              <w:t>Especificaciones   Técnicas   para   la</w:t>
            </w:r>
            <w:r w:rsidRPr="005F6ED1">
              <w:rPr>
                <w:rFonts w:cstheme="minorHAnsi"/>
                <w:spacing w:val="9"/>
                <w:w w:val="105"/>
                <w:sz w:val="18"/>
                <w:szCs w:val="18"/>
                <w:lang w:val="es-CO"/>
              </w:rPr>
              <w:t xml:space="preserve"> </w:t>
            </w:r>
            <w:r w:rsidRPr="005F6ED1">
              <w:rPr>
                <w:rFonts w:cstheme="minorHAnsi"/>
                <w:w w:val="105"/>
                <w:sz w:val="18"/>
                <w:szCs w:val="18"/>
                <w:lang w:val="es-CO"/>
              </w:rPr>
              <w:t xml:space="preserve">Adquisición </w:t>
            </w:r>
            <w:r w:rsidRPr="005F6ED1">
              <w:rPr>
                <w:rFonts w:cstheme="minorHAnsi"/>
                <w:spacing w:val="23"/>
                <w:w w:val="105"/>
                <w:sz w:val="18"/>
                <w:szCs w:val="18"/>
                <w:lang w:val="es-CO"/>
              </w:rPr>
              <w:t>de</w:t>
            </w:r>
            <w:r w:rsidRPr="005F6ED1">
              <w:rPr>
                <w:rFonts w:cstheme="minorHAnsi"/>
                <w:w w:val="103"/>
                <w:sz w:val="18"/>
                <w:szCs w:val="18"/>
                <w:lang w:val="es-CO"/>
              </w:rPr>
              <w:t xml:space="preserve"> </w:t>
            </w:r>
            <w:r w:rsidRPr="005F6ED1">
              <w:rPr>
                <w:rFonts w:cstheme="minorHAnsi"/>
                <w:w w:val="105"/>
                <w:sz w:val="18"/>
                <w:szCs w:val="18"/>
                <w:lang w:val="es-CO"/>
              </w:rPr>
              <w:t>Información</w:t>
            </w:r>
            <w:r w:rsidRPr="005F6ED1">
              <w:rPr>
                <w:rFonts w:cstheme="minorHAnsi"/>
                <w:spacing w:val="-8"/>
                <w:w w:val="105"/>
                <w:sz w:val="18"/>
                <w:szCs w:val="18"/>
                <w:lang w:val="es-CO"/>
              </w:rPr>
              <w:t xml:space="preserve"> </w:t>
            </w:r>
            <w:r w:rsidRPr="005F6ED1">
              <w:rPr>
                <w:rFonts w:cstheme="minorHAnsi"/>
                <w:w w:val="105"/>
                <w:sz w:val="18"/>
                <w:szCs w:val="18"/>
                <w:lang w:val="es-CO"/>
              </w:rPr>
              <w:t>Digital</w:t>
            </w:r>
            <w:r w:rsidRPr="005F6ED1">
              <w:rPr>
                <w:rFonts w:cstheme="minorHAnsi"/>
                <w:spacing w:val="-9"/>
                <w:w w:val="105"/>
                <w:sz w:val="18"/>
                <w:szCs w:val="18"/>
                <w:lang w:val="es-CO"/>
              </w:rPr>
              <w:t xml:space="preserve"> </w:t>
            </w:r>
            <w:r w:rsidRPr="005F6ED1">
              <w:rPr>
                <w:rFonts w:cstheme="minorHAnsi"/>
                <w:w w:val="105"/>
                <w:sz w:val="18"/>
                <w:szCs w:val="18"/>
                <w:lang w:val="es-CO"/>
              </w:rPr>
              <w:t>e</w:t>
            </w:r>
            <w:r w:rsidRPr="005F6ED1">
              <w:rPr>
                <w:rFonts w:cstheme="minorHAnsi"/>
                <w:spacing w:val="-9"/>
                <w:w w:val="105"/>
                <w:sz w:val="18"/>
                <w:szCs w:val="18"/>
                <w:lang w:val="es-CO"/>
              </w:rPr>
              <w:t xml:space="preserve"> </w:t>
            </w:r>
            <w:r w:rsidRPr="005F6ED1">
              <w:rPr>
                <w:rFonts w:cstheme="minorHAnsi"/>
                <w:w w:val="105"/>
                <w:sz w:val="18"/>
                <w:szCs w:val="18"/>
                <w:lang w:val="es-CO"/>
              </w:rPr>
              <w:t>Impresa,</w:t>
            </w:r>
            <w:r w:rsidRPr="005F6ED1">
              <w:rPr>
                <w:rFonts w:cstheme="minorHAnsi"/>
                <w:spacing w:val="-9"/>
                <w:w w:val="105"/>
                <w:sz w:val="18"/>
                <w:szCs w:val="18"/>
                <w:lang w:val="es-CO"/>
              </w:rPr>
              <w:t xml:space="preserve"> </w:t>
            </w:r>
            <w:r w:rsidRPr="005F6ED1">
              <w:rPr>
                <w:rFonts w:cstheme="minorHAnsi"/>
                <w:w w:val="105"/>
                <w:sz w:val="18"/>
                <w:szCs w:val="18"/>
                <w:lang w:val="es-CO"/>
              </w:rPr>
              <w:t>SIRE</w:t>
            </w:r>
            <w:r w:rsidRPr="005F6ED1">
              <w:rPr>
                <w:rFonts w:cstheme="minorHAnsi"/>
                <w:spacing w:val="-9"/>
                <w:w w:val="105"/>
                <w:sz w:val="18"/>
                <w:szCs w:val="18"/>
                <w:lang w:val="es-CO"/>
              </w:rPr>
              <w:t xml:space="preserve"> </w:t>
            </w:r>
            <w:r w:rsidRPr="005F6ED1">
              <w:rPr>
                <w:rFonts w:cstheme="minorHAnsi"/>
                <w:w w:val="105"/>
                <w:sz w:val="18"/>
                <w:szCs w:val="18"/>
                <w:lang w:val="es-CO"/>
              </w:rPr>
              <w:t>2005.</w:t>
            </w:r>
          </w:p>
        </w:tc>
        <w:tc>
          <w:tcPr>
            <w:tcW w:w="3501" w:type="dxa"/>
            <w:tcBorders>
              <w:top w:val="single" w:sz="3" w:space="0" w:color="000000"/>
              <w:right w:val="single" w:sz="3" w:space="0" w:color="000000"/>
            </w:tcBorders>
          </w:tcPr>
          <w:p w14:paraId="7F7AB388" w14:textId="77777777" w:rsidR="00695D81" w:rsidRPr="005F6ED1" w:rsidRDefault="00695D81" w:rsidP="0067380A">
            <w:pPr>
              <w:rPr>
                <w:rFonts w:cstheme="minorHAnsi"/>
                <w:sz w:val="18"/>
                <w:szCs w:val="18"/>
              </w:rPr>
            </w:pPr>
          </w:p>
        </w:tc>
      </w:tr>
      <w:tr w:rsidR="00695D81" w:rsidRPr="005F6ED1" w14:paraId="5507A8C3" w14:textId="77777777" w:rsidTr="0067380A">
        <w:trPr>
          <w:trHeight w:hRule="exact" w:val="1182"/>
        </w:trPr>
        <w:tc>
          <w:tcPr>
            <w:tcW w:w="1834" w:type="dxa"/>
            <w:tcBorders>
              <w:top w:val="single" w:sz="3" w:space="0" w:color="000000"/>
            </w:tcBorders>
          </w:tcPr>
          <w:p w14:paraId="2516BB32" w14:textId="77777777" w:rsidR="00695D81" w:rsidRPr="005F6ED1" w:rsidRDefault="00695D81" w:rsidP="0067380A">
            <w:pPr>
              <w:pStyle w:val="TableParagraph"/>
              <w:spacing w:before="109"/>
              <w:ind w:left="100" w:right="24"/>
              <w:rPr>
                <w:rFonts w:cstheme="minorHAnsi"/>
                <w:w w:val="105"/>
                <w:sz w:val="18"/>
                <w:szCs w:val="18"/>
                <w:lang w:val="es-CO"/>
              </w:rPr>
            </w:pPr>
            <w:r w:rsidRPr="005F6ED1">
              <w:rPr>
                <w:rFonts w:cstheme="minorHAnsi"/>
                <w:w w:val="105"/>
                <w:sz w:val="18"/>
                <w:szCs w:val="18"/>
                <w:lang w:val="es-CO"/>
              </w:rPr>
              <w:t>Representación de los datos</w:t>
            </w:r>
          </w:p>
        </w:tc>
        <w:tc>
          <w:tcPr>
            <w:tcW w:w="3706" w:type="dxa"/>
            <w:tcBorders>
              <w:top w:val="single" w:sz="3" w:space="0" w:color="000000"/>
            </w:tcBorders>
          </w:tcPr>
          <w:p w14:paraId="74183FE2" w14:textId="77777777" w:rsidR="00695D81" w:rsidRPr="005F6ED1" w:rsidRDefault="00695D81" w:rsidP="00427E2F">
            <w:pPr>
              <w:pStyle w:val="TableParagraph"/>
              <w:numPr>
                <w:ilvl w:val="0"/>
                <w:numId w:val="6"/>
              </w:numPr>
              <w:tabs>
                <w:tab w:val="left" w:pos="293"/>
              </w:tabs>
              <w:spacing w:before="56"/>
              <w:ind w:left="293" w:hanging="193"/>
              <w:rPr>
                <w:rFonts w:cstheme="minorHAnsi"/>
                <w:sz w:val="18"/>
                <w:szCs w:val="18"/>
                <w:lang w:val="es-CO"/>
              </w:rPr>
            </w:pPr>
            <w:r w:rsidRPr="005F6ED1">
              <w:rPr>
                <w:rFonts w:cstheme="minorHAnsi"/>
                <w:w w:val="105"/>
                <w:sz w:val="18"/>
                <w:szCs w:val="18"/>
                <w:lang w:val="es-CO"/>
              </w:rPr>
              <w:t>Catálogo</w:t>
            </w:r>
            <w:r w:rsidRPr="005F6ED1">
              <w:rPr>
                <w:rFonts w:cstheme="minorHAnsi"/>
                <w:spacing w:val="-10"/>
                <w:w w:val="105"/>
                <w:sz w:val="18"/>
                <w:szCs w:val="18"/>
                <w:lang w:val="es-CO"/>
              </w:rPr>
              <w:t xml:space="preserve"> </w:t>
            </w:r>
            <w:r w:rsidRPr="005F6ED1">
              <w:rPr>
                <w:rFonts w:cstheme="minorHAnsi"/>
                <w:w w:val="105"/>
                <w:sz w:val="18"/>
                <w:szCs w:val="18"/>
                <w:lang w:val="es-CO"/>
              </w:rPr>
              <w:t>de</w:t>
            </w:r>
            <w:r w:rsidRPr="005F6ED1">
              <w:rPr>
                <w:rFonts w:cstheme="minorHAnsi"/>
                <w:spacing w:val="-10"/>
                <w:w w:val="105"/>
                <w:sz w:val="18"/>
                <w:szCs w:val="18"/>
                <w:lang w:val="es-CO"/>
              </w:rPr>
              <w:t xml:space="preserve"> </w:t>
            </w:r>
            <w:r w:rsidRPr="005F6ED1">
              <w:rPr>
                <w:rFonts w:cstheme="minorHAnsi"/>
                <w:w w:val="105"/>
                <w:sz w:val="18"/>
                <w:szCs w:val="18"/>
                <w:lang w:val="es-CO"/>
              </w:rPr>
              <w:t>símbolos</w:t>
            </w:r>
            <w:r w:rsidRPr="005F6ED1">
              <w:rPr>
                <w:rFonts w:cstheme="minorHAnsi"/>
                <w:spacing w:val="-10"/>
                <w:w w:val="105"/>
                <w:sz w:val="18"/>
                <w:szCs w:val="18"/>
                <w:lang w:val="es-CO"/>
              </w:rPr>
              <w:t xml:space="preserve"> </w:t>
            </w:r>
            <w:r w:rsidRPr="005F6ED1">
              <w:rPr>
                <w:rFonts w:cstheme="minorHAnsi"/>
                <w:w w:val="105"/>
                <w:sz w:val="18"/>
                <w:szCs w:val="18"/>
                <w:lang w:val="es-CO"/>
              </w:rPr>
              <w:t>CS-2000</w:t>
            </w:r>
            <w:r w:rsidRPr="005F6ED1">
              <w:rPr>
                <w:rFonts w:cstheme="minorHAnsi"/>
                <w:spacing w:val="-10"/>
                <w:w w:val="105"/>
                <w:sz w:val="18"/>
                <w:szCs w:val="18"/>
                <w:lang w:val="es-CO"/>
              </w:rPr>
              <w:t xml:space="preserve"> </w:t>
            </w:r>
            <w:r w:rsidRPr="005F6ED1">
              <w:rPr>
                <w:rFonts w:cstheme="minorHAnsi"/>
                <w:w w:val="105"/>
                <w:sz w:val="18"/>
                <w:szCs w:val="18"/>
                <w:lang w:val="es-CO"/>
              </w:rPr>
              <w:t>IDEC@,</w:t>
            </w:r>
            <w:r w:rsidRPr="005F6ED1">
              <w:rPr>
                <w:rFonts w:cstheme="minorHAnsi"/>
                <w:spacing w:val="-11"/>
                <w:w w:val="105"/>
                <w:sz w:val="18"/>
                <w:szCs w:val="18"/>
                <w:lang w:val="es-CO"/>
              </w:rPr>
              <w:t xml:space="preserve"> </w:t>
            </w:r>
            <w:r w:rsidRPr="005F6ED1">
              <w:rPr>
                <w:rFonts w:cstheme="minorHAnsi"/>
                <w:w w:val="105"/>
                <w:sz w:val="18"/>
                <w:szCs w:val="18"/>
                <w:lang w:val="es-CO"/>
              </w:rPr>
              <w:t>2006.</w:t>
            </w:r>
          </w:p>
          <w:p w14:paraId="6157AF52" w14:textId="77777777" w:rsidR="00695D81" w:rsidRPr="005F6ED1" w:rsidRDefault="00695D81" w:rsidP="0067380A">
            <w:pPr>
              <w:pStyle w:val="TableParagraph"/>
              <w:tabs>
                <w:tab w:val="left" w:pos="293"/>
              </w:tabs>
              <w:spacing w:before="20" w:line="249" w:lineRule="auto"/>
              <w:ind w:left="293" w:right="98" w:hanging="193"/>
              <w:rPr>
                <w:rFonts w:cstheme="minorHAnsi"/>
                <w:w w:val="105"/>
                <w:sz w:val="18"/>
                <w:szCs w:val="18"/>
                <w:lang w:val="es-CO"/>
              </w:rPr>
            </w:pPr>
            <w:r>
              <w:rPr>
                <w:rFonts w:cstheme="minorHAnsi"/>
                <w:w w:val="105"/>
                <w:sz w:val="18"/>
                <w:szCs w:val="18"/>
                <w:lang w:val="es-CO"/>
              </w:rPr>
              <w:t xml:space="preserve">-  </w:t>
            </w:r>
            <w:r w:rsidRPr="005F6ED1">
              <w:rPr>
                <w:rFonts w:cstheme="minorHAnsi"/>
                <w:w w:val="105"/>
                <w:sz w:val="18"/>
                <w:szCs w:val="18"/>
                <w:lang w:val="es-CO"/>
              </w:rPr>
              <w:t>Catálogo</w:t>
            </w:r>
            <w:r w:rsidRPr="005F6ED1">
              <w:rPr>
                <w:rFonts w:cstheme="minorHAnsi"/>
                <w:spacing w:val="-8"/>
                <w:w w:val="105"/>
                <w:sz w:val="18"/>
                <w:szCs w:val="18"/>
                <w:lang w:val="es-CO"/>
              </w:rPr>
              <w:t xml:space="preserve"> </w:t>
            </w:r>
            <w:r w:rsidRPr="005F6ED1">
              <w:rPr>
                <w:rFonts w:cstheme="minorHAnsi"/>
                <w:w w:val="105"/>
                <w:sz w:val="18"/>
                <w:szCs w:val="18"/>
                <w:lang w:val="es-CO"/>
              </w:rPr>
              <w:t>de</w:t>
            </w:r>
            <w:r w:rsidRPr="005F6ED1">
              <w:rPr>
                <w:rFonts w:cstheme="minorHAnsi"/>
                <w:spacing w:val="-8"/>
                <w:w w:val="105"/>
                <w:sz w:val="18"/>
                <w:szCs w:val="18"/>
                <w:lang w:val="es-CO"/>
              </w:rPr>
              <w:t xml:space="preserve"> </w:t>
            </w:r>
            <w:r w:rsidRPr="005F6ED1">
              <w:rPr>
                <w:rFonts w:cstheme="minorHAnsi"/>
                <w:w w:val="105"/>
                <w:sz w:val="18"/>
                <w:szCs w:val="18"/>
                <w:lang w:val="es-CO"/>
              </w:rPr>
              <w:t>símbolos</w:t>
            </w:r>
            <w:r w:rsidRPr="005F6ED1">
              <w:rPr>
                <w:rFonts w:cstheme="minorHAnsi"/>
                <w:spacing w:val="-9"/>
                <w:w w:val="105"/>
                <w:sz w:val="18"/>
                <w:szCs w:val="18"/>
                <w:lang w:val="es-CO"/>
              </w:rPr>
              <w:t xml:space="preserve"> </w:t>
            </w:r>
            <w:r w:rsidRPr="005F6ED1">
              <w:rPr>
                <w:rFonts w:cstheme="minorHAnsi"/>
                <w:w w:val="105"/>
                <w:sz w:val="18"/>
                <w:szCs w:val="18"/>
                <w:lang w:val="es-CO"/>
              </w:rPr>
              <w:t>V</w:t>
            </w:r>
            <w:r w:rsidRPr="005F6ED1">
              <w:rPr>
                <w:rFonts w:cstheme="minorHAnsi"/>
                <w:spacing w:val="-8"/>
                <w:w w:val="105"/>
                <w:sz w:val="18"/>
                <w:szCs w:val="18"/>
                <w:lang w:val="es-CO"/>
              </w:rPr>
              <w:t xml:space="preserve"> </w:t>
            </w:r>
            <w:r w:rsidRPr="005F6ED1">
              <w:rPr>
                <w:rFonts w:cstheme="minorHAnsi"/>
                <w:w w:val="105"/>
                <w:sz w:val="18"/>
                <w:szCs w:val="18"/>
                <w:lang w:val="es-CO"/>
              </w:rPr>
              <w:t>1.0</w:t>
            </w:r>
            <w:r w:rsidRPr="005F6ED1">
              <w:rPr>
                <w:rFonts w:cstheme="minorHAnsi"/>
                <w:spacing w:val="-8"/>
                <w:w w:val="105"/>
                <w:sz w:val="18"/>
                <w:szCs w:val="18"/>
                <w:lang w:val="es-CO"/>
              </w:rPr>
              <w:t xml:space="preserve"> </w:t>
            </w:r>
            <w:r w:rsidRPr="005F6ED1">
              <w:rPr>
                <w:rFonts w:cstheme="minorHAnsi"/>
                <w:w w:val="105"/>
                <w:sz w:val="18"/>
                <w:szCs w:val="18"/>
                <w:lang w:val="es-CO"/>
              </w:rPr>
              <w:t>IGAC,</w:t>
            </w:r>
            <w:r w:rsidRPr="005F6ED1">
              <w:rPr>
                <w:rFonts w:cstheme="minorHAnsi"/>
                <w:spacing w:val="-9"/>
                <w:w w:val="105"/>
                <w:sz w:val="18"/>
                <w:szCs w:val="18"/>
                <w:lang w:val="es-CO"/>
              </w:rPr>
              <w:t xml:space="preserve"> </w:t>
            </w:r>
            <w:r w:rsidRPr="005F6ED1">
              <w:rPr>
                <w:rFonts w:cstheme="minorHAnsi"/>
                <w:w w:val="105"/>
                <w:sz w:val="18"/>
                <w:szCs w:val="18"/>
                <w:lang w:val="es-CO"/>
              </w:rPr>
              <w:t>1996.</w:t>
            </w:r>
          </w:p>
        </w:tc>
        <w:tc>
          <w:tcPr>
            <w:tcW w:w="3501" w:type="dxa"/>
            <w:tcBorders>
              <w:top w:val="single" w:sz="3" w:space="0" w:color="000000"/>
              <w:right w:val="single" w:sz="3" w:space="0" w:color="000000"/>
            </w:tcBorders>
          </w:tcPr>
          <w:p w14:paraId="7BEDBE1E" w14:textId="77777777" w:rsidR="00695D81" w:rsidRPr="005F6ED1" w:rsidRDefault="00695D81" w:rsidP="0067380A">
            <w:pPr>
              <w:pStyle w:val="TableParagraph"/>
              <w:spacing w:before="56" w:line="249" w:lineRule="auto"/>
              <w:ind w:left="258" w:right="99" w:hanging="159"/>
              <w:rPr>
                <w:rFonts w:cstheme="minorHAnsi"/>
                <w:w w:val="105"/>
                <w:sz w:val="18"/>
                <w:szCs w:val="18"/>
                <w:lang w:val="es-CO"/>
              </w:rPr>
            </w:pPr>
            <w:r>
              <w:rPr>
                <w:rFonts w:cstheme="minorHAnsi"/>
                <w:w w:val="105"/>
                <w:sz w:val="18"/>
                <w:szCs w:val="18"/>
                <w:lang w:val="es-CO"/>
              </w:rPr>
              <w:t>-</w:t>
            </w:r>
            <w:r w:rsidRPr="005F6ED1">
              <w:rPr>
                <w:rFonts w:cstheme="minorHAnsi"/>
                <w:w w:val="105"/>
                <w:sz w:val="18"/>
                <w:szCs w:val="18"/>
                <w:lang w:val="es-CO"/>
              </w:rPr>
              <w:tab/>
              <w:t>Especificaciones Topográficas y Manual Técnico 321, IPGH,</w:t>
            </w:r>
            <w:r w:rsidRPr="005F6ED1">
              <w:rPr>
                <w:rFonts w:cstheme="minorHAnsi"/>
                <w:spacing w:val="-28"/>
                <w:w w:val="105"/>
                <w:sz w:val="18"/>
                <w:szCs w:val="18"/>
                <w:lang w:val="es-CO"/>
              </w:rPr>
              <w:t xml:space="preserve"> </w:t>
            </w:r>
            <w:r w:rsidRPr="005F6ED1">
              <w:rPr>
                <w:rFonts w:cstheme="minorHAnsi"/>
                <w:w w:val="105"/>
                <w:sz w:val="18"/>
                <w:szCs w:val="18"/>
                <w:lang w:val="es-CO"/>
              </w:rPr>
              <w:t>1988</w:t>
            </w:r>
          </w:p>
          <w:p w14:paraId="6AA3833A" w14:textId="77777777" w:rsidR="00695D81" w:rsidRPr="005F6ED1" w:rsidRDefault="00695D81" w:rsidP="0067380A">
            <w:pPr>
              <w:pStyle w:val="TableParagraph"/>
              <w:spacing w:before="56" w:line="249" w:lineRule="auto"/>
              <w:ind w:left="258" w:right="99" w:hanging="159"/>
              <w:rPr>
                <w:rFonts w:cstheme="minorHAnsi"/>
                <w:w w:val="105"/>
                <w:sz w:val="18"/>
                <w:szCs w:val="18"/>
                <w:lang w:val="es-CO"/>
              </w:rPr>
            </w:pPr>
            <w:r w:rsidRPr="005F6ED1">
              <w:rPr>
                <w:rFonts w:cstheme="minorHAnsi"/>
                <w:w w:val="105"/>
                <w:sz w:val="18"/>
                <w:szCs w:val="18"/>
                <w:lang w:val="es-CO"/>
              </w:rPr>
              <w:t>-  ISO 19110: Catálogo de Objetos Geográficos</w:t>
            </w:r>
          </w:p>
          <w:p w14:paraId="1DEE2B81" w14:textId="77777777" w:rsidR="00695D81" w:rsidRPr="005F6ED1" w:rsidRDefault="00695D81" w:rsidP="0067380A">
            <w:pPr>
              <w:pStyle w:val="TableParagraph"/>
              <w:spacing w:before="20" w:line="249" w:lineRule="auto"/>
              <w:ind w:left="450" w:right="98" w:hanging="351"/>
              <w:rPr>
                <w:rFonts w:cstheme="minorHAnsi"/>
                <w:w w:val="105"/>
                <w:sz w:val="18"/>
                <w:szCs w:val="18"/>
                <w:lang w:val="es-CO"/>
              </w:rPr>
            </w:pPr>
          </w:p>
        </w:tc>
      </w:tr>
      <w:tr w:rsidR="00695D81" w:rsidRPr="005F6ED1" w14:paraId="5C37E9CF" w14:textId="77777777" w:rsidTr="0067380A">
        <w:trPr>
          <w:trHeight w:hRule="exact" w:val="860"/>
        </w:trPr>
        <w:tc>
          <w:tcPr>
            <w:tcW w:w="1834" w:type="dxa"/>
            <w:tcBorders>
              <w:top w:val="single" w:sz="3" w:space="0" w:color="000000"/>
            </w:tcBorders>
          </w:tcPr>
          <w:p w14:paraId="21E223D3" w14:textId="77777777" w:rsidR="00695D81" w:rsidRPr="005F6ED1" w:rsidRDefault="00695D81" w:rsidP="0067380A">
            <w:pPr>
              <w:pStyle w:val="TableParagraph"/>
              <w:spacing w:before="109"/>
              <w:ind w:left="100" w:right="24"/>
              <w:rPr>
                <w:rFonts w:cstheme="minorHAnsi"/>
                <w:sz w:val="18"/>
                <w:szCs w:val="18"/>
                <w:lang w:val="es-CO"/>
              </w:rPr>
            </w:pPr>
            <w:r w:rsidRPr="005F6ED1">
              <w:rPr>
                <w:rFonts w:cstheme="minorHAnsi"/>
                <w:w w:val="105"/>
                <w:sz w:val="18"/>
                <w:szCs w:val="18"/>
                <w:lang w:val="es-CO"/>
              </w:rPr>
              <w:t>Salidas finales</w:t>
            </w:r>
          </w:p>
        </w:tc>
        <w:tc>
          <w:tcPr>
            <w:tcW w:w="3706" w:type="dxa"/>
            <w:tcBorders>
              <w:top w:val="single" w:sz="3" w:space="0" w:color="000000"/>
            </w:tcBorders>
          </w:tcPr>
          <w:p w14:paraId="7B85071A" w14:textId="77777777" w:rsidR="00695D81" w:rsidRPr="005F6ED1" w:rsidRDefault="00695D81" w:rsidP="0067380A">
            <w:pPr>
              <w:pStyle w:val="TableParagraph"/>
              <w:tabs>
                <w:tab w:val="left" w:pos="293"/>
              </w:tabs>
              <w:spacing w:before="20" w:line="249" w:lineRule="auto"/>
              <w:ind w:left="293" w:right="98" w:hanging="193"/>
              <w:rPr>
                <w:rFonts w:cstheme="minorHAnsi"/>
                <w:sz w:val="18"/>
                <w:szCs w:val="18"/>
                <w:lang w:val="es-CO"/>
              </w:rPr>
            </w:pPr>
            <w:r w:rsidRPr="005F6ED1">
              <w:rPr>
                <w:rFonts w:cstheme="minorHAnsi"/>
                <w:w w:val="105"/>
                <w:sz w:val="18"/>
                <w:szCs w:val="18"/>
                <w:lang w:val="es-CO"/>
              </w:rPr>
              <w:t>-</w:t>
            </w:r>
            <w:r w:rsidRPr="005F6ED1">
              <w:rPr>
                <w:rFonts w:cstheme="minorHAnsi"/>
                <w:w w:val="105"/>
                <w:sz w:val="18"/>
                <w:szCs w:val="18"/>
                <w:lang w:val="es-CO"/>
              </w:rPr>
              <w:tab/>
              <w:t xml:space="preserve">Resolución 64 IGAC, 2001.  Conceptos </w:t>
            </w:r>
            <w:r w:rsidRPr="005F6ED1">
              <w:rPr>
                <w:rFonts w:cstheme="minorHAnsi"/>
                <w:spacing w:val="24"/>
                <w:w w:val="105"/>
                <w:sz w:val="18"/>
                <w:szCs w:val="18"/>
                <w:lang w:val="es-CO"/>
              </w:rPr>
              <w:t>básicos</w:t>
            </w:r>
            <w:r w:rsidRPr="005F6ED1">
              <w:rPr>
                <w:rFonts w:cstheme="minorHAnsi"/>
                <w:w w:val="105"/>
                <w:sz w:val="18"/>
                <w:szCs w:val="18"/>
                <w:lang w:val="es-CO"/>
              </w:rPr>
              <w:t xml:space="preserve"> </w:t>
            </w:r>
            <w:r w:rsidRPr="005F6ED1">
              <w:rPr>
                <w:rFonts w:cstheme="minorHAnsi"/>
                <w:spacing w:val="4"/>
                <w:w w:val="105"/>
                <w:sz w:val="18"/>
                <w:szCs w:val="18"/>
                <w:lang w:val="es-CO"/>
              </w:rPr>
              <w:t>de</w:t>
            </w:r>
            <w:r w:rsidRPr="005F6ED1">
              <w:rPr>
                <w:rFonts w:cstheme="minorHAnsi"/>
                <w:w w:val="103"/>
                <w:sz w:val="18"/>
                <w:szCs w:val="18"/>
                <w:lang w:val="es-CO"/>
              </w:rPr>
              <w:t xml:space="preserve"> </w:t>
            </w:r>
            <w:r w:rsidRPr="005F6ED1">
              <w:rPr>
                <w:rFonts w:cstheme="minorHAnsi"/>
                <w:w w:val="105"/>
                <w:sz w:val="18"/>
                <w:szCs w:val="18"/>
                <w:lang w:val="es-CO"/>
              </w:rPr>
              <w:t>cartografía IGAC,</w:t>
            </w:r>
            <w:r w:rsidRPr="005F6ED1">
              <w:rPr>
                <w:rFonts w:cstheme="minorHAnsi"/>
                <w:spacing w:val="-26"/>
                <w:w w:val="105"/>
                <w:sz w:val="18"/>
                <w:szCs w:val="18"/>
                <w:lang w:val="es-CO"/>
              </w:rPr>
              <w:t xml:space="preserve"> </w:t>
            </w:r>
            <w:r w:rsidRPr="005F6ED1">
              <w:rPr>
                <w:rFonts w:cstheme="minorHAnsi"/>
                <w:w w:val="105"/>
                <w:sz w:val="18"/>
                <w:szCs w:val="18"/>
                <w:lang w:val="es-CO"/>
              </w:rPr>
              <w:t>1994.</w:t>
            </w:r>
          </w:p>
        </w:tc>
        <w:tc>
          <w:tcPr>
            <w:tcW w:w="3501" w:type="dxa"/>
            <w:tcBorders>
              <w:top w:val="single" w:sz="3" w:space="0" w:color="000000"/>
              <w:right w:val="single" w:sz="3" w:space="0" w:color="000000"/>
            </w:tcBorders>
          </w:tcPr>
          <w:p w14:paraId="396E6C27" w14:textId="577991B0" w:rsidR="00695D81" w:rsidRPr="005F6ED1" w:rsidRDefault="00695D81" w:rsidP="0067380A">
            <w:pPr>
              <w:pStyle w:val="TableParagraph"/>
              <w:spacing w:before="20" w:line="249" w:lineRule="auto"/>
              <w:ind w:left="450" w:right="98" w:hanging="351"/>
              <w:rPr>
                <w:rFonts w:cstheme="minorHAnsi"/>
                <w:sz w:val="18"/>
                <w:szCs w:val="18"/>
                <w:lang w:val="es-CO"/>
              </w:rPr>
            </w:pPr>
            <w:r w:rsidRPr="005F6ED1">
              <w:rPr>
                <w:rFonts w:cstheme="minorHAnsi"/>
                <w:w w:val="105"/>
                <w:sz w:val="18"/>
                <w:szCs w:val="18"/>
                <w:lang w:val="es-CO"/>
              </w:rPr>
              <w:t>-</w:t>
            </w:r>
            <w:r w:rsidRPr="005F6ED1">
              <w:rPr>
                <w:rFonts w:cstheme="minorHAnsi"/>
                <w:w w:val="105"/>
                <w:sz w:val="18"/>
                <w:szCs w:val="18"/>
                <w:lang w:val="es-CO"/>
              </w:rPr>
              <w:tab/>
              <w:t xml:space="preserve">Especificaciones Topográficas y </w:t>
            </w:r>
            <w:r w:rsidRPr="005F6ED1">
              <w:rPr>
                <w:rFonts w:cstheme="minorHAnsi"/>
                <w:sz w:val="18"/>
                <w:szCs w:val="18"/>
                <w:lang w:val="es-CO"/>
              </w:rPr>
              <w:t xml:space="preserve">Manual </w:t>
            </w:r>
            <w:r w:rsidRPr="005F6ED1">
              <w:rPr>
                <w:rFonts w:cstheme="minorHAnsi"/>
                <w:w w:val="105"/>
                <w:sz w:val="18"/>
                <w:szCs w:val="18"/>
                <w:lang w:val="es-CO"/>
              </w:rPr>
              <w:t>Técnico 321, IPGH,</w:t>
            </w:r>
            <w:r w:rsidRPr="005F6ED1">
              <w:rPr>
                <w:rFonts w:cstheme="minorHAnsi"/>
                <w:spacing w:val="-28"/>
                <w:w w:val="105"/>
                <w:sz w:val="18"/>
                <w:szCs w:val="18"/>
                <w:lang w:val="es-CO"/>
              </w:rPr>
              <w:t xml:space="preserve"> </w:t>
            </w:r>
            <w:r w:rsidRPr="005F6ED1">
              <w:rPr>
                <w:rFonts w:cstheme="minorHAnsi"/>
                <w:w w:val="105"/>
                <w:sz w:val="18"/>
                <w:szCs w:val="18"/>
                <w:lang w:val="es-CO"/>
              </w:rPr>
              <w:t>1988.</w:t>
            </w:r>
          </w:p>
        </w:tc>
      </w:tr>
      <w:tr w:rsidR="00695D81" w:rsidRPr="005F6ED1" w14:paraId="148B7DE1" w14:textId="77777777" w:rsidTr="0067380A">
        <w:trPr>
          <w:trHeight w:hRule="exact" w:val="1007"/>
        </w:trPr>
        <w:tc>
          <w:tcPr>
            <w:tcW w:w="1834" w:type="dxa"/>
          </w:tcPr>
          <w:p w14:paraId="68119BA3" w14:textId="77777777" w:rsidR="00695D81" w:rsidRPr="005F6ED1" w:rsidRDefault="00695D81" w:rsidP="0067380A">
            <w:pPr>
              <w:pStyle w:val="TableParagraph"/>
              <w:spacing w:before="6"/>
              <w:rPr>
                <w:rFonts w:cstheme="minorHAnsi"/>
                <w:sz w:val="18"/>
                <w:szCs w:val="18"/>
                <w:lang w:val="es-CO"/>
              </w:rPr>
            </w:pPr>
          </w:p>
          <w:p w14:paraId="068CBC92" w14:textId="77777777" w:rsidR="00695D81" w:rsidRPr="005F6ED1" w:rsidRDefault="00695D81" w:rsidP="0067380A">
            <w:pPr>
              <w:pStyle w:val="TableParagraph"/>
              <w:spacing w:line="249" w:lineRule="auto"/>
              <w:ind w:left="100" w:right="24"/>
              <w:rPr>
                <w:rFonts w:cstheme="minorHAnsi"/>
                <w:sz w:val="18"/>
                <w:szCs w:val="18"/>
                <w:lang w:val="es-CO"/>
              </w:rPr>
            </w:pPr>
            <w:r w:rsidRPr="005F6ED1">
              <w:rPr>
                <w:rFonts w:cstheme="minorHAnsi"/>
                <w:w w:val="105"/>
                <w:sz w:val="18"/>
                <w:szCs w:val="18"/>
                <w:lang w:val="es-CO"/>
              </w:rPr>
              <w:t>Calidad de los datos geográficos</w:t>
            </w:r>
          </w:p>
        </w:tc>
        <w:tc>
          <w:tcPr>
            <w:tcW w:w="3706" w:type="dxa"/>
          </w:tcPr>
          <w:p w14:paraId="602AE648" w14:textId="77777777" w:rsidR="00695D81" w:rsidRPr="005F6ED1" w:rsidRDefault="00695D81" w:rsidP="00427E2F">
            <w:pPr>
              <w:pStyle w:val="TableParagraph"/>
              <w:numPr>
                <w:ilvl w:val="0"/>
                <w:numId w:val="5"/>
              </w:numPr>
              <w:tabs>
                <w:tab w:val="left" w:pos="293"/>
              </w:tabs>
              <w:spacing w:before="1" w:line="247" w:lineRule="auto"/>
              <w:ind w:left="293" w:right="96" w:hanging="193"/>
              <w:rPr>
                <w:rFonts w:cstheme="minorHAnsi"/>
                <w:sz w:val="18"/>
                <w:szCs w:val="18"/>
                <w:lang w:val="es-CO"/>
              </w:rPr>
            </w:pPr>
            <w:r w:rsidRPr="005F6ED1">
              <w:rPr>
                <w:rFonts w:cstheme="minorHAnsi"/>
                <w:w w:val="105"/>
                <w:sz w:val="18"/>
                <w:szCs w:val="18"/>
                <w:lang w:val="es-CO"/>
              </w:rPr>
              <w:t>NTC 5043: Evaluación de calidad de los datos geográficos.</w:t>
            </w:r>
          </w:p>
          <w:p w14:paraId="68D14FAA" w14:textId="77777777" w:rsidR="00695D81" w:rsidRPr="005F6ED1" w:rsidRDefault="00695D81" w:rsidP="00427E2F">
            <w:pPr>
              <w:pStyle w:val="TableParagraph"/>
              <w:numPr>
                <w:ilvl w:val="0"/>
                <w:numId w:val="5"/>
              </w:numPr>
              <w:tabs>
                <w:tab w:val="left" w:pos="293"/>
              </w:tabs>
              <w:spacing w:before="2" w:line="249" w:lineRule="auto"/>
              <w:ind w:left="293" w:right="98" w:hanging="193"/>
              <w:rPr>
                <w:rFonts w:cstheme="minorHAnsi"/>
                <w:sz w:val="18"/>
                <w:szCs w:val="18"/>
                <w:lang w:val="es-CO"/>
              </w:rPr>
            </w:pPr>
            <w:r w:rsidRPr="005F6ED1">
              <w:rPr>
                <w:rFonts w:cstheme="minorHAnsi"/>
                <w:w w:val="105"/>
                <w:sz w:val="18"/>
                <w:szCs w:val="18"/>
                <w:lang w:val="es-CO"/>
              </w:rPr>
              <w:t>DE052/08 Conceptos básicos de calidad – Primera Actualización</w:t>
            </w:r>
          </w:p>
        </w:tc>
        <w:tc>
          <w:tcPr>
            <w:tcW w:w="3501" w:type="dxa"/>
            <w:tcBorders>
              <w:right w:val="single" w:sz="3" w:space="0" w:color="000000"/>
            </w:tcBorders>
          </w:tcPr>
          <w:p w14:paraId="40EA2219" w14:textId="77777777" w:rsidR="00695D81" w:rsidRPr="005F6ED1" w:rsidRDefault="00695D81" w:rsidP="00427E2F">
            <w:pPr>
              <w:pStyle w:val="TableParagraph"/>
              <w:numPr>
                <w:ilvl w:val="0"/>
                <w:numId w:val="4"/>
              </w:numPr>
              <w:tabs>
                <w:tab w:val="left" w:pos="258"/>
              </w:tabs>
              <w:spacing w:before="90"/>
              <w:ind w:left="258" w:hanging="159"/>
              <w:rPr>
                <w:rFonts w:cstheme="minorHAnsi"/>
                <w:sz w:val="18"/>
                <w:szCs w:val="18"/>
                <w:lang w:val="es-CO"/>
              </w:rPr>
            </w:pPr>
            <w:r w:rsidRPr="005F6ED1">
              <w:rPr>
                <w:rFonts w:cstheme="minorHAnsi"/>
                <w:w w:val="105"/>
                <w:sz w:val="18"/>
                <w:szCs w:val="18"/>
                <w:lang w:val="es-CO"/>
              </w:rPr>
              <w:t>ISO</w:t>
            </w:r>
            <w:r w:rsidRPr="005F6ED1">
              <w:rPr>
                <w:rFonts w:cstheme="minorHAnsi"/>
                <w:spacing w:val="-12"/>
                <w:w w:val="105"/>
                <w:sz w:val="18"/>
                <w:szCs w:val="18"/>
                <w:lang w:val="es-CO"/>
              </w:rPr>
              <w:t xml:space="preserve"> </w:t>
            </w:r>
            <w:r w:rsidRPr="005F6ED1">
              <w:rPr>
                <w:rFonts w:cstheme="minorHAnsi"/>
                <w:w w:val="105"/>
                <w:sz w:val="18"/>
                <w:szCs w:val="18"/>
                <w:lang w:val="es-CO"/>
              </w:rPr>
              <w:t>19113:</w:t>
            </w:r>
            <w:r w:rsidRPr="005F6ED1">
              <w:rPr>
                <w:rFonts w:cstheme="minorHAnsi"/>
                <w:spacing w:val="-11"/>
                <w:w w:val="105"/>
                <w:sz w:val="18"/>
                <w:szCs w:val="18"/>
                <w:lang w:val="es-CO"/>
              </w:rPr>
              <w:t xml:space="preserve"> </w:t>
            </w:r>
            <w:r w:rsidRPr="005F6ED1">
              <w:rPr>
                <w:rFonts w:cstheme="minorHAnsi"/>
                <w:w w:val="105"/>
                <w:sz w:val="18"/>
                <w:szCs w:val="18"/>
                <w:lang w:val="es-CO"/>
              </w:rPr>
              <w:t>Principios</w:t>
            </w:r>
            <w:r w:rsidRPr="005F6ED1">
              <w:rPr>
                <w:rFonts w:cstheme="minorHAnsi"/>
                <w:spacing w:val="-12"/>
                <w:w w:val="105"/>
                <w:sz w:val="18"/>
                <w:szCs w:val="18"/>
                <w:lang w:val="es-CO"/>
              </w:rPr>
              <w:t xml:space="preserve"> </w:t>
            </w:r>
            <w:r w:rsidRPr="005F6ED1">
              <w:rPr>
                <w:rFonts w:cstheme="minorHAnsi"/>
                <w:w w:val="105"/>
                <w:sz w:val="18"/>
                <w:szCs w:val="18"/>
                <w:lang w:val="es-CO"/>
              </w:rPr>
              <w:t>de</w:t>
            </w:r>
            <w:r w:rsidRPr="005F6ED1">
              <w:rPr>
                <w:rFonts w:cstheme="minorHAnsi"/>
                <w:spacing w:val="-12"/>
                <w:w w:val="105"/>
                <w:sz w:val="18"/>
                <w:szCs w:val="18"/>
                <w:lang w:val="es-CO"/>
              </w:rPr>
              <w:t xml:space="preserve"> </w:t>
            </w:r>
            <w:r w:rsidRPr="005F6ED1">
              <w:rPr>
                <w:rFonts w:cstheme="minorHAnsi"/>
                <w:w w:val="105"/>
                <w:sz w:val="18"/>
                <w:szCs w:val="18"/>
                <w:lang w:val="es-CO"/>
              </w:rPr>
              <w:t>calidad</w:t>
            </w:r>
          </w:p>
          <w:p w14:paraId="712ADDCA" w14:textId="77777777" w:rsidR="00695D81" w:rsidRPr="005F6ED1" w:rsidRDefault="00695D81" w:rsidP="00427E2F">
            <w:pPr>
              <w:pStyle w:val="TableParagraph"/>
              <w:numPr>
                <w:ilvl w:val="0"/>
                <w:numId w:val="4"/>
              </w:numPr>
              <w:tabs>
                <w:tab w:val="left" w:pos="258"/>
              </w:tabs>
              <w:spacing w:before="6" w:line="249" w:lineRule="auto"/>
              <w:ind w:left="258" w:right="98" w:hanging="159"/>
              <w:rPr>
                <w:rFonts w:cstheme="minorHAnsi"/>
                <w:sz w:val="18"/>
                <w:szCs w:val="18"/>
                <w:lang w:val="es-CO"/>
              </w:rPr>
            </w:pPr>
            <w:r w:rsidRPr="005F6ED1">
              <w:rPr>
                <w:rFonts w:cstheme="minorHAnsi"/>
                <w:w w:val="105"/>
                <w:sz w:val="18"/>
                <w:szCs w:val="18"/>
                <w:lang w:val="es-CO"/>
              </w:rPr>
              <w:t>ISO 19114 -Procedimientos de Evaluación de Calidad.</w:t>
            </w:r>
          </w:p>
        </w:tc>
      </w:tr>
      <w:tr w:rsidR="00695D81" w:rsidRPr="005F6ED1" w14:paraId="08BE67BC" w14:textId="77777777" w:rsidTr="0067380A">
        <w:trPr>
          <w:trHeight w:hRule="exact" w:val="1058"/>
        </w:trPr>
        <w:tc>
          <w:tcPr>
            <w:tcW w:w="1834" w:type="dxa"/>
          </w:tcPr>
          <w:p w14:paraId="4668DF01" w14:textId="77777777" w:rsidR="00695D81" w:rsidRPr="005F6ED1" w:rsidRDefault="00695D81" w:rsidP="0067380A">
            <w:pPr>
              <w:pStyle w:val="TableParagraph"/>
              <w:spacing w:before="6"/>
              <w:rPr>
                <w:rFonts w:cstheme="minorHAnsi"/>
                <w:sz w:val="18"/>
                <w:szCs w:val="18"/>
                <w:lang w:val="es-CO"/>
              </w:rPr>
            </w:pPr>
          </w:p>
          <w:p w14:paraId="40400108" w14:textId="77777777" w:rsidR="00695D81" w:rsidRPr="005F6ED1" w:rsidRDefault="00695D81" w:rsidP="0067380A">
            <w:pPr>
              <w:pStyle w:val="TableParagraph"/>
              <w:ind w:left="100" w:right="24"/>
              <w:rPr>
                <w:rFonts w:cstheme="minorHAnsi"/>
                <w:sz w:val="18"/>
                <w:szCs w:val="18"/>
                <w:lang w:val="es-CO"/>
              </w:rPr>
            </w:pPr>
            <w:r w:rsidRPr="005F6ED1">
              <w:rPr>
                <w:rFonts w:cstheme="minorHAnsi"/>
                <w:w w:val="105"/>
                <w:sz w:val="18"/>
                <w:szCs w:val="18"/>
                <w:lang w:val="es-CO"/>
              </w:rPr>
              <w:t>Metadatos</w:t>
            </w:r>
          </w:p>
        </w:tc>
        <w:tc>
          <w:tcPr>
            <w:tcW w:w="3706" w:type="dxa"/>
          </w:tcPr>
          <w:p w14:paraId="7274574F" w14:textId="77777777" w:rsidR="00695D81" w:rsidRPr="005F6ED1" w:rsidRDefault="00695D81" w:rsidP="00427E2F">
            <w:pPr>
              <w:pStyle w:val="TableParagraph"/>
              <w:numPr>
                <w:ilvl w:val="0"/>
                <w:numId w:val="3"/>
              </w:numPr>
              <w:tabs>
                <w:tab w:val="left" w:pos="293"/>
              </w:tabs>
              <w:ind w:left="293" w:hanging="193"/>
              <w:rPr>
                <w:rFonts w:cstheme="minorHAnsi"/>
                <w:sz w:val="18"/>
                <w:szCs w:val="18"/>
                <w:lang w:val="es-CO"/>
              </w:rPr>
            </w:pPr>
            <w:r w:rsidRPr="005F6ED1">
              <w:rPr>
                <w:rFonts w:cstheme="minorHAnsi"/>
                <w:w w:val="105"/>
                <w:sz w:val="18"/>
                <w:szCs w:val="18"/>
                <w:lang w:val="es-CO"/>
              </w:rPr>
              <w:t>Norma Técnica</w:t>
            </w:r>
            <w:r w:rsidRPr="005F6ED1">
              <w:rPr>
                <w:rFonts w:cstheme="minorHAnsi"/>
                <w:spacing w:val="-29"/>
                <w:w w:val="105"/>
                <w:sz w:val="18"/>
                <w:szCs w:val="18"/>
                <w:lang w:val="es-CO"/>
              </w:rPr>
              <w:t xml:space="preserve"> </w:t>
            </w:r>
            <w:r w:rsidRPr="005F6ED1">
              <w:rPr>
                <w:rFonts w:cstheme="minorHAnsi"/>
                <w:w w:val="105"/>
                <w:sz w:val="18"/>
                <w:szCs w:val="18"/>
                <w:lang w:val="es-CO"/>
              </w:rPr>
              <w:t>NTC4611</w:t>
            </w:r>
          </w:p>
          <w:p w14:paraId="744675DF" w14:textId="54B7C04B" w:rsidR="00695D81" w:rsidRPr="005F6ED1" w:rsidRDefault="00695D81" w:rsidP="00427E2F">
            <w:pPr>
              <w:pStyle w:val="TableParagraph"/>
              <w:numPr>
                <w:ilvl w:val="0"/>
                <w:numId w:val="3"/>
              </w:numPr>
              <w:tabs>
                <w:tab w:val="left" w:pos="293"/>
                <w:tab w:val="left" w:pos="459"/>
                <w:tab w:val="left" w:pos="2146"/>
                <w:tab w:val="left" w:pos="3076"/>
                <w:tab w:val="left" w:pos="3358"/>
              </w:tabs>
              <w:spacing w:before="6" w:line="249" w:lineRule="auto"/>
              <w:ind w:left="293" w:right="96" w:hanging="193"/>
              <w:rPr>
                <w:rFonts w:cstheme="minorHAnsi"/>
                <w:sz w:val="18"/>
                <w:szCs w:val="18"/>
                <w:lang w:val="es-CO"/>
              </w:rPr>
            </w:pPr>
            <w:r w:rsidRPr="005F6ED1">
              <w:rPr>
                <w:rFonts w:cstheme="minorHAnsi"/>
                <w:w w:val="105"/>
                <w:sz w:val="18"/>
                <w:szCs w:val="18"/>
                <w:lang w:val="es-CO"/>
              </w:rPr>
              <w:t>DE054/08 Metadatos geográficos –</w:t>
            </w:r>
            <w:r w:rsidRPr="005F6ED1">
              <w:rPr>
                <w:rFonts w:cstheme="minorHAnsi"/>
                <w:w w:val="105"/>
                <w:sz w:val="18"/>
                <w:szCs w:val="18"/>
                <w:lang w:val="es-CO"/>
              </w:rPr>
              <w:tab/>
            </w:r>
            <w:r w:rsidRPr="005F6ED1">
              <w:rPr>
                <w:rFonts w:cstheme="minorHAnsi"/>
                <w:sz w:val="18"/>
                <w:szCs w:val="18"/>
                <w:lang w:val="es-CO"/>
              </w:rPr>
              <w:t>Segunda</w:t>
            </w:r>
            <w:r w:rsidR="00002436">
              <w:rPr>
                <w:rFonts w:cstheme="minorHAnsi"/>
                <w:sz w:val="18"/>
                <w:szCs w:val="18"/>
                <w:lang w:val="es-CO"/>
              </w:rPr>
              <w:t xml:space="preserve"> </w:t>
            </w:r>
            <w:r w:rsidR="00002436">
              <w:rPr>
                <w:rFonts w:cstheme="minorHAnsi"/>
                <w:w w:val="105"/>
                <w:sz w:val="18"/>
                <w:szCs w:val="18"/>
                <w:lang w:val="es-CO"/>
              </w:rPr>
              <w:t>actualización.</w:t>
            </w:r>
          </w:p>
        </w:tc>
        <w:tc>
          <w:tcPr>
            <w:tcW w:w="3501" w:type="dxa"/>
            <w:tcBorders>
              <w:right w:val="single" w:sz="3" w:space="0" w:color="000000"/>
            </w:tcBorders>
          </w:tcPr>
          <w:p w14:paraId="4E24D5BC" w14:textId="77777777" w:rsidR="00695D81" w:rsidRPr="005F6ED1" w:rsidRDefault="00695D81" w:rsidP="00427E2F">
            <w:pPr>
              <w:pStyle w:val="TableParagraph"/>
              <w:numPr>
                <w:ilvl w:val="0"/>
                <w:numId w:val="2"/>
              </w:numPr>
              <w:tabs>
                <w:tab w:val="left" w:pos="258"/>
              </w:tabs>
              <w:ind w:left="258" w:hanging="159"/>
              <w:rPr>
                <w:rFonts w:cstheme="minorHAnsi"/>
                <w:sz w:val="18"/>
                <w:szCs w:val="18"/>
                <w:lang w:val="es-CO"/>
              </w:rPr>
            </w:pPr>
            <w:r w:rsidRPr="005F6ED1">
              <w:rPr>
                <w:rFonts w:cstheme="minorHAnsi"/>
                <w:w w:val="105"/>
                <w:sz w:val="18"/>
                <w:szCs w:val="18"/>
                <w:lang w:val="es-CO"/>
              </w:rPr>
              <w:t>ISO 19115-2. Metadatos Versión 1 y</w:t>
            </w:r>
            <w:r w:rsidRPr="005F6ED1">
              <w:rPr>
                <w:rFonts w:cstheme="minorHAnsi"/>
                <w:spacing w:val="-4"/>
                <w:w w:val="105"/>
                <w:sz w:val="18"/>
                <w:szCs w:val="18"/>
                <w:lang w:val="es-CO"/>
              </w:rPr>
              <w:t xml:space="preserve"> </w:t>
            </w:r>
            <w:r w:rsidRPr="005F6ED1">
              <w:rPr>
                <w:rFonts w:cstheme="minorHAnsi"/>
                <w:w w:val="105"/>
                <w:sz w:val="18"/>
                <w:szCs w:val="18"/>
                <w:lang w:val="es-CO"/>
              </w:rPr>
              <w:t>2.</w:t>
            </w:r>
          </w:p>
          <w:p w14:paraId="76287286" w14:textId="77777777" w:rsidR="00695D81" w:rsidRPr="005F6ED1" w:rsidRDefault="00695D81" w:rsidP="00427E2F">
            <w:pPr>
              <w:pStyle w:val="TableParagraph"/>
              <w:numPr>
                <w:ilvl w:val="0"/>
                <w:numId w:val="2"/>
              </w:numPr>
              <w:tabs>
                <w:tab w:val="left" w:pos="258"/>
                <w:tab w:val="left" w:pos="488"/>
                <w:tab w:val="left" w:pos="489"/>
              </w:tabs>
              <w:spacing w:before="6" w:line="249" w:lineRule="auto"/>
              <w:ind w:left="258" w:right="98" w:hanging="159"/>
              <w:rPr>
                <w:rFonts w:cstheme="minorHAnsi"/>
                <w:sz w:val="18"/>
                <w:szCs w:val="18"/>
                <w:lang w:val="es-CO"/>
              </w:rPr>
            </w:pPr>
            <w:r w:rsidRPr="005F6ED1">
              <w:rPr>
                <w:rFonts w:cstheme="minorHAnsi"/>
                <w:w w:val="105"/>
                <w:sz w:val="18"/>
                <w:szCs w:val="18"/>
                <w:lang w:val="es-CO"/>
              </w:rPr>
              <w:t>FGDC-STD-001.</w:t>
            </w:r>
            <w:r w:rsidRPr="005F6ED1">
              <w:rPr>
                <w:rFonts w:cstheme="minorHAnsi"/>
                <w:spacing w:val="-12"/>
                <w:w w:val="105"/>
                <w:sz w:val="18"/>
                <w:szCs w:val="18"/>
                <w:lang w:val="es-CO"/>
              </w:rPr>
              <w:t xml:space="preserve"> </w:t>
            </w:r>
            <w:r w:rsidRPr="005F6ED1">
              <w:rPr>
                <w:rFonts w:cstheme="minorHAnsi"/>
                <w:w w:val="105"/>
                <w:sz w:val="18"/>
                <w:szCs w:val="18"/>
                <w:lang w:val="es-CO"/>
              </w:rPr>
              <w:t>Contenido</w:t>
            </w:r>
            <w:r w:rsidRPr="005F6ED1">
              <w:rPr>
                <w:rFonts w:cstheme="minorHAnsi"/>
                <w:spacing w:val="-12"/>
                <w:w w:val="105"/>
                <w:sz w:val="18"/>
                <w:szCs w:val="18"/>
                <w:lang w:val="es-CO"/>
              </w:rPr>
              <w:t xml:space="preserve"> </w:t>
            </w:r>
            <w:r w:rsidRPr="005F6ED1">
              <w:rPr>
                <w:rFonts w:cstheme="minorHAnsi"/>
                <w:w w:val="105"/>
                <w:sz w:val="18"/>
                <w:szCs w:val="18"/>
                <w:lang w:val="es-CO"/>
              </w:rPr>
              <w:t>estándar</w:t>
            </w:r>
            <w:r w:rsidRPr="005F6ED1">
              <w:rPr>
                <w:rFonts w:cstheme="minorHAnsi"/>
                <w:spacing w:val="-12"/>
                <w:w w:val="105"/>
                <w:sz w:val="18"/>
                <w:szCs w:val="18"/>
                <w:lang w:val="es-CO"/>
              </w:rPr>
              <w:t xml:space="preserve"> </w:t>
            </w:r>
            <w:r w:rsidRPr="005F6ED1">
              <w:rPr>
                <w:rFonts w:cstheme="minorHAnsi"/>
                <w:w w:val="105"/>
                <w:sz w:val="18"/>
                <w:szCs w:val="18"/>
                <w:lang w:val="es-CO"/>
              </w:rPr>
              <w:t>Metadatos Espaciales</w:t>
            </w:r>
          </w:p>
        </w:tc>
      </w:tr>
      <w:tr w:rsidR="00695D81" w:rsidRPr="005F6ED1" w14:paraId="3FBDA4C4" w14:textId="77777777" w:rsidTr="0067380A">
        <w:trPr>
          <w:trHeight w:hRule="exact" w:val="1875"/>
        </w:trPr>
        <w:tc>
          <w:tcPr>
            <w:tcW w:w="1834" w:type="dxa"/>
            <w:tcBorders>
              <w:bottom w:val="single" w:sz="3" w:space="0" w:color="000000"/>
            </w:tcBorders>
          </w:tcPr>
          <w:p w14:paraId="0B9E3DE3" w14:textId="77777777" w:rsidR="00695D81" w:rsidRPr="005F6ED1" w:rsidRDefault="00695D81" w:rsidP="0067380A">
            <w:pPr>
              <w:pStyle w:val="TableParagraph"/>
              <w:rPr>
                <w:rFonts w:cstheme="minorHAnsi"/>
                <w:sz w:val="18"/>
                <w:szCs w:val="18"/>
                <w:lang w:val="es-CO"/>
              </w:rPr>
            </w:pPr>
          </w:p>
          <w:p w14:paraId="50B8F5D8" w14:textId="77777777" w:rsidR="00695D81" w:rsidRPr="005F6ED1" w:rsidRDefault="00695D81" w:rsidP="0067380A">
            <w:pPr>
              <w:pStyle w:val="TableParagraph"/>
              <w:spacing w:before="1"/>
              <w:rPr>
                <w:rFonts w:cstheme="minorHAnsi"/>
                <w:sz w:val="18"/>
                <w:szCs w:val="18"/>
                <w:lang w:val="es-CO"/>
              </w:rPr>
            </w:pPr>
          </w:p>
          <w:p w14:paraId="62BC4B24" w14:textId="77777777" w:rsidR="00695D81" w:rsidRPr="005F6ED1" w:rsidRDefault="00695D81" w:rsidP="0067380A">
            <w:pPr>
              <w:pStyle w:val="TableParagraph"/>
              <w:spacing w:line="249" w:lineRule="auto"/>
              <w:ind w:left="100" w:right="24"/>
              <w:rPr>
                <w:rFonts w:cstheme="minorHAnsi"/>
                <w:sz w:val="18"/>
                <w:szCs w:val="18"/>
                <w:lang w:val="es-CO"/>
              </w:rPr>
            </w:pPr>
            <w:r w:rsidRPr="005F6ED1">
              <w:rPr>
                <w:rFonts w:cstheme="minorHAnsi"/>
                <w:w w:val="105"/>
                <w:sz w:val="18"/>
                <w:szCs w:val="18"/>
                <w:lang w:val="es-CO"/>
              </w:rPr>
              <w:t>Servidores de Mapas Web</w:t>
            </w:r>
          </w:p>
        </w:tc>
        <w:tc>
          <w:tcPr>
            <w:tcW w:w="3706" w:type="dxa"/>
            <w:tcBorders>
              <w:bottom w:val="single" w:sz="3" w:space="0" w:color="000000"/>
            </w:tcBorders>
          </w:tcPr>
          <w:p w14:paraId="6C9B7E97" w14:textId="77777777" w:rsidR="00695D81" w:rsidRPr="005F6ED1" w:rsidRDefault="00695D81" w:rsidP="0067380A">
            <w:pPr>
              <w:rPr>
                <w:rFonts w:cstheme="minorHAnsi"/>
                <w:sz w:val="18"/>
                <w:szCs w:val="18"/>
              </w:rPr>
            </w:pPr>
          </w:p>
        </w:tc>
        <w:tc>
          <w:tcPr>
            <w:tcW w:w="3501" w:type="dxa"/>
            <w:tcBorders>
              <w:bottom w:val="single" w:sz="3" w:space="0" w:color="000000"/>
              <w:right w:val="single" w:sz="3" w:space="0" w:color="000000"/>
            </w:tcBorders>
          </w:tcPr>
          <w:p w14:paraId="245450E2" w14:textId="77777777" w:rsidR="00695D81" w:rsidRPr="005F6ED1" w:rsidRDefault="00695D81" w:rsidP="00427E2F">
            <w:pPr>
              <w:pStyle w:val="TableParagraph"/>
              <w:numPr>
                <w:ilvl w:val="0"/>
                <w:numId w:val="1"/>
              </w:numPr>
              <w:tabs>
                <w:tab w:val="left" w:pos="258"/>
              </w:tabs>
              <w:spacing w:before="1"/>
              <w:ind w:left="258" w:hanging="159"/>
              <w:rPr>
                <w:rFonts w:cstheme="minorHAnsi"/>
                <w:sz w:val="18"/>
                <w:szCs w:val="18"/>
                <w:lang w:val="es-CO"/>
              </w:rPr>
            </w:pPr>
            <w:r w:rsidRPr="005F6ED1">
              <w:rPr>
                <w:rFonts w:cstheme="minorHAnsi"/>
                <w:w w:val="105"/>
                <w:sz w:val="18"/>
                <w:szCs w:val="18"/>
                <w:lang w:val="es-CO"/>
              </w:rPr>
              <w:t>ISO</w:t>
            </w:r>
            <w:r w:rsidRPr="005F6ED1">
              <w:rPr>
                <w:rFonts w:cstheme="minorHAnsi"/>
                <w:spacing w:val="-15"/>
                <w:w w:val="105"/>
                <w:sz w:val="18"/>
                <w:szCs w:val="18"/>
                <w:lang w:val="es-CO"/>
              </w:rPr>
              <w:t xml:space="preserve"> </w:t>
            </w:r>
            <w:r w:rsidRPr="005F6ED1">
              <w:rPr>
                <w:rFonts w:cstheme="minorHAnsi"/>
                <w:w w:val="105"/>
                <w:sz w:val="18"/>
                <w:szCs w:val="18"/>
                <w:lang w:val="es-CO"/>
              </w:rPr>
              <w:t>19116.</w:t>
            </w:r>
            <w:r w:rsidRPr="005F6ED1">
              <w:rPr>
                <w:rFonts w:cstheme="minorHAnsi"/>
                <w:spacing w:val="-15"/>
                <w:w w:val="105"/>
                <w:sz w:val="18"/>
                <w:szCs w:val="18"/>
                <w:lang w:val="es-CO"/>
              </w:rPr>
              <w:t xml:space="preserve"> </w:t>
            </w:r>
            <w:r w:rsidRPr="005F6ED1">
              <w:rPr>
                <w:rFonts w:cstheme="minorHAnsi"/>
                <w:w w:val="105"/>
                <w:sz w:val="18"/>
                <w:szCs w:val="18"/>
                <w:lang w:val="es-CO"/>
              </w:rPr>
              <w:t>Servicios</w:t>
            </w:r>
            <w:r w:rsidRPr="005F6ED1">
              <w:rPr>
                <w:rFonts w:cstheme="minorHAnsi"/>
                <w:spacing w:val="-15"/>
                <w:w w:val="105"/>
                <w:sz w:val="18"/>
                <w:szCs w:val="18"/>
                <w:lang w:val="es-CO"/>
              </w:rPr>
              <w:t xml:space="preserve"> </w:t>
            </w:r>
            <w:r w:rsidRPr="005F6ED1">
              <w:rPr>
                <w:rFonts w:cstheme="minorHAnsi"/>
                <w:w w:val="105"/>
                <w:sz w:val="18"/>
                <w:szCs w:val="18"/>
                <w:lang w:val="es-CO"/>
              </w:rPr>
              <w:t>Geoespaciales</w:t>
            </w:r>
          </w:p>
          <w:p w14:paraId="51AFA27A" w14:textId="77777777" w:rsidR="00695D81" w:rsidRPr="005F6ED1" w:rsidRDefault="00695D81" w:rsidP="00427E2F">
            <w:pPr>
              <w:pStyle w:val="TableParagraph"/>
              <w:numPr>
                <w:ilvl w:val="0"/>
                <w:numId w:val="1"/>
              </w:numPr>
              <w:tabs>
                <w:tab w:val="left" w:pos="258"/>
              </w:tabs>
              <w:spacing w:before="5" w:line="249" w:lineRule="auto"/>
              <w:ind w:left="258" w:right="99" w:hanging="159"/>
              <w:rPr>
                <w:rFonts w:cstheme="minorHAnsi"/>
                <w:sz w:val="18"/>
                <w:szCs w:val="18"/>
                <w:lang w:val="es-CO"/>
              </w:rPr>
            </w:pPr>
            <w:r w:rsidRPr="005F6ED1">
              <w:rPr>
                <w:rFonts w:cstheme="minorHAnsi"/>
                <w:w w:val="105"/>
                <w:sz w:val="18"/>
                <w:szCs w:val="18"/>
                <w:lang w:val="es-CO"/>
              </w:rPr>
              <w:t>ISO 19128. Interfaces para Servidores de Mapas Web</w:t>
            </w:r>
          </w:p>
          <w:p w14:paraId="59F8FAE2" w14:textId="77777777" w:rsidR="00695D81" w:rsidRPr="005F6ED1" w:rsidRDefault="00695D81" w:rsidP="0067380A">
            <w:pPr>
              <w:pStyle w:val="TableParagraph"/>
              <w:tabs>
                <w:tab w:val="left" w:pos="258"/>
              </w:tabs>
              <w:spacing w:before="1"/>
              <w:ind w:left="258" w:hanging="159"/>
              <w:rPr>
                <w:rFonts w:cstheme="minorHAnsi"/>
                <w:sz w:val="18"/>
                <w:szCs w:val="18"/>
                <w:lang w:val="es-CO"/>
              </w:rPr>
            </w:pPr>
            <w:r w:rsidRPr="005F6ED1">
              <w:rPr>
                <w:rFonts w:cstheme="minorHAnsi"/>
                <w:w w:val="105"/>
                <w:sz w:val="18"/>
                <w:szCs w:val="18"/>
                <w:lang w:val="es-CO"/>
              </w:rPr>
              <w:t>-</w:t>
            </w:r>
            <w:r w:rsidRPr="005F6ED1">
              <w:rPr>
                <w:rFonts w:cstheme="minorHAnsi"/>
                <w:w w:val="105"/>
                <w:sz w:val="18"/>
                <w:szCs w:val="18"/>
                <w:lang w:val="es-CO"/>
              </w:rPr>
              <w:tab/>
              <w:t xml:space="preserve">OGC   06-042; OGC 06-027r1; OGC </w:t>
            </w:r>
            <w:r w:rsidRPr="005F6ED1">
              <w:rPr>
                <w:rFonts w:cstheme="minorHAnsi"/>
                <w:spacing w:val="8"/>
                <w:w w:val="105"/>
                <w:sz w:val="18"/>
                <w:szCs w:val="18"/>
                <w:lang w:val="es-CO"/>
              </w:rPr>
              <w:t>07</w:t>
            </w:r>
            <w:r w:rsidRPr="005F6ED1">
              <w:rPr>
                <w:rFonts w:cstheme="minorHAnsi"/>
                <w:w w:val="105"/>
                <w:sz w:val="18"/>
                <w:szCs w:val="18"/>
                <w:lang w:val="es-CO"/>
              </w:rPr>
              <w:t>-067r5; OGC 0-045 - Especificaciones WMS, WFS WCS, CSW. Versión 1.3.0, 1.1.0, 1.1.2, 1.0</w:t>
            </w:r>
          </w:p>
        </w:tc>
      </w:tr>
    </w:tbl>
    <w:p w14:paraId="30EB7E94" w14:textId="77777777" w:rsidR="00441916" w:rsidRDefault="00441916" w:rsidP="00695D81">
      <w:pPr>
        <w:pStyle w:val="NoSpacing"/>
        <w:jc w:val="center"/>
        <w:rPr>
          <w:i/>
          <w:sz w:val="18"/>
        </w:rPr>
      </w:pPr>
    </w:p>
    <w:p w14:paraId="6966C5EC" w14:textId="4683CB2D" w:rsidR="00695D81" w:rsidRPr="00436990" w:rsidRDefault="00695D81" w:rsidP="00695D81">
      <w:pPr>
        <w:pStyle w:val="NoSpacing"/>
        <w:jc w:val="center"/>
        <w:rPr>
          <w:i/>
          <w:sz w:val="18"/>
        </w:rPr>
      </w:pPr>
      <w:r w:rsidRPr="00002436">
        <w:rPr>
          <w:b/>
          <w:i/>
          <w:sz w:val="18"/>
        </w:rPr>
        <w:t>Fuente:</w:t>
      </w:r>
      <w:r w:rsidRPr="00436990">
        <w:rPr>
          <w:i/>
          <w:sz w:val="18"/>
        </w:rPr>
        <w:t xml:space="preserve"> “Infraestructura de</w:t>
      </w:r>
      <w:r w:rsidR="002C08AC">
        <w:rPr>
          <w:i/>
          <w:sz w:val="18"/>
        </w:rPr>
        <w:t xml:space="preserve"> d</w:t>
      </w:r>
      <w:r w:rsidRPr="00436990">
        <w:rPr>
          <w:i/>
          <w:sz w:val="18"/>
        </w:rPr>
        <w:t xml:space="preserve">atos </w:t>
      </w:r>
      <w:r w:rsidR="002C08AC">
        <w:rPr>
          <w:i/>
          <w:sz w:val="18"/>
        </w:rPr>
        <w:t>e</w:t>
      </w:r>
      <w:r w:rsidRPr="00436990">
        <w:rPr>
          <w:i/>
          <w:sz w:val="18"/>
        </w:rPr>
        <w:t xml:space="preserve">spaciales del Eje Cafetero (IDEEC): Desde la </w:t>
      </w:r>
      <w:r w:rsidR="002C08AC">
        <w:rPr>
          <w:i/>
          <w:sz w:val="18"/>
        </w:rPr>
        <w:t>r</w:t>
      </w:r>
      <w:r w:rsidRPr="00436990">
        <w:rPr>
          <w:i/>
          <w:sz w:val="18"/>
        </w:rPr>
        <w:t xml:space="preserve">egión construyendo </w:t>
      </w:r>
      <w:r w:rsidR="002C08AC">
        <w:rPr>
          <w:i/>
          <w:sz w:val="18"/>
        </w:rPr>
        <w:t>n</w:t>
      </w:r>
      <w:r w:rsidRPr="00436990">
        <w:rPr>
          <w:i/>
          <w:sz w:val="18"/>
        </w:rPr>
        <w:t>ación”. Lozada Riascos, Carlos Lozada. Pereira, Risaralda.</w:t>
      </w:r>
    </w:p>
    <w:p w14:paraId="26C3DCF5" w14:textId="77777777" w:rsidR="00695D81" w:rsidRDefault="00695D81" w:rsidP="00695D81">
      <w:pPr>
        <w:pStyle w:val="NoSpacing"/>
      </w:pPr>
    </w:p>
    <w:p w14:paraId="001F118E" w14:textId="77777777" w:rsidR="00695D81" w:rsidRDefault="00695D81" w:rsidP="00441916">
      <w:pPr>
        <w:pStyle w:val="Heading3"/>
      </w:pPr>
      <w:bookmarkStart w:id="3293" w:name="_Toc474075196"/>
      <w:bookmarkStart w:id="3294" w:name="_Toc500793565"/>
      <w:r>
        <w:t>Sistemas de Información</w:t>
      </w:r>
      <w:bookmarkEnd w:id="3293"/>
      <w:bookmarkEnd w:id="3294"/>
    </w:p>
    <w:p w14:paraId="42F135A0" w14:textId="77777777" w:rsidR="00695D81" w:rsidRDefault="00695D81" w:rsidP="00695D81">
      <w:pPr>
        <w:pStyle w:val="NoSpacing"/>
      </w:pPr>
    </w:p>
    <w:p w14:paraId="3AA30814" w14:textId="7928CAB9" w:rsidR="00695D81" w:rsidRDefault="00695D81" w:rsidP="00695D81">
      <w:pPr>
        <w:pStyle w:val="NoSpacing"/>
      </w:pPr>
      <w:r>
        <w:lastRenderedPageBreak/>
        <w:t>Tomando como referencia la fundamentación conceptual de Raúl Saroka</w:t>
      </w:r>
      <w:r>
        <w:rPr>
          <w:rStyle w:val="FootnoteReference"/>
        </w:rPr>
        <w:footnoteReference w:id="5"/>
      </w:r>
      <w:r>
        <w:t xml:space="preserve">, se plantea que un sistema de información agrupa recursos humanos, materiales, financieros, tecnológicos, normativos y metodológicos con el propósito de brindar la información suficiente </w:t>
      </w:r>
      <w:r w:rsidR="006016CE">
        <w:t>a</w:t>
      </w:r>
      <w:r>
        <w:t xml:space="preserve"> quienes desarrollan procesos de toma de decisión.  La eficiencia de la información del sistema está sujeta al cumplimiento de una serie de requisitos, de manera que se justifique el empleo de recursos para su producción. Las siguientes son algunas de las características generales con las cuales debe contar un </w:t>
      </w:r>
      <w:r w:rsidR="001301D7">
        <w:t>s</w:t>
      </w:r>
      <w:r>
        <w:t xml:space="preserve">istema de </w:t>
      </w:r>
      <w:r w:rsidR="001301D7">
        <w:t>i</w:t>
      </w:r>
      <w:r>
        <w:t>nformación:</w:t>
      </w:r>
    </w:p>
    <w:p w14:paraId="1B79BE09" w14:textId="77777777" w:rsidR="00695D81" w:rsidRDefault="00695D81" w:rsidP="00695D81">
      <w:pPr>
        <w:pStyle w:val="NoSpacing"/>
      </w:pPr>
    </w:p>
    <w:p w14:paraId="287C1FC9" w14:textId="77777777" w:rsidR="00695D81" w:rsidRDefault="00695D81" w:rsidP="00427E2F">
      <w:pPr>
        <w:pStyle w:val="NoSpacing"/>
        <w:numPr>
          <w:ilvl w:val="0"/>
          <w:numId w:val="39"/>
        </w:numPr>
      </w:pPr>
      <w:r w:rsidRPr="00560B1F">
        <w:rPr>
          <w:b/>
          <w:i/>
        </w:rPr>
        <w:t>Economía:</w:t>
      </w:r>
      <w:r>
        <w:t xml:space="preserve"> El costo de obtener la información debe superar el beneficio esperado.</w:t>
      </w:r>
    </w:p>
    <w:p w14:paraId="3CDC248E" w14:textId="77777777" w:rsidR="00695D81" w:rsidRDefault="00695D81" w:rsidP="00427E2F">
      <w:pPr>
        <w:pStyle w:val="NoSpacing"/>
        <w:numPr>
          <w:ilvl w:val="0"/>
          <w:numId w:val="39"/>
        </w:numPr>
      </w:pPr>
      <w:r w:rsidRPr="00560B1F">
        <w:rPr>
          <w:b/>
          <w:i/>
        </w:rPr>
        <w:t>Oportunidad:</w:t>
      </w:r>
      <w:r>
        <w:t xml:space="preserve"> La información debe estar disponible en el momento que sea requerida.</w:t>
      </w:r>
    </w:p>
    <w:p w14:paraId="647340D0" w14:textId="77777777" w:rsidR="00695D81" w:rsidRDefault="00695D81" w:rsidP="00427E2F">
      <w:pPr>
        <w:pStyle w:val="NoSpacing"/>
        <w:numPr>
          <w:ilvl w:val="0"/>
          <w:numId w:val="39"/>
        </w:numPr>
      </w:pPr>
      <w:r w:rsidRPr="00560B1F">
        <w:rPr>
          <w:b/>
          <w:i/>
        </w:rPr>
        <w:t>Utilidad:</w:t>
      </w:r>
      <w:r>
        <w:t xml:space="preserve"> Toda salida del sistema debe satisfacer una necesidad.</w:t>
      </w:r>
    </w:p>
    <w:p w14:paraId="348A549D" w14:textId="77777777" w:rsidR="00695D81" w:rsidRDefault="00695D81" w:rsidP="00427E2F">
      <w:pPr>
        <w:pStyle w:val="NoSpacing"/>
        <w:numPr>
          <w:ilvl w:val="0"/>
          <w:numId w:val="39"/>
        </w:numPr>
      </w:pPr>
      <w:r w:rsidRPr="00560B1F">
        <w:rPr>
          <w:b/>
          <w:i/>
        </w:rPr>
        <w:t>Comparabilidad:</w:t>
      </w:r>
      <w:r>
        <w:t xml:space="preserve"> La información debe ser comparable en espacio, tiempo y alcance.</w:t>
      </w:r>
    </w:p>
    <w:p w14:paraId="39DCD7D6" w14:textId="77777777" w:rsidR="00695D81" w:rsidRDefault="00695D81" w:rsidP="00427E2F">
      <w:pPr>
        <w:pStyle w:val="NoSpacing"/>
        <w:numPr>
          <w:ilvl w:val="0"/>
          <w:numId w:val="39"/>
        </w:numPr>
      </w:pPr>
      <w:r w:rsidRPr="00560B1F">
        <w:rPr>
          <w:b/>
          <w:i/>
        </w:rPr>
        <w:t>Flexibilidad:</w:t>
      </w:r>
      <w:r>
        <w:t xml:space="preserve"> Todo sistema debe ser adaptable a los cambios del sistema-objeto.</w:t>
      </w:r>
    </w:p>
    <w:p w14:paraId="68510D8C" w14:textId="77777777" w:rsidR="00695D81" w:rsidRDefault="00695D81" w:rsidP="00427E2F">
      <w:pPr>
        <w:pStyle w:val="NoSpacing"/>
        <w:numPr>
          <w:ilvl w:val="0"/>
          <w:numId w:val="39"/>
        </w:numPr>
      </w:pPr>
      <w:r w:rsidRPr="00560B1F">
        <w:rPr>
          <w:b/>
          <w:i/>
        </w:rPr>
        <w:t>Claridad:</w:t>
      </w:r>
      <w:r>
        <w:t xml:space="preserve"> La información debe corresponder con el nivel técnico e intelectual del destinatario.</w:t>
      </w:r>
    </w:p>
    <w:p w14:paraId="0881A7C7" w14:textId="77777777" w:rsidR="00695D81" w:rsidRDefault="00695D81" w:rsidP="00427E2F">
      <w:pPr>
        <w:pStyle w:val="NoSpacing"/>
        <w:numPr>
          <w:ilvl w:val="0"/>
          <w:numId w:val="39"/>
        </w:numPr>
      </w:pPr>
      <w:r w:rsidRPr="00560B1F">
        <w:rPr>
          <w:b/>
          <w:i/>
        </w:rPr>
        <w:t>Confiabilidad:</w:t>
      </w:r>
      <w:r>
        <w:t xml:space="preserve"> La información debe ser lo suficientemente confiable para soportar decisiones.</w:t>
      </w:r>
    </w:p>
    <w:p w14:paraId="710E30B1" w14:textId="77777777" w:rsidR="00695D81" w:rsidRDefault="00695D81" w:rsidP="00695D81">
      <w:pPr>
        <w:pStyle w:val="NoSpacing"/>
      </w:pPr>
    </w:p>
    <w:p w14:paraId="486EE75E" w14:textId="77777777" w:rsidR="00695D81" w:rsidRDefault="00695D81" w:rsidP="00695D81">
      <w:pPr>
        <w:pStyle w:val="NoSpacing"/>
      </w:pPr>
    </w:p>
    <w:p w14:paraId="61AEDEBB" w14:textId="77777777" w:rsidR="00695D81" w:rsidRDefault="00695D81" w:rsidP="00441916">
      <w:pPr>
        <w:pStyle w:val="Heading3"/>
      </w:pPr>
      <w:bookmarkStart w:id="3295" w:name="_Toc474075197"/>
      <w:bookmarkStart w:id="3296" w:name="_Toc500793566"/>
      <w:r>
        <w:t>Funciones de un sistema de información</w:t>
      </w:r>
      <w:bookmarkEnd w:id="3295"/>
      <w:bookmarkEnd w:id="3296"/>
    </w:p>
    <w:p w14:paraId="0CA3A71F" w14:textId="77777777" w:rsidR="00695D81" w:rsidRDefault="00695D81" w:rsidP="00695D81">
      <w:pPr>
        <w:pStyle w:val="NoSpacing"/>
      </w:pPr>
    </w:p>
    <w:p w14:paraId="7D4EF50C" w14:textId="77777777" w:rsidR="00695D81" w:rsidRDefault="00695D81" w:rsidP="00695D81">
      <w:pPr>
        <w:pStyle w:val="NoSpacing"/>
      </w:pPr>
      <w:r>
        <w:t>Las siguientes son las funciones que pueden realizarse en un sistema de información:</w:t>
      </w:r>
    </w:p>
    <w:p w14:paraId="591BD4AE" w14:textId="77777777" w:rsidR="00695D81" w:rsidRDefault="00695D81" w:rsidP="00695D81">
      <w:pPr>
        <w:pStyle w:val="NoSpacing"/>
      </w:pPr>
    </w:p>
    <w:p w14:paraId="1BBAF2DA" w14:textId="77777777" w:rsidR="00695D81" w:rsidRPr="00936F4B" w:rsidRDefault="00695D81" w:rsidP="00695D81">
      <w:pPr>
        <w:pStyle w:val="NoSpacing"/>
        <w:rPr>
          <w:b/>
          <w:i/>
        </w:rPr>
      </w:pPr>
      <w:r w:rsidRPr="00936F4B">
        <w:rPr>
          <w:b/>
          <w:i/>
        </w:rPr>
        <w:t>Recolección</w:t>
      </w:r>
    </w:p>
    <w:p w14:paraId="6E034E4A" w14:textId="77777777" w:rsidR="00695D81" w:rsidRDefault="00695D81" w:rsidP="00695D81">
      <w:pPr>
        <w:pStyle w:val="NoSpacing"/>
      </w:pPr>
    </w:p>
    <w:p w14:paraId="0FDF5676" w14:textId="77777777" w:rsidR="00695D81" w:rsidRDefault="00695D81" w:rsidP="00695D81">
      <w:pPr>
        <w:pStyle w:val="NoSpacing"/>
      </w:pPr>
      <w:r>
        <w:lastRenderedPageBreak/>
        <w:t>Esta función abarca la captura y el registro de los datos. Es con frecuencia la función más costosa del sistema y susceptible a la generación de errores. Sin embargo, la aplicación de nuevas tecnologías de captura de datos ha atenuado dicha susceptibilidad.  Por otra parte, capturar los datos tan cerca de la fuente como sea posible repercute en una disminución de costos y de errores.</w:t>
      </w:r>
    </w:p>
    <w:p w14:paraId="06049DCD" w14:textId="77777777" w:rsidR="00695D81" w:rsidRDefault="00695D81" w:rsidP="00695D81">
      <w:pPr>
        <w:pStyle w:val="NoSpacing"/>
      </w:pPr>
    </w:p>
    <w:p w14:paraId="7A266609" w14:textId="77777777" w:rsidR="00695D81" w:rsidRPr="00936F4B" w:rsidRDefault="00695D81" w:rsidP="00695D81">
      <w:pPr>
        <w:pStyle w:val="NoSpacing"/>
        <w:rPr>
          <w:b/>
          <w:i/>
        </w:rPr>
      </w:pPr>
      <w:r w:rsidRPr="00936F4B">
        <w:rPr>
          <w:b/>
          <w:i/>
        </w:rPr>
        <w:t>Clasificación</w:t>
      </w:r>
    </w:p>
    <w:p w14:paraId="2E2559B0" w14:textId="77777777" w:rsidR="00695D81" w:rsidRDefault="00695D81" w:rsidP="00695D81">
      <w:pPr>
        <w:pStyle w:val="NoSpacing"/>
      </w:pPr>
    </w:p>
    <w:p w14:paraId="69EE767F" w14:textId="77777777" w:rsidR="00695D81" w:rsidRDefault="00695D81" w:rsidP="00695D81">
      <w:pPr>
        <w:pStyle w:val="NoSpacing"/>
      </w:pPr>
      <w:r>
        <w:t>Esta función es equivalente a identificar los datos, agruparlos en conjuntos homogéneos y ordenarlos conforme a las necesidades del uso que se hará de ellos. Aunque el almacenamiento de datos en archivos computarizados ha permitido alcanzar un nivel de refinamiento en este aspecto, el diseño del sistema de clasificación debe ser consistente con la forma de recuperación de la información de la que dispondrá el usuario, por lo que no puede definirse adecuadamente si no se comprenden claramente los procesos de decisión.</w:t>
      </w:r>
    </w:p>
    <w:p w14:paraId="7C44E3DD" w14:textId="77777777" w:rsidR="00695D81" w:rsidRDefault="00695D81" w:rsidP="00695D81">
      <w:pPr>
        <w:pStyle w:val="NoSpacing"/>
      </w:pPr>
    </w:p>
    <w:p w14:paraId="79E68D8B" w14:textId="77777777" w:rsidR="00695D81" w:rsidRPr="00936F4B" w:rsidRDefault="00695D81" w:rsidP="00695D81">
      <w:pPr>
        <w:pStyle w:val="NoSpacing"/>
        <w:rPr>
          <w:b/>
          <w:i/>
        </w:rPr>
      </w:pPr>
      <w:r w:rsidRPr="00936F4B">
        <w:rPr>
          <w:b/>
          <w:i/>
        </w:rPr>
        <w:t>Compresión</w:t>
      </w:r>
    </w:p>
    <w:p w14:paraId="1CD0FBDE" w14:textId="77777777" w:rsidR="00695D81" w:rsidRDefault="00695D81" w:rsidP="00695D81">
      <w:pPr>
        <w:pStyle w:val="NoSpacing"/>
      </w:pPr>
    </w:p>
    <w:p w14:paraId="185B3C8E" w14:textId="6BF1CAA6" w:rsidR="00695D81" w:rsidRDefault="00695D81" w:rsidP="00695D81">
      <w:pPr>
        <w:pStyle w:val="NoSpacing"/>
      </w:pPr>
      <w:r>
        <w:t>Mediante esta función se reduce el volumen de los datos sin que necesariamente se disminuya la información que proporcionarán a su destinatario</w:t>
      </w:r>
      <w:r w:rsidR="002A2576">
        <w:t>;</w:t>
      </w:r>
      <w:r>
        <w:t xml:space="preserve"> por el contrario, generalmente aumenta o hace más expresivo el contenido informativo de los datos. Existen varios métodos que permiten la realización de la compresión:</w:t>
      </w:r>
    </w:p>
    <w:p w14:paraId="7F2EE34E" w14:textId="77777777" w:rsidR="00695D81" w:rsidRDefault="00695D81" w:rsidP="00695D81">
      <w:pPr>
        <w:pStyle w:val="NoSpacing"/>
      </w:pPr>
    </w:p>
    <w:p w14:paraId="44D331BB" w14:textId="77777777" w:rsidR="00695D81" w:rsidRDefault="00695D81" w:rsidP="00427E2F">
      <w:pPr>
        <w:pStyle w:val="NoSpacing"/>
        <w:numPr>
          <w:ilvl w:val="0"/>
          <w:numId w:val="40"/>
        </w:numPr>
      </w:pPr>
      <w:r w:rsidRPr="00936F4B">
        <w:rPr>
          <w:b/>
          <w:i/>
        </w:rPr>
        <w:t>Agregación.</w:t>
      </w:r>
      <w:r>
        <w:t xml:space="preserve"> Mediante la agregación se acumulan informaciones de detalle para obtener información consolidada de más alto nivel.</w:t>
      </w:r>
    </w:p>
    <w:p w14:paraId="7527994A" w14:textId="77777777" w:rsidR="00695D81" w:rsidRDefault="00695D81" w:rsidP="00427E2F">
      <w:pPr>
        <w:pStyle w:val="NoSpacing"/>
        <w:numPr>
          <w:ilvl w:val="0"/>
          <w:numId w:val="40"/>
        </w:numPr>
      </w:pPr>
      <w:r w:rsidRPr="00936F4B">
        <w:rPr>
          <w:b/>
          <w:i/>
        </w:rPr>
        <w:t>Filtrado.</w:t>
      </w:r>
      <w:r>
        <w:t xml:space="preserve"> El filtrado permite eliminar información no significativa.</w:t>
      </w:r>
    </w:p>
    <w:p w14:paraId="0B309B3B" w14:textId="7A6C8E27" w:rsidR="00695D81" w:rsidRDefault="00695D81" w:rsidP="00427E2F">
      <w:pPr>
        <w:pStyle w:val="NoSpacing"/>
        <w:numPr>
          <w:ilvl w:val="0"/>
          <w:numId w:val="40"/>
        </w:numPr>
      </w:pPr>
      <w:r w:rsidRPr="00936F4B">
        <w:rPr>
          <w:b/>
          <w:i/>
        </w:rPr>
        <w:t>Uso de medidas estadísticas.</w:t>
      </w:r>
      <w:r>
        <w:t xml:space="preserve"> Las medidas estadísticas, como la media, la mediana, la moda, los </w:t>
      </w:r>
      <w:r w:rsidR="00071CF8">
        <w:t>cuartiles y el rango</w:t>
      </w:r>
      <w:r>
        <w:t>, describen el comportamiento pronosticado o real de variables probabilísticas.</w:t>
      </w:r>
    </w:p>
    <w:p w14:paraId="62BFD6E9" w14:textId="77777777" w:rsidR="00695D81" w:rsidRDefault="00695D81" w:rsidP="00695D81">
      <w:pPr>
        <w:pStyle w:val="NoSpacing"/>
      </w:pPr>
    </w:p>
    <w:p w14:paraId="74A4967D" w14:textId="77777777" w:rsidR="00695D81" w:rsidRDefault="00695D81" w:rsidP="00695D81">
      <w:pPr>
        <w:pStyle w:val="NoSpacing"/>
      </w:pPr>
      <w:r>
        <w:t>Es fundamental que los sistemas de información tengan elementos que actúen como compresores, es decir, que se proyecten para recibir más información de la que transmiten.</w:t>
      </w:r>
    </w:p>
    <w:p w14:paraId="692E1E30" w14:textId="77777777" w:rsidR="00695D81" w:rsidRDefault="00695D81" w:rsidP="00695D81">
      <w:pPr>
        <w:pStyle w:val="NoSpacing"/>
      </w:pPr>
    </w:p>
    <w:p w14:paraId="2948FD1E" w14:textId="77777777" w:rsidR="00695D81" w:rsidRPr="00D42E44" w:rsidRDefault="00695D81" w:rsidP="00695D81">
      <w:pPr>
        <w:pStyle w:val="NoSpacing"/>
        <w:rPr>
          <w:b/>
          <w:i/>
        </w:rPr>
      </w:pPr>
      <w:r w:rsidRPr="00D42E44">
        <w:rPr>
          <w:b/>
          <w:i/>
        </w:rPr>
        <w:t>Almacenamiento</w:t>
      </w:r>
    </w:p>
    <w:p w14:paraId="70232E07" w14:textId="77777777" w:rsidR="00695D81" w:rsidRDefault="00695D81" w:rsidP="00695D81">
      <w:pPr>
        <w:pStyle w:val="NoSpacing"/>
      </w:pPr>
    </w:p>
    <w:p w14:paraId="10A9C359" w14:textId="07FA8B97" w:rsidR="00695D81" w:rsidRDefault="00695D81" w:rsidP="00695D81">
      <w:pPr>
        <w:pStyle w:val="NoSpacing"/>
      </w:pPr>
      <w:r>
        <w:lastRenderedPageBreak/>
        <w:t>Esta función integra la conservación física de los datos con su adecuada protección. Si bien no todos los datos que procesa un sistema son conservados en dispositivos de computación, son estos los que soportan el banco de datos de las organizaciones. En materia de archivos computarizados, la teoría y la práctica del diseño, la generación, el mantenimiento, la reorganización y la consulta d</w:t>
      </w:r>
      <w:r w:rsidR="00515E0B">
        <w:t>e estructura de bases de datos han</w:t>
      </w:r>
      <w:r>
        <w:t xml:space="preserve"> alcanzado un alto grado de eficiencia y sofisticación. Sin embargo, incluso para las organizaciones de mayor envergadura en el mundo, la tecnología de computación permite una capacidad virtualmente ilimitada para mantener un banco de datos en condiciones de ser consultado de manera inmediata.    </w:t>
      </w:r>
    </w:p>
    <w:p w14:paraId="695B466B" w14:textId="77777777" w:rsidR="00515E0B" w:rsidRDefault="00515E0B" w:rsidP="00695D81">
      <w:pPr>
        <w:pStyle w:val="NoSpacing"/>
      </w:pPr>
    </w:p>
    <w:p w14:paraId="5BB7EA19" w14:textId="77777777" w:rsidR="00695D81" w:rsidRDefault="00695D81" w:rsidP="00695D81">
      <w:pPr>
        <w:pStyle w:val="NoSpacing"/>
      </w:pPr>
      <w:r>
        <w:t>Los sistemas de información, mediante la función de almacenamiento, conforman la memoria de las organizaciones. De igual manera, la actualización de dicha memoria transforma simbólicamente la base de datos en una imagen organizacional actualizada.</w:t>
      </w:r>
    </w:p>
    <w:p w14:paraId="399CA6D6" w14:textId="77777777" w:rsidR="00695D81" w:rsidRDefault="00695D81" w:rsidP="00695D81">
      <w:pPr>
        <w:pStyle w:val="NoSpacing"/>
      </w:pPr>
    </w:p>
    <w:p w14:paraId="49B92CD8" w14:textId="77777777" w:rsidR="00695D81" w:rsidRPr="00D42E44" w:rsidRDefault="00695D81" w:rsidP="00695D81">
      <w:pPr>
        <w:pStyle w:val="NoSpacing"/>
        <w:rPr>
          <w:b/>
          <w:i/>
        </w:rPr>
      </w:pPr>
      <w:r w:rsidRPr="00D42E44">
        <w:rPr>
          <w:b/>
          <w:i/>
        </w:rPr>
        <w:t xml:space="preserve">Recuperación     </w:t>
      </w:r>
    </w:p>
    <w:p w14:paraId="5FFA30C9" w14:textId="77777777" w:rsidR="00695D81" w:rsidRDefault="00695D81" w:rsidP="00695D81">
      <w:pPr>
        <w:pStyle w:val="NoSpacing"/>
      </w:pPr>
    </w:p>
    <w:p w14:paraId="1C2E7274" w14:textId="4E28D4EB" w:rsidR="00695D81" w:rsidRDefault="00695D81" w:rsidP="00695D81">
      <w:pPr>
        <w:pStyle w:val="NoSpacing"/>
      </w:pPr>
      <w:r>
        <w:t>Esta función pretende suministrar el acceso a la base de datos y requiere un apropiado sistema de clasificación. Las aplicaciones donde la recuperación se realiza en tiempo real, la realizan en el mismo mom</w:t>
      </w:r>
      <w:r w:rsidR="00FF0FED">
        <w:t>ento de ocurrencia del hecho donde se</w:t>
      </w:r>
      <w:r>
        <w:t xml:space="preserve"> genera la necesidad de recuperación o actualización, de manera que la computadora interviene en alguna parte de la ejecución de la transacción que demanda el uso o actualización de los datos.  </w:t>
      </w:r>
    </w:p>
    <w:p w14:paraId="3CE9810A" w14:textId="77777777" w:rsidR="00695D81" w:rsidRDefault="00695D81" w:rsidP="00695D81">
      <w:pPr>
        <w:pStyle w:val="NoSpacing"/>
      </w:pPr>
    </w:p>
    <w:p w14:paraId="65083F9C" w14:textId="77777777" w:rsidR="00695D81" w:rsidRPr="00D42E44" w:rsidRDefault="00695D81" w:rsidP="00695D81">
      <w:pPr>
        <w:pStyle w:val="NoSpacing"/>
        <w:rPr>
          <w:b/>
          <w:i/>
        </w:rPr>
      </w:pPr>
      <w:r w:rsidRPr="00D42E44">
        <w:rPr>
          <w:b/>
          <w:i/>
        </w:rPr>
        <w:t>Procesamiento</w:t>
      </w:r>
    </w:p>
    <w:p w14:paraId="087D41DB" w14:textId="77777777" w:rsidR="00695D81" w:rsidRDefault="00695D81" w:rsidP="00695D81">
      <w:pPr>
        <w:pStyle w:val="NoSpacing"/>
      </w:pPr>
    </w:p>
    <w:p w14:paraId="48541D8A" w14:textId="77777777" w:rsidR="00695D81" w:rsidRDefault="00695D81" w:rsidP="00695D81">
      <w:pPr>
        <w:pStyle w:val="NoSpacing"/>
      </w:pPr>
      <w:r>
        <w:t>Como todo sistema, un sistema de información transforma entradas en salidas a través de un proceso. Sin importar los recursos humanos o tecnológicos empleados, esta transformación realizada a través de operaciones, como clasificaciones, cómputos, relaciones, agregaciones cálculos y transcripciones, que procuran convertir datos en información, dándoles valor y significado para el usuario.  Esta función implica la modificación de la base de datos para su actualización.</w:t>
      </w:r>
    </w:p>
    <w:p w14:paraId="5DFE0CB3" w14:textId="77777777" w:rsidR="00695D81" w:rsidRDefault="00695D81" w:rsidP="00695D81">
      <w:pPr>
        <w:pStyle w:val="NoSpacing"/>
      </w:pPr>
    </w:p>
    <w:p w14:paraId="763A197F" w14:textId="77777777" w:rsidR="00695D81" w:rsidRDefault="00695D81" w:rsidP="00695D81">
      <w:pPr>
        <w:pStyle w:val="NoSpacing"/>
      </w:pPr>
    </w:p>
    <w:p w14:paraId="2DF1219D" w14:textId="77777777" w:rsidR="00695D81" w:rsidRPr="00D42E44" w:rsidRDefault="00695D81" w:rsidP="00695D81">
      <w:pPr>
        <w:pStyle w:val="NoSpacing"/>
        <w:rPr>
          <w:b/>
          <w:i/>
        </w:rPr>
      </w:pPr>
      <w:r w:rsidRPr="00D42E44">
        <w:rPr>
          <w:b/>
          <w:i/>
        </w:rPr>
        <w:t>Transmisión</w:t>
      </w:r>
    </w:p>
    <w:p w14:paraId="16A33CE9" w14:textId="77777777" w:rsidR="00695D81" w:rsidRDefault="00695D81" w:rsidP="00695D81">
      <w:pPr>
        <w:pStyle w:val="NoSpacing"/>
      </w:pPr>
    </w:p>
    <w:p w14:paraId="0F6464F4" w14:textId="77777777" w:rsidR="00695D81" w:rsidRDefault="00695D81" w:rsidP="00695D81">
      <w:pPr>
        <w:pStyle w:val="NoSpacing"/>
      </w:pPr>
      <w:r>
        <w:t>Ya sea por traslado físico del sostén de los datos o por la trasmisión de señales, esta función soporta la comunicación entre puntos geográficos distantes y está vinculada con la tecnología de comunicaciones. Es posible descentralizar las bases de datos y los recursos de computación sin perder integración de los sistemas y archivos o caer en costosas redundancias, ya que existen facilidades para transmitir datos entre distintos puntos físicos, manteniendo grados similares de actualización de las bases de datos.</w:t>
      </w:r>
    </w:p>
    <w:p w14:paraId="1981A1DC" w14:textId="77777777" w:rsidR="00695D81" w:rsidRDefault="00695D81" w:rsidP="00695D81">
      <w:pPr>
        <w:pStyle w:val="NoSpacing"/>
      </w:pPr>
    </w:p>
    <w:p w14:paraId="1D2B37C3" w14:textId="77777777" w:rsidR="00695D81" w:rsidRPr="00D42E44" w:rsidRDefault="00695D81" w:rsidP="00695D81">
      <w:pPr>
        <w:pStyle w:val="NoSpacing"/>
        <w:rPr>
          <w:b/>
          <w:i/>
        </w:rPr>
      </w:pPr>
      <w:r w:rsidRPr="00D42E44">
        <w:rPr>
          <w:b/>
          <w:i/>
        </w:rPr>
        <w:t>Exhibición</w:t>
      </w:r>
    </w:p>
    <w:p w14:paraId="1E06E838" w14:textId="77777777" w:rsidR="00695D81" w:rsidRDefault="00695D81" w:rsidP="00695D81">
      <w:pPr>
        <w:pStyle w:val="NoSpacing"/>
      </w:pPr>
    </w:p>
    <w:p w14:paraId="0A075E8D" w14:textId="77777777" w:rsidR="00695D81" w:rsidRDefault="00695D81" w:rsidP="00695D81">
      <w:pPr>
        <w:pStyle w:val="NoSpacing"/>
      </w:pPr>
      <w:r>
        <w:t>A diferencia de todas las funciones mencionadas anteriormente, que no producen resultados visibles para el usuario, esta función debe proporcionar una salida de información legible y útil para el destinatario, exponiendo la información en una pantalla de representación visual, de forma impresa u otros dispositivos.</w:t>
      </w:r>
    </w:p>
    <w:p w14:paraId="57C2EF29" w14:textId="77777777" w:rsidR="00695D81" w:rsidRDefault="00695D81" w:rsidP="00695D81">
      <w:pPr>
        <w:pStyle w:val="NoSpacing"/>
      </w:pPr>
    </w:p>
    <w:p w14:paraId="6C5DCA9D" w14:textId="2D2166E2" w:rsidR="00695D81" w:rsidRDefault="00695D81" w:rsidP="00695D81">
      <w:pPr>
        <w:pStyle w:val="NoSpacing"/>
      </w:pPr>
      <w:r>
        <w:t>La importancia de la presentación de resultados radica en que aparezcan significativos ante los ojos del usuario, para reducir su ignorancia al respecto e inducir a la acción. El problema central de la mayoría de los sistemas de información ineficientes no reside en la falta de información sino en el ocultamiento o enmascaramiento de la misma, obligando al usuario a hurgar para encontrar los datos que</w:t>
      </w:r>
      <w:r w:rsidR="00A02057">
        <w:t>,</w:t>
      </w:r>
      <w:r>
        <w:t xml:space="preserve"> para él</w:t>
      </w:r>
      <w:r w:rsidR="00A02057">
        <w:t>,</w:t>
      </w:r>
      <w:r>
        <w:t xml:space="preserve"> constituyen información. Esto evidencia la importancia, tanto de la función de compresión como de la precisa determinación de las necesidades informativas. </w:t>
      </w:r>
    </w:p>
    <w:p w14:paraId="6532D741" w14:textId="77777777" w:rsidR="00695D81" w:rsidRDefault="00695D81" w:rsidP="00695D81">
      <w:pPr>
        <w:pStyle w:val="NoSpacing"/>
      </w:pPr>
    </w:p>
    <w:p w14:paraId="348250E2" w14:textId="77777777" w:rsidR="00695D81" w:rsidRDefault="00695D81" w:rsidP="00441916">
      <w:pPr>
        <w:pStyle w:val="Heading3"/>
      </w:pPr>
      <w:bookmarkStart w:id="3297" w:name="_Toc474075198"/>
      <w:bookmarkStart w:id="3298" w:name="_Toc500793567"/>
      <w:r>
        <w:t>Sistema de regulación y control</w:t>
      </w:r>
      <w:bookmarkEnd w:id="3297"/>
      <w:bookmarkEnd w:id="3298"/>
      <w:r>
        <w:t xml:space="preserve"> </w:t>
      </w:r>
    </w:p>
    <w:p w14:paraId="0665AB06" w14:textId="77777777" w:rsidR="00695D81" w:rsidRDefault="00695D81" w:rsidP="00695D81">
      <w:pPr>
        <w:pStyle w:val="NoSpacing"/>
      </w:pPr>
    </w:p>
    <w:p w14:paraId="055EAC25" w14:textId="77777777" w:rsidR="00695D81" w:rsidRDefault="00695D81" w:rsidP="00695D81">
      <w:pPr>
        <w:pStyle w:val="NoSpacing"/>
      </w:pPr>
      <w:r>
        <w:t>La flexibilidad entendida como la capacidad de adaptarse al cambio es requisito para el éxito organizacional, pero para adaptarse a los cambios es necesario detectarlos cuanto antes. La información de factores internos y externos debe ser generada de manera oportuna y exhibida en el tablero de comando de la organización. El sistema de información se convierte en el rol estratégico de asegurar la máxima flexibilidad de la organización para adaptarse a cambios de contexto. Para el cumplimiento de este rol, el sistema de información es la pieza fundamental de un sistema de regulación y control aplicado a la organización.</w:t>
      </w:r>
    </w:p>
    <w:p w14:paraId="18F07D0B" w14:textId="77777777" w:rsidR="00695D81" w:rsidRDefault="00695D81" w:rsidP="00695D81">
      <w:pPr>
        <w:pStyle w:val="NoSpacing"/>
      </w:pPr>
      <w:r>
        <w:lastRenderedPageBreak/>
        <w:t>En la siguiente imagen, se aprecian los componentes de modelo de sistema de regulación y control:</w:t>
      </w:r>
    </w:p>
    <w:p w14:paraId="227A6A30" w14:textId="77777777" w:rsidR="001003E0" w:rsidRDefault="001003E0" w:rsidP="00695D81">
      <w:pPr>
        <w:pStyle w:val="NoSpacing"/>
      </w:pPr>
    </w:p>
    <w:p w14:paraId="49E11B86" w14:textId="1A58FD50" w:rsidR="00DB0805" w:rsidRDefault="00DB0805" w:rsidP="00DB0805">
      <w:pPr>
        <w:pStyle w:val="Caption"/>
        <w:jc w:val="center"/>
      </w:pPr>
      <w:bookmarkStart w:id="3299" w:name="_Toc482730671"/>
      <w:r>
        <w:t xml:space="preserve">Figura </w:t>
      </w:r>
      <w:r w:rsidR="004E050C">
        <w:fldChar w:fldCharType="begin"/>
      </w:r>
      <w:r w:rsidR="004E050C">
        <w:instrText xml:space="preserve"> SEQ Figura \* ARABIC </w:instrText>
      </w:r>
      <w:r w:rsidR="004E050C">
        <w:fldChar w:fldCharType="separate"/>
      </w:r>
      <w:r w:rsidR="00BA1763">
        <w:rPr>
          <w:noProof/>
        </w:rPr>
        <w:t>9</w:t>
      </w:r>
      <w:r w:rsidR="004E050C">
        <w:rPr>
          <w:noProof/>
        </w:rPr>
        <w:fldChar w:fldCharType="end"/>
      </w:r>
      <w:r>
        <w:t xml:space="preserve">: </w:t>
      </w:r>
      <w:r w:rsidRPr="00E930AA">
        <w:t>Modelo de sistema de regulación y control</w:t>
      </w:r>
      <w:bookmarkEnd w:id="3299"/>
    </w:p>
    <w:p w14:paraId="5522A329" w14:textId="77777777" w:rsidR="00695D81" w:rsidRDefault="00695D81" w:rsidP="00695D81">
      <w:pPr>
        <w:pStyle w:val="NoSpacing"/>
        <w:jc w:val="center"/>
      </w:pPr>
      <w:r w:rsidRPr="00795233">
        <w:rPr>
          <w:rFonts w:asciiTheme="majorHAnsi" w:hAnsiTheme="majorHAnsi"/>
          <w:noProof/>
          <w:lang w:val="en-US"/>
        </w:rPr>
        <w:drawing>
          <wp:inline distT="114300" distB="114300" distL="114300" distR="114300" wp14:anchorId="1B321B01" wp14:editId="1A177C51">
            <wp:extent cx="2799715" cy="2600325"/>
            <wp:effectExtent l="0" t="0" r="635" b="9525"/>
            <wp:docPr id="105"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6"/>
                    <a:srcRect/>
                    <a:stretch>
                      <a:fillRect/>
                    </a:stretch>
                  </pic:blipFill>
                  <pic:spPr>
                    <a:xfrm>
                      <a:off x="0" y="0"/>
                      <a:ext cx="2802023" cy="2602469"/>
                    </a:xfrm>
                    <a:prstGeom prst="rect">
                      <a:avLst/>
                    </a:prstGeom>
                    <a:ln/>
                  </pic:spPr>
                </pic:pic>
              </a:graphicData>
            </a:graphic>
          </wp:inline>
        </w:drawing>
      </w:r>
    </w:p>
    <w:p w14:paraId="77B21F92" w14:textId="77777777" w:rsidR="001003E0" w:rsidRDefault="00695D81" w:rsidP="00695D81">
      <w:pPr>
        <w:pStyle w:val="NoSpacing"/>
        <w:jc w:val="center"/>
        <w:rPr>
          <w:i/>
          <w:sz w:val="20"/>
        </w:rPr>
      </w:pPr>
      <w:r w:rsidRPr="001003E0">
        <w:rPr>
          <w:b/>
          <w:i/>
          <w:sz w:val="20"/>
        </w:rPr>
        <w:t>Fuente:</w:t>
      </w:r>
      <w:r w:rsidR="001003E0" w:rsidRPr="001003E0">
        <w:t xml:space="preserve"> </w:t>
      </w:r>
      <w:r w:rsidR="001003E0">
        <w:rPr>
          <w:i/>
          <w:sz w:val="20"/>
        </w:rPr>
        <w:t>Gobernación del Huila.</w:t>
      </w:r>
    </w:p>
    <w:p w14:paraId="2CDA36EF" w14:textId="413E4C56" w:rsidR="00695D81" w:rsidRPr="008D6800" w:rsidRDefault="001003E0" w:rsidP="00695D81">
      <w:pPr>
        <w:pStyle w:val="NoSpacing"/>
        <w:jc w:val="center"/>
        <w:rPr>
          <w:i/>
          <w:sz w:val="20"/>
        </w:rPr>
      </w:pPr>
      <w:r w:rsidRPr="001003E0">
        <w:rPr>
          <w:b/>
          <w:i/>
          <w:sz w:val="20"/>
        </w:rPr>
        <w:t>Elaboración:</w:t>
      </w:r>
      <w:r w:rsidRPr="001003E0">
        <w:rPr>
          <w:i/>
          <w:sz w:val="20"/>
        </w:rPr>
        <w:t xml:space="preserve"> Equipo “SIR”</w:t>
      </w:r>
    </w:p>
    <w:p w14:paraId="4A7A3CE6" w14:textId="77777777" w:rsidR="00695D81" w:rsidRDefault="00695D81" w:rsidP="00695D81">
      <w:pPr>
        <w:pStyle w:val="NoSpacing"/>
      </w:pPr>
    </w:p>
    <w:p w14:paraId="4E7F27BC" w14:textId="21E37FD3" w:rsidR="00695D81" w:rsidRDefault="00695D81" w:rsidP="00695D81">
      <w:pPr>
        <w:pStyle w:val="NoSpacing"/>
      </w:pPr>
      <w:r w:rsidRPr="008D6800">
        <w:t xml:space="preserve">Al obtener los datos de las salidas, el sistema de regulación y control debe determinar si corresponden al objetivo definido, formulado en términos de una norma. Deben compararse los datos capturados por el subsistema detector con un subsistema comparador que coteja los datos con la norma de control, para la toma de una decisión de un subsistema activador. El sistema de información de una organización actúa como detector, mientras que los sistemas restantes de la </w:t>
      </w:r>
      <w:r w:rsidR="001132A9">
        <w:t>misma procesan los datos, alimentando</w:t>
      </w:r>
      <w:r w:rsidRPr="008D6800">
        <w:t xml:space="preserve"> </w:t>
      </w:r>
      <w:r w:rsidR="001132A9">
        <w:t xml:space="preserve">así </w:t>
      </w:r>
      <w:r w:rsidRPr="008D6800">
        <w:t>los sistemas de información.</w:t>
      </w:r>
    </w:p>
    <w:p w14:paraId="44C5E9F2" w14:textId="77777777" w:rsidR="00695D81" w:rsidRDefault="00695D81" w:rsidP="00695D81">
      <w:pPr>
        <w:pStyle w:val="NoSpacing"/>
      </w:pPr>
    </w:p>
    <w:p w14:paraId="77ACD2A3" w14:textId="77777777" w:rsidR="00695D81" w:rsidRDefault="00695D81" w:rsidP="00695D81">
      <w:pPr>
        <w:pStyle w:val="NoSpacing"/>
      </w:pPr>
    </w:p>
    <w:p w14:paraId="3C199C5E" w14:textId="624B870B" w:rsidR="00695D81" w:rsidRDefault="00695D81" w:rsidP="00441916">
      <w:pPr>
        <w:pStyle w:val="Heading3"/>
      </w:pPr>
      <w:bookmarkStart w:id="3300" w:name="_Toc474075199"/>
      <w:bookmarkStart w:id="3301" w:name="_Toc500793568"/>
      <w:r>
        <w:t xml:space="preserve">Sistemas de </w:t>
      </w:r>
      <w:r w:rsidR="001132A9">
        <w:t>i</w:t>
      </w:r>
      <w:r>
        <w:t>nformación y su relación con la información territorial</w:t>
      </w:r>
      <w:bookmarkEnd w:id="3300"/>
      <w:bookmarkEnd w:id="3301"/>
      <w:r>
        <w:t xml:space="preserve"> </w:t>
      </w:r>
    </w:p>
    <w:p w14:paraId="3D90A461" w14:textId="77777777" w:rsidR="00695D81" w:rsidRDefault="00695D81" w:rsidP="00695D81">
      <w:pPr>
        <w:pStyle w:val="NoSpacing"/>
      </w:pPr>
    </w:p>
    <w:p w14:paraId="70FEFC18" w14:textId="77777777" w:rsidR="00695D81" w:rsidRDefault="00695D81" w:rsidP="00695D81">
      <w:pPr>
        <w:pStyle w:val="NoSpacing"/>
      </w:pPr>
      <w:r>
        <w:lastRenderedPageBreak/>
        <w:t>De acuerdo con Bernabé &amp; López</w:t>
      </w:r>
      <w:r>
        <w:rPr>
          <w:rStyle w:val="FootnoteReference"/>
        </w:rPr>
        <w:footnoteReference w:id="6"/>
      </w:r>
      <w:r>
        <w:t>, los sistemas de información facilitan los procesos de toma de decisiones como la gestión científica del conocimiento de la información territorial. Ella comprende los fenómenos sociales y naturales que pueden ser ubicados geográficamente, de acuerdo a su distribución espacial y sus interrelaciones.</w:t>
      </w:r>
    </w:p>
    <w:p w14:paraId="011A2347" w14:textId="77777777" w:rsidR="00695D81" w:rsidRDefault="00695D81" w:rsidP="00695D81">
      <w:pPr>
        <w:pStyle w:val="NoSpacing"/>
      </w:pPr>
    </w:p>
    <w:p w14:paraId="62C80653" w14:textId="77777777" w:rsidR="00695D81" w:rsidRDefault="00695D81" w:rsidP="00695D81">
      <w:pPr>
        <w:pStyle w:val="NoSpacing"/>
      </w:pPr>
      <w:r>
        <w:t xml:space="preserve">Para un proceso de toma de decisiones territorial es necesario contar con información disponible, adecuada y oportuna. De lo contrario, es posible que se impida el proceso o se obtenga un resultado erróneo. Así mismo, como la información puede provenir de distintos organismos, la información y los formatos de intercambio de información deben ser homogéneos.  Cuando la información producida por un organismo público permanece ajena al resto de los organismos de la misma administración o se genera información ya existente, se incurre en sobregasto, desconocimiento de la información más actualizada y multiplicidad de formatos. </w:t>
      </w:r>
    </w:p>
    <w:p w14:paraId="2EA78C73" w14:textId="77777777" w:rsidR="00695D81" w:rsidRDefault="00695D81" w:rsidP="00695D81">
      <w:pPr>
        <w:pStyle w:val="NoSpacing"/>
      </w:pPr>
    </w:p>
    <w:p w14:paraId="6CC3E51A" w14:textId="77777777" w:rsidR="00695D81" w:rsidRDefault="00695D81" w:rsidP="00695D81">
      <w:pPr>
        <w:pStyle w:val="NoSpacing"/>
      </w:pPr>
      <w:r>
        <w:t>Por otra parte, los datos espaciales deben tener la capacidad de ser compartidos, pues los fenómenos geográficos trascienden las fronteras humanas, haciendo que las decisiones tomadas para prevenir consecuencias no deseadas o posibles desastres no estén limitadas a la zona de influencia de un fenómeno.</w:t>
      </w:r>
    </w:p>
    <w:p w14:paraId="4749245B" w14:textId="77777777" w:rsidR="005A2D4E" w:rsidRDefault="005A2D4E" w:rsidP="00695D81">
      <w:pPr>
        <w:pStyle w:val="NoSpacing"/>
      </w:pPr>
    </w:p>
    <w:p w14:paraId="5001D443" w14:textId="498E994A" w:rsidR="00695D81" w:rsidRDefault="00695D81" w:rsidP="00695D81">
      <w:pPr>
        <w:pStyle w:val="NoSpacing"/>
      </w:pPr>
      <w:r>
        <w:t xml:space="preserve">De acuerdo con la </w:t>
      </w:r>
      <w:r w:rsidR="001003E0">
        <w:t>o</w:t>
      </w:r>
      <w:r>
        <w:t xml:space="preserve">rden </w:t>
      </w:r>
      <w:r w:rsidR="001003E0">
        <w:t>e</w:t>
      </w:r>
      <w:r>
        <w:t>jecutiva 12906 de 1994, emanada por el entonces presidente de los Estados Unidos, Bill Clinton, la información geográfica es crítica para la promoción del desarrollo económico, la gestión de recursos naturales y la protección del medio ambiente. El disponer de una información actualizada, sobre la cual los gobiernos estén al tanto de sus características de calidad, accesibilidad y disponibilidad, permitirá la toma de decisiones adecuadas sobre los territorios a escala local, regional y global. Se trata de integrar la información geográfica con las posibilidades que ofrece internet: datos, tecnologías y acuerdos políticos que permiten el acceso ubicuo a la información almacenada en servidores institucionales y privados.</w:t>
      </w:r>
    </w:p>
    <w:p w14:paraId="7138F1B1" w14:textId="77777777" w:rsidR="00695D81" w:rsidRDefault="00695D81" w:rsidP="00695D81">
      <w:pPr>
        <w:pStyle w:val="NoSpacing"/>
      </w:pPr>
    </w:p>
    <w:p w14:paraId="309D0DF6" w14:textId="6222C969" w:rsidR="00695D81" w:rsidRDefault="00695D81" w:rsidP="00695D81">
      <w:pPr>
        <w:pStyle w:val="NoSpacing"/>
      </w:pPr>
      <w:r>
        <w:t xml:space="preserve">Esta integración la conforma la </w:t>
      </w:r>
      <w:r w:rsidR="000F1DDF">
        <w:t>i</w:t>
      </w:r>
      <w:r>
        <w:t xml:space="preserve">nfraestructura de </w:t>
      </w:r>
      <w:r w:rsidR="000F1DDF">
        <w:t>d</w:t>
      </w:r>
      <w:r>
        <w:t xml:space="preserve">atos </w:t>
      </w:r>
      <w:r w:rsidR="000F1DDF">
        <w:t>e</w:t>
      </w:r>
      <w:r>
        <w:t xml:space="preserve">spaciales (IDE): Un sistema informático integrado por un conjunto de recursos dedicados a la gestión de la información geográfica que permiten a un usuario, a través de un navegador web, utilizarlos y combinarlos según sus necesidades. Estos sistemas deben seguir estándares esenciales, la familia de normas ISO 19100 y las especificaciones del Open </w:t>
      </w:r>
      <w:r w:rsidR="00E3480C">
        <w:t>Geospatial</w:t>
      </w:r>
      <w:r>
        <w:t xml:space="preserve"> </w:t>
      </w:r>
      <w:r w:rsidR="00E3480C">
        <w:t>Consorcio</w:t>
      </w:r>
      <w:r>
        <w:t xml:space="preserve"> (OGC), así como ser interoperables.</w:t>
      </w:r>
    </w:p>
    <w:p w14:paraId="142D572F" w14:textId="77777777" w:rsidR="00695D81" w:rsidRDefault="00695D81" w:rsidP="00695D81">
      <w:pPr>
        <w:pStyle w:val="NoSpacing"/>
      </w:pPr>
    </w:p>
    <w:p w14:paraId="2A765E1F" w14:textId="77777777" w:rsidR="00695D81" w:rsidRDefault="00695D81" w:rsidP="00695D81">
      <w:pPr>
        <w:pStyle w:val="NoSpacing"/>
      </w:pPr>
    </w:p>
    <w:p w14:paraId="1A05A002" w14:textId="5B0844D5" w:rsidR="00695D81" w:rsidRDefault="00F7134F" w:rsidP="00441916">
      <w:pPr>
        <w:pStyle w:val="Heading3"/>
      </w:pPr>
      <w:bookmarkStart w:id="3302" w:name="_Toc474075200"/>
      <w:bookmarkStart w:id="3303" w:name="_Toc500793569"/>
      <w:r>
        <w:t>¿Que son los s</w:t>
      </w:r>
      <w:r w:rsidR="00695D81">
        <w:t xml:space="preserve">istemas de </w:t>
      </w:r>
      <w:r>
        <w:t>i</w:t>
      </w:r>
      <w:r w:rsidR="00695D81">
        <w:t xml:space="preserve">nformación </w:t>
      </w:r>
      <w:r>
        <w:t>g</w:t>
      </w:r>
      <w:r w:rsidR="00695D81">
        <w:t>eográfico (SIG)?</w:t>
      </w:r>
      <w:bookmarkEnd w:id="3302"/>
      <w:bookmarkEnd w:id="3303"/>
    </w:p>
    <w:p w14:paraId="64D830E9" w14:textId="77777777" w:rsidR="00695D81" w:rsidRPr="00F7134F" w:rsidRDefault="00695D81" w:rsidP="00695D81">
      <w:pPr>
        <w:pStyle w:val="NoSpacing"/>
        <w:rPr>
          <w:lang w:val="es-CO"/>
        </w:rPr>
      </w:pPr>
    </w:p>
    <w:p w14:paraId="54D93FB9" w14:textId="718CD0E4" w:rsidR="00695D81" w:rsidRDefault="00695D81" w:rsidP="00695D81">
      <w:pPr>
        <w:pStyle w:val="NoSpacing"/>
      </w:pPr>
      <w:r>
        <w:t>Desde el momento que los sistemas computacionales empezaron a incorporarse, los SIG gradualmente empezaron a interrelacionarse, ocu</w:t>
      </w:r>
      <w:r w:rsidR="00F7134F">
        <w:t>pando un espacio muy importante y</w:t>
      </w:r>
      <w:r>
        <w:t xml:space="preserve"> transformándose en una herramienta indispensable para profesionales o instituciones que utilizan información geográfica.</w:t>
      </w:r>
    </w:p>
    <w:p w14:paraId="2D6E7752" w14:textId="77777777" w:rsidR="00695D81" w:rsidRDefault="00695D81" w:rsidP="00695D81">
      <w:pPr>
        <w:pStyle w:val="NoSpacing"/>
      </w:pPr>
    </w:p>
    <w:p w14:paraId="01E459D6" w14:textId="77777777" w:rsidR="00695D81" w:rsidRDefault="00695D81" w:rsidP="00695D81">
      <w:pPr>
        <w:pStyle w:val="NoSpacing"/>
      </w:pPr>
      <w:r>
        <w:t xml:space="preserve">Los SIG se remontan a lo que se denomina </w:t>
      </w:r>
      <w:r w:rsidRPr="00460803">
        <w:rPr>
          <w:i/>
        </w:rPr>
        <w:t>mapas de correlación</w:t>
      </w:r>
      <w:r>
        <w:t>, surgiendo en las décadas de los 70 y 60 con los primeros análisis geoespaciales, donde se buscaba representar la interdependencia espacial de determinados aspectos y procesos. Los ejercicios iniciales de correlación estuvieron asociados a los mapas de superposición de transparentes sobre mesas iluminadas; más tarde, los avances tecnológicos se manifiestan en los mapas de cuadricula (trama) asociados a las impresoras de renglones.</w:t>
      </w:r>
    </w:p>
    <w:p w14:paraId="30572070" w14:textId="77777777" w:rsidR="00695D81" w:rsidRDefault="00695D81" w:rsidP="00695D81">
      <w:pPr>
        <w:pStyle w:val="NoSpacing"/>
      </w:pPr>
    </w:p>
    <w:p w14:paraId="19843D49" w14:textId="77777777" w:rsidR="00695D81" w:rsidRDefault="00695D81" w:rsidP="00695D81">
      <w:pPr>
        <w:pStyle w:val="NoSpacing"/>
      </w:pPr>
      <w:r>
        <w:t>Los SIG utilizan y facilitan la integración de fuentes complementarias, como bases de datos, cartografías, fotos aéreas, planillas con estadísticas, imágenes satelitales, etc.; todas estas fuentes pueden ser utilizadas en simultáneo y combinadas con potentes herramientas de análisis espacial y de gestión de bases de datos georreferenciadas para facilitar la toma de decisiones.</w:t>
      </w:r>
    </w:p>
    <w:p w14:paraId="012FE6C6" w14:textId="77777777" w:rsidR="00695D81" w:rsidRDefault="00695D81" w:rsidP="00695D81">
      <w:pPr>
        <w:pStyle w:val="NoSpacing"/>
      </w:pPr>
    </w:p>
    <w:p w14:paraId="25B4F7D3" w14:textId="77777777" w:rsidR="00695D81" w:rsidRDefault="00695D81" w:rsidP="00695D81">
      <w:pPr>
        <w:pStyle w:val="NoSpacing"/>
      </w:pPr>
      <w:r>
        <w:t>La mayor riqueza reside en la asistencia para la interpretación y análisis de relaciones, patrones y tendencias que no son posibles de ver con los mapas tradicionales, inventarios o gráficos.</w:t>
      </w:r>
    </w:p>
    <w:p w14:paraId="2A940E7B" w14:textId="77777777" w:rsidR="00695D81" w:rsidRDefault="00695D81" w:rsidP="00695D81">
      <w:pPr>
        <w:pStyle w:val="NoSpacing"/>
      </w:pPr>
    </w:p>
    <w:p w14:paraId="0CFC45D6" w14:textId="28B982D8" w:rsidR="00695D81" w:rsidRDefault="00DC5AA1" w:rsidP="00695D81">
      <w:pPr>
        <w:pStyle w:val="NoSpacing"/>
      </w:pPr>
      <w:r>
        <w:lastRenderedPageBreak/>
        <w:t>Un s</w:t>
      </w:r>
      <w:r w:rsidR="00695D81">
        <w:t xml:space="preserve">istema de </w:t>
      </w:r>
      <w:r>
        <w:t>i</w:t>
      </w:r>
      <w:r w:rsidR="00695D81">
        <w:t xml:space="preserve">nformación </w:t>
      </w:r>
      <w:r>
        <w:t>g</w:t>
      </w:r>
      <w:r w:rsidR="00AE0FDB">
        <w:t>eográfico</w:t>
      </w:r>
      <w:r w:rsidR="00695D81">
        <w:t xml:space="preserve"> es un</w:t>
      </w:r>
      <w:r w:rsidR="00F7134F">
        <w:t>a base de datos georreferenciados</w:t>
      </w:r>
      <w:r w:rsidR="00695D81">
        <w:t>, diseñada para visualizar, editar, gestionar y analizar información geográfica con el fin de contribuir a resolver problemas complejos de planificación y gestión del territorio</w:t>
      </w:r>
      <w:r w:rsidR="00695D81">
        <w:rPr>
          <w:rStyle w:val="FootnoteReference"/>
        </w:rPr>
        <w:footnoteReference w:id="7"/>
      </w:r>
      <w:r w:rsidR="00695D81">
        <w:t>.</w:t>
      </w:r>
    </w:p>
    <w:p w14:paraId="0E1C671D" w14:textId="77777777" w:rsidR="00695D81" w:rsidRDefault="00695D81" w:rsidP="00695D81">
      <w:pPr>
        <w:pStyle w:val="NoSpacing"/>
      </w:pPr>
    </w:p>
    <w:p w14:paraId="72AC895E" w14:textId="180AB0D7" w:rsidR="00695D81" w:rsidRDefault="00F7134F" w:rsidP="00441916">
      <w:pPr>
        <w:pStyle w:val="Heading3"/>
      </w:pPr>
      <w:bookmarkStart w:id="3304" w:name="_Toc474075201"/>
      <w:bookmarkStart w:id="3305" w:name="_Toc500793570"/>
      <w:r>
        <w:t>Fundamentos de los g</w:t>
      </w:r>
      <w:r w:rsidR="00695D81">
        <w:t>eo servicios</w:t>
      </w:r>
      <w:bookmarkEnd w:id="3304"/>
      <w:bookmarkEnd w:id="3305"/>
      <w:r w:rsidR="00695D81">
        <w:t xml:space="preserve"> </w:t>
      </w:r>
    </w:p>
    <w:p w14:paraId="601EC013" w14:textId="77777777" w:rsidR="00695D81" w:rsidRDefault="00695D81" w:rsidP="00695D81">
      <w:pPr>
        <w:pStyle w:val="NoSpacing"/>
      </w:pPr>
    </w:p>
    <w:p w14:paraId="16BB8C85" w14:textId="560BDF69" w:rsidR="00695D81" w:rsidRDefault="00E3480C" w:rsidP="00695D81">
      <w:pPr>
        <w:pStyle w:val="NoSpacing"/>
      </w:pPr>
      <w:r>
        <w:t>Los OGC (Open Geo</w:t>
      </w:r>
      <w:r w:rsidR="00695D81">
        <w:t>spatial Consortium, INC) se dedican a promover nuevas técnicas y aproximaciones comerciales al geoprocesamiento interoperable, siendo una especificación exhaustiva del marco de trabajo de software para el acceso distribuido a los geodatos y a los recursos del geoprocesamiento.</w:t>
      </w:r>
    </w:p>
    <w:p w14:paraId="340A8835" w14:textId="77777777" w:rsidR="00695D81" w:rsidRDefault="00695D81" w:rsidP="00695D81">
      <w:pPr>
        <w:pStyle w:val="NoSpacing"/>
      </w:pPr>
    </w:p>
    <w:p w14:paraId="13183472" w14:textId="77777777" w:rsidR="00695D81" w:rsidRDefault="00695D81" w:rsidP="00695D81">
      <w:pPr>
        <w:pStyle w:val="NoSpacing"/>
      </w:pPr>
      <w:r>
        <w:t>El objeto de seguir estas especificaciones proporciona a los desarrolladores de software de todo el mundo la posibilidad de manejar interfaces comunes y detalladas, permitiendo que el software desarrollado puede interoperar entre sí.</w:t>
      </w:r>
    </w:p>
    <w:p w14:paraId="22A0AF11" w14:textId="77777777" w:rsidR="00695D81" w:rsidRDefault="00695D81" w:rsidP="00695D81">
      <w:pPr>
        <w:pStyle w:val="NoSpacing"/>
      </w:pPr>
    </w:p>
    <w:p w14:paraId="0968D4C1" w14:textId="77777777" w:rsidR="00695D81" w:rsidRDefault="00695D81" w:rsidP="00695D81">
      <w:pPr>
        <w:pStyle w:val="NoSpacing"/>
      </w:pPr>
      <w:r>
        <w:t>En la imagen siguiente, pueden apreciarse los estándares de la infraestructura de datos espaciales en Colombia:</w:t>
      </w:r>
    </w:p>
    <w:p w14:paraId="15B69EB9" w14:textId="77777777" w:rsidR="00695D81" w:rsidRDefault="00695D81" w:rsidP="00695D81">
      <w:pPr>
        <w:pStyle w:val="NoSpacing"/>
      </w:pPr>
    </w:p>
    <w:p w14:paraId="13387CBB" w14:textId="16F1033A" w:rsidR="00DB0805" w:rsidRDefault="00DB0805" w:rsidP="00DB0805">
      <w:pPr>
        <w:pStyle w:val="Caption"/>
        <w:jc w:val="center"/>
      </w:pPr>
      <w:bookmarkStart w:id="3306" w:name="_Toc482730672"/>
      <w:r>
        <w:t xml:space="preserve">Figura </w:t>
      </w:r>
      <w:r w:rsidR="004E050C">
        <w:fldChar w:fldCharType="begin"/>
      </w:r>
      <w:r w:rsidR="004E050C">
        <w:instrText xml:space="preserve"> SEQ Figura \* ARABIC </w:instrText>
      </w:r>
      <w:r w:rsidR="004E050C">
        <w:fldChar w:fldCharType="separate"/>
      </w:r>
      <w:r w:rsidR="00BA1763">
        <w:rPr>
          <w:noProof/>
        </w:rPr>
        <w:t>10</w:t>
      </w:r>
      <w:r w:rsidR="004E050C">
        <w:rPr>
          <w:noProof/>
        </w:rPr>
        <w:fldChar w:fldCharType="end"/>
      </w:r>
      <w:r>
        <w:t xml:space="preserve">: </w:t>
      </w:r>
      <w:r w:rsidRPr="001453B8">
        <w:t>Estándares de infraestructura de datos espaciales</w:t>
      </w:r>
      <w:bookmarkEnd w:id="3306"/>
    </w:p>
    <w:p w14:paraId="39C9968A" w14:textId="77777777" w:rsidR="00695D81" w:rsidRDefault="00695D81" w:rsidP="00695D81">
      <w:pPr>
        <w:pStyle w:val="NoSpacing"/>
        <w:jc w:val="center"/>
      </w:pPr>
      <w:r>
        <w:rPr>
          <w:noProof/>
          <w:lang w:val="en-US"/>
        </w:rPr>
        <w:lastRenderedPageBreak/>
        <w:drawing>
          <wp:inline distT="0" distB="0" distL="0" distR="0" wp14:anchorId="5487CF73" wp14:editId="792E4AB6">
            <wp:extent cx="5009776" cy="28800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TANDARES.jpg"/>
                    <pic:cNvPicPr/>
                  </pic:nvPicPr>
                  <pic:blipFill rotWithShape="1">
                    <a:blip r:embed="rId27">
                      <a:extLst>
                        <a:ext uri="{28A0092B-C50C-407E-A947-70E740481C1C}">
                          <a14:useLocalDpi xmlns:a14="http://schemas.microsoft.com/office/drawing/2010/main" val="0"/>
                        </a:ext>
                      </a:extLst>
                    </a:blip>
                    <a:srcRect b="18825"/>
                    <a:stretch/>
                  </pic:blipFill>
                  <pic:spPr bwMode="auto">
                    <a:xfrm>
                      <a:off x="0" y="0"/>
                      <a:ext cx="5009776" cy="2880000"/>
                    </a:xfrm>
                    <a:prstGeom prst="rect">
                      <a:avLst/>
                    </a:prstGeom>
                    <a:ln>
                      <a:noFill/>
                    </a:ln>
                    <a:extLst>
                      <a:ext uri="{53640926-AAD7-44D8-BBD7-CCE9431645EC}">
                        <a14:shadowObscured xmlns:a14="http://schemas.microsoft.com/office/drawing/2010/main"/>
                      </a:ext>
                    </a:extLst>
                  </pic:spPr>
                </pic:pic>
              </a:graphicData>
            </a:graphic>
          </wp:inline>
        </w:drawing>
      </w:r>
    </w:p>
    <w:p w14:paraId="12D13930" w14:textId="6D084CE2" w:rsidR="005A0176" w:rsidRDefault="00695D81" w:rsidP="00695D81">
      <w:pPr>
        <w:pStyle w:val="NoSpacing"/>
        <w:jc w:val="center"/>
        <w:rPr>
          <w:i/>
          <w:sz w:val="20"/>
        </w:rPr>
      </w:pPr>
      <w:r w:rsidRPr="005A0176">
        <w:rPr>
          <w:b/>
          <w:i/>
          <w:sz w:val="20"/>
        </w:rPr>
        <w:t>Fuente:</w:t>
      </w:r>
      <w:r>
        <w:rPr>
          <w:i/>
          <w:sz w:val="20"/>
        </w:rPr>
        <w:t xml:space="preserve"> </w:t>
      </w:r>
      <w:r w:rsidR="005A0176" w:rsidRPr="005A0176">
        <w:rPr>
          <w:i/>
          <w:sz w:val="20"/>
        </w:rPr>
        <w:t>Instituto Ge</w:t>
      </w:r>
      <w:r w:rsidR="009F6E77">
        <w:rPr>
          <w:i/>
          <w:sz w:val="20"/>
        </w:rPr>
        <w:t>ográfico Agustín Codazzi</w:t>
      </w:r>
      <w:r w:rsidR="005A0176">
        <w:rPr>
          <w:i/>
          <w:sz w:val="20"/>
        </w:rPr>
        <w:t xml:space="preserve"> ICDE.</w:t>
      </w:r>
    </w:p>
    <w:p w14:paraId="05A10860" w14:textId="41DEF6A3" w:rsidR="00695D81" w:rsidRPr="00E148EA" w:rsidRDefault="005A0176" w:rsidP="00695D81">
      <w:pPr>
        <w:pStyle w:val="NoSpacing"/>
        <w:jc w:val="center"/>
        <w:rPr>
          <w:i/>
          <w:sz w:val="20"/>
        </w:rPr>
      </w:pPr>
      <w:r w:rsidRPr="005A0176">
        <w:rPr>
          <w:b/>
          <w:i/>
          <w:sz w:val="20"/>
        </w:rPr>
        <w:t>Elaboración:</w:t>
      </w:r>
      <w:r w:rsidRPr="005A0176">
        <w:rPr>
          <w:i/>
          <w:sz w:val="20"/>
        </w:rPr>
        <w:t xml:space="preserve"> Equipo </w:t>
      </w:r>
      <w:r>
        <w:rPr>
          <w:i/>
          <w:sz w:val="20"/>
        </w:rPr>
        <w:t>“</w:t>
      </w:r>
      <w:r w:rsidRPr="005A0176">
        <w:rPr>
          <w:i/>
          <w:sz w:val="20"/>
        </w:rPr>
        <w:t>SIGDEHU</w:t>
      </w:r>
      <w:r>
        <w:rPr>
          <w:i/>
          <w:sz w:val="20"/>
        </w:rPr>
        <w:t>”.</w:t>
      </w:r>
    </w:p>
    <w:p w14:paraId="0DCAEEFE" w14:textId="77777777" w:rsidR="00695D81" w:rsidRDefault="00695D81" w:rsidP="00695D81">
      <w:pPr>
        <w:pStyle w:val="NoSpacing"/>
      </w:pPr>
    </w:p>
    <w:p w14:paraId="3D3F4EE1" w14:textId="77777777" w:rsidR="00695D81" w:rsidRDefault="00695D81" w:rsidP="00441916">
      <w:pPr>
        <w:pStyle w:val="Heading3"/>
      </w:pPr>
      <w:bookmarkStart w:id="3307" w:name="_Toc474075202"/>
      <w:bookmarkStart w:id="3308" w:name="_Toc500793571"/>
      <w:r>
        <w:t>Modelo propuesto</w:t>
      </w:r>
      <w:bookmarkEnd w:id="3307"/>
      <w:bookmarkEnd w:id="3308"/>
    </w:p>
    <w:p w14:paraId="40C1E7F4" w14:textId="77777777" w:rsidR="00695D81" w:rsidRDefault="00695D81" w:rsidP="00695D81">
      <w:pPr>
        <w:pStyle w:val="NoSpacing"/>
      </w:pPr>
    </w:p>
    <w:p w14:paraId="69EC49CA" w14:textId="3AF1F839" w:rsidR="00695D81" w:rsidRDefault="00695D81" w:rsidP="00695D81">
      <w:pPr>
        <w:pStyle w:val="NoSpacing"/>
      </w:pPr>
      <w:r w:rsidRPr="00D21DB5">
        <w:t>La misión para la gestión y manejo de la información estadística y geo</w:t>
      </w:r>
      <w:r w:rsidR="00DC5AA1">
        <w:t>espacial</w:t>
      </w:r>
      <w:r w:rsidRPr="00D21DB5">
        <w:t xml:space="preserve"> del departamento del Huila, se contempla a partir de una política pública para la generación, manejo y tratamiento de la </w:t>
      </w:r>
      <w:r w:rsidR="00DC5AA1">
        <w:t>misma</w:t>
      </w:r>
      <w:r>
        <w:t>, considerando</w:t>
      </w:r>
      <w:r w:rsidRPr="005F6ED1">
        <w:t xml:space="preserve"> como base los diferentes tipos de datos que administra una </w:t>
      </w:r>
      <w:r w:rsidR="00A948B1">
        <w:t>i</w:t>
      </w:r>
      <w:r w:rsidRPr="005F6ED1">
        <w:t xml:space="preserve">nfraestructura de </w:t>
      </w:r>
      <w:r w:rsidR="00A948B1">
        <w:t>d</w:t>
      </w:r>
      <w:r w:rsidR="003E5D7A">
        <w:t>atos (ID);</w:t>
      </w:r>
      <w:r w:rsidRPr="005F6ED1">
        <w:t xml:space="preserve"> </w:t>
      </w:r>
      <w:r>
        <w:t xml:space="preserve">se </w:t>
      </w:r>
      <w:r w:rsidRPr="005F6ED1">
        <w:t xml:space="preserve">podría indicar que la </w:t>
      </w:r>
      <w:r w:rsidR="00A948B1">
        <w:t>i</w:t>
      </w:r>
      <w:r>
        <w:t xml:space="preserve">nfraestructura de </w:t>
      </w:r>
      <w:r w:rsidR="00A948B1">
        <w:t>d</w:t>
      </w:r>
      <w:r>
        <w:t>atos</w:t>
      </w:r>
      <w:r w:rsidRPr="005F6ED1">
        <w:t xml:space="preserve"> </w:t>
      </w:r>
      <w:r w:rsidR="00A948B1">
        <w:t>e</w:t>
      </w:r>
      <w:r>
        <w:t xml:space="preserve">spaciales </w:t>
      </w:r>
      <w:r w:rsidRPr="005F6ED1">
        <w:t>Surcolombiana debería contar con los siguientes grupos de datos anidados en sus bases de datos, e inte</w:t>
      </w:r>
      <w:r>
        <w:t>rconectados a nivel nacional, según como se aprecia en la imagen</w:t>
      </w:r>
      <w:r w:rsidRPr="005F6ED1">
        <w:t>:</w:t>
      </w:r>
    </w:p>
    <w:p w14:paraId="28D7B588" w14:textId="77777777" w:rsidR="00695D81" w:rsidRDefault="00695D81" w:rsidP="00695D81">
      <w:pPr>
        <w:pStyle w:val="NoSpacing"/>
      </w:pPr>
    </w:p>
    <w:p w14:paraId="31CC1FA9" w14:textId="77777777" w:rsidR="00471AD5" w:rsidRDefault="00471AD5" w:rsidP="00695D81">
      <w:pPr>
        <w:pStyle w:val="NoSpacing"/>
      </w:pPr>
    </w:p>
    <w:p w14:paraId="7EE753FB" w14:textId="77777777" w:rsidR="00471AD5" w:rsidRDefault="00471AD5" w:rsidP="00695D81">
      <w:pPr>
        <w:pStyle w:val="NoSpacing"/>
      </w:pPr>
    </w:p>
    <w:p w14:paraId="0B8DD03A" w14:textId="77777777" w:rsidR="00471AD5" w:rsidRDefault="00471AD5" w:rsidP="00695D81">
      <w:pPr>
        <w:pStyle w:val="NoSpacing"/>
      </w:pPr>
    </w:p>
    <w:p w14:paraId="5A7A0747" w14:textId="77777777" w:rsidR="00471AD5" w:rsidRDefault="00471AD5" w:rsidP="00695D81">
      <w:pPr>
        <w:pStyle w:val="NoSpacing"/>
      </w:pPr>
    </w:p>
    <w:p w14:paraId="16761034" w14:textId="77777777" w:rsidR="00471AD5" w:rsidRDefault="00471AD5" w:rsidP="00695D81">
      <w:pPr>
        <w:pStyle w:val="NoSpacing"/>
      </w:pPr>
    </w:p>
    <w:p w14:paraId="4A585376" w14:textId="77777777" w:rsidR="00471AD5" w:rsidRDefault="00471AD5" w:rsidP="00695D81">
      <w:pPr>
        <w:pStyle w:val="NoSpacing"/>
      </w:pPr>
    </w:p>
    <w:p w14:paraId="3986B507" w14:textId="5B5996FE" w:rsidR="00471AD5" w:rsidRDefault="00471AD5" w:rsidP="00695D81">
      <w:pPr>
        <w:pStyle w:val="NoSpacing"/>
      </w:pPr>
      <w:r w:rsidRPr="00471AD5">
        <w:rPr>
          <w:noProof/>
          <w:lang w:val="en-US"/>
        </w:rPr>
        <w:lastRenderedPageBreak/>
        <w:drawing>
          <wp:inline distT="0" distB="0" distL="0" distR="0" wp14:anchorId="4B0E67CB" wp14:editId="1EBFDF34">
            <wp:extent cx="6195060" cy="4767991"/>
            <wp:effectExtent l="0" t="0" r="0" b="0"/>
            <wp:docPr id="1" name="Imagen 1" descr="C:\Users\pedro.velasquez\Desktop\RED NEURONAL\MODEL PORPU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velasquez\Desktop\RED NEURONAL\MODEL PORPUEST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8696" cy="4770789"/>
                    </a:xfrm>
                    <a:prstGeom prst="rect">
                      <a:avLst/>
                    </a:prstGeom>
                    <a:noFill/>
                    <a:ln>
                      <a:noFill/>
                    </a:ln>
                  </pic:spPr>
                </pic:pic>
              </a:graphicData>
            </a:graphic>
          </wp:inline>
        </w:drawing>
      </w:r>
    </w:p>
    <w:p w14:paraId="67B74FAA" w14:textId="77777777" w:rsidR="00471AD5" w:rsidRDefault="00471AD5" w:rsidP="00695D81">
      <w:pPr>
        <w:pStyle w:val="NoSpacing"/>
      </w:pPr>
    </w:p>
    <w:p w14:paraId="00CCAD8A" w14:textId="07BC7F86" w:rsidR="00DB0805" w:rsidRDefault="00DB0805" w:rsidP="00DB0805">
      <w:pPr>
        <w:pStyle w:val="Caption"/>
        <w:jc w:val="center"/>
      </w:pPr>
      <w:bookmarkStart w:id="3309" w:name="_Toc482730673"/>
      <w:r>
        <w:t xml:space="preserve">Figura </w:t>
      </w:r>
      <w:r w:rsidR="004E050C">
        <w:fldChar w:fldCharType="begin"/>
      </w:r>
      <w:r w:rsidR="004E050C">
        <w:instrText xml:space="preserve"> SEQ Figura \* ARABIC </w:instrText>
      </w:r>
      <w:r w:rsidR="004E050C">
        <w:fldChar w:fldCharType="separate"/>
      </w:r>
      <w:r w:rsidR="00BA1763">
        <w:rPr>
          <w:noProof/>
        </w:rPr>
        <w:t>11</w:t>
      </w:r>
      <w:r w:rsidR="004E050C">
        <w:rPr>
          <w:noProof/>
        </w:rPr>
        <w:fldChar w:fldCharType="end"/>
      </w:r>
      <w:r>
        <w:t xml:space="preserve">: </w:t>
      </w:r>
      <w:r w:rsidRPr="00293779">
        <w:t>Estructura propuesta para</w:t>
      </w:r>
      <w:r w:rsidR="00471AD5">
        <w:t xml:space="preserve"> la creación de la red neuronal </w:t>
      </w:r>
      <w:r w:rsidRPr="00293779">
        <w:t>(</w:t>
      </w:r>
      <w:r w:rsidR="00C01C3D">
        <w:t>REDNUEROL</w:t>
      </w:r>
      <w:r w:rsidRPr="00293779">
        <w:t>)</w:t>
      </w:r>
      <w:bookmarkEnd w:id="3309"/>
    </w:p>
    <w:p w14:paraId="3236A679" w14:textId="1D813FB0" w:rsidR="00695D81" w:rsidRDefault="00695D81" w:rsidP="00695D81">
      <w:pPr>
        <w:pStyle w:val="NoSpacing"/>
        <w:jc w:val="center"/>
        <w:rPr>
          <w:i/>
          <w:sz w:val="16"/>
        </w:rPr>
      </w:pPr>
      <w:r w:rsidRPr="00A948B1">
        <w:rPr>
          <w:b/>
          <w:i/>
          <w:sz w:val="16"/>
        </w:rPr>
        <w:t>Fuente:</w:t>
      </w:r>
      <w:r w:rsidRPr="00A948B1">
        <w:rPr>
          <w:i/>
          <w:sz w:val="16"/>
        </w:rPr>
        <w:t xml:space="preserve"> Departamento Administrativo</w:t>
      </w:r>
      <w:r w:rsidR="00C01C3D">
        <w:rPr>
          <w:i/>
          <w:sz w:val="16"/>
        </w:rPr>
        <w:t xml:space="preserve"> de Planeación</w:t>
      </w:r>
      <w:r w:rsidRPr="00A948B1">
        <w:rPr>
          <w:i/>
          <w:sz w:val="16"/>
        </w:rPr>
        <w:t xml:space="preserve"> Grupo SIR.</w:t>
      </w:r>
    </w:p>
    <w:p w14:paraId="027511D7" w14:textId="77777777" w:rsidR="00C01C3D" w:rsidRDefault="00C01C3D" w:rsidP="00695D81">
      <w:pPr>
        <w:pStyle w:val="NoSpacing"/>
        <w:jc w:val="center"/>
        <w:rPr>
          <w:i/>
          <w:sz w:val="16"/>
        </w:rPr>
      </w:pPr>
    </w:p>
    <w:p w14:paraId="603A22D8" w14:textId="77777777" w:rsidR="00C01C3D" w:rsidRDefault="00C01C3D" w:rsidP="00695D81">
      <w:pPr>
        <w:pStyle w:val="NoSpacing"/>
        <w:jc w:val="center"/>
        <w:rPr>
          <w:i/>
          <w:sz w:val="16"/>
        </w:rPr>
      </w:pPr>
    </w:p>
    <w:p w14:paraId="3157AC16" w14:textId="77777777" w:rsidR="00C01C3D" w:rsidRPr="00A948B1" w:rsidRDefault="00C01C3D" w:rsidP="00695D81">
      <w:pPr>
        <w:pStyle w:val="NoSpacing"/>
        <w:jc w:val="center"/>
        <w:rPr>
          <w:i/>
          <w:sz w:val="16"/>
        </w:rPr>
      </w:pPr>
    </w:p>
    <w:p w14:paraId="296E3B22" w14:textId="77777777" w:rsidR="00C743DF" w:rsidRDefault="00C743DF" w:rsidP="00695D81">
      <w:pPr>
        <w:spacing w:after="0" w:line="240" w:lineRule="auto"/>
      </w:pPr>
    </w:p>
    <w:p w14:paraId="2BA6C57E" w14:textId="12F3AE31" w:rsidR="00695D81" w:rsidRDefault="00695D81" w:rsidP="00695D81">
      <w:pPr>
        <w:spacing w:after="0" w:line="240" w:lineRule="auto"/>
      </w:pPr>
      <w:r>
        <w:lastRenderedPageBreak/>
        <w:t>Si bien, se trata de una estructura compleja en términos del volumen de la información a manejar y donde se identifican dificultades en la recolección y actualización oportuna de los datos, se considera primordial contemplar desde el principio la capacidad técnica, administrativa y presupuestal necesaria para el manejo completo de esta infraestructura propuesta.</w:t>
      </w:r>
    </w:p>
    <w:p w14:paraId="37F34652" w14:textId="77777777" w:rsidR="00695D81" w:rsidRDefault="00695D81" w:rsidP="00695D81">
      <w:pPr>
        <w:spacing w:after="0" w:line="240" w:lineRule="auto"/>
      </w:pPr>
    </w:p>
    <w:p w14:paraId="0ADD7F93" w14:textId="1A0F6F78" w:rsidR="00695D81" w:rsidRDefault="00695D81" w:rsidP="00695D81">
      <w:pPr>
        <w:spacing w:after="0" w:line="240" w:lineRule="auto"/>
      </w:pPr>
      <w:r>
        <w:t xml:space="preserve">Así mismo, se han definido tres pilares fundamentales que soportan y brindan las bases conceptuales del </w:t>
      </w:r>
      <w:r w:rsidR="00CD3BDA">
        <w:t>REDSIH</w:t>
      </w:r>
      <w:r>
        <w:t>; los pilares se plantean como ejes transversales de los grupos de datos descritos en la Figura 3 (</w:t>
      </w:r>
      <w:r w:rsidR="00A948B1">
        <w:t>d</w:t>
      </w:r>
      <w:r>
        <w:t xml:space="preserve">atos </w:t>
      </w:r>
      <w:r w:rsidR="00A948B1">
        <w:t>e</w:t>
      </w:r>
      <w:r>
        <w:t xml:space="preserve">stadísticos, </w:t>
      </w:r>
      <w:r w:rsidR="00A948B1">
        <w:t>d</w:t>
      </w:r>
      <w:r>
        <w:t xml:space="preserve">atos </w:t>
      </w:r>
      <w:r w:rsidR="00A948B1">
        <w:t>e</w:t>
      </w:r>
      <w:r>
        <w:t xml:space="preserve">spaciales, </w:t>
      </w:r>
      <w:r w:rsidR="00A948B1">
        <w:t>d</w:t>
      </w:r>
      <w:r>
        <w:t xml:space="preserve">atos sobre </w:t>
      </w:r>
      <w:r w:rsidR="00A948B1">
        <w:t>p</w:t>
      </w:r>
      <w:r>
        <w:t xml:space="preserve">ersonas y </w:t>
      </w:r>
      <w:r w:rsidR="00A948B1">
        <w:t>d</w:t>
      </w:r>
      <w:r>
        <w:t xml:space="preserve">atos generados en </w:t>
      </w:r>
      <w:r w:rsidR="00A948B1">
        <w:t>entidades territoriales</w:t>
      </w:r>
      <w:r>
        <w:t xml:space="preserve"> y </w:t>
      </w:r>
      <w:r w:rsidR="00A948B1">
        <w:t>r</w:t>
      </w:r>
      <w:r>
        <w:t xml:space="preserve">egionales), por sustentar y ser las causas últimas en el desarrollo del </w:t>
      </w:r>
      <w:r w:rsidR="00CD3BDA">
        <w:t>REDSIH</w:t>
      </w:r>
      <w:r>
        <w:t xml:space="preserve"> para la región.</w:t>
      </w:r>
    </w:p>
    <w:p w14:paraId="6E2511A2" w14:textId="43A6A336" w:rsidR="00695D81" w:rsidRDefault="00695D81" w:rsidP="00695D81">
      <w:pPr>
        <w:spacing w:after="0" w:line="240" w:lineRule="auto"/>
      </w:pPr>
    </w:p>
    <w:p w14:paraId="1F225AE1" w14:textId="77777777" w:rsidR="00695D81" w:rsidRDefault="00695D81" w:rsidP="00441916">
      <w:pPr>
        <w:pStyle w:val="Heading3"/>
      </w:pPr>
      <w:bookmarkStart w:id="3310" w:name="_Toc474075203"/>
      <w:bookmarkStart w:id="3311" w:name="_Toc500793572"/>
      <w:r>
        <w:t>Requerimientos técnicos</w:t>
      </w:r>
      <w:bookmarkEnd w:id="3310"/>
      <w:bookmarkEnd w:id="3311"/>
    </w:p>
    <w:p w14:paraId="04053A4A" w14:textId="77777777" w:rsidR="00695D81" w:rsidRDefault="00695D81" w:rsidP="00695D81">
      <w:pPr>
        <w:pStyle w:val="NoSpacing"/>
      </w:pPr>
    </w:p>
    <w:p w14:paraId="5799E679" w14:textId="5619D2B4" w:rsidR="00695D81" w:rsidRPr="00DE35CD" w:rsidRDefault="00695D81" w:rsidP="00427E2F">
      <w:pPr>
        <w:pStyle w:val="NoSpacing"/>
        <w:numPr>
          <w:ilvl w:val="0"/>
          <w:numId w:val="41"/>
        </w:numPr>
        <w:rPr>
          <w:b/>
          <w:i/>
        </w:rPr>
      </w:pPr>
      <w:r w:rsidRPr="00DE35CD">
        <w:rPr>
          <w:b/>
          <w:i/>
        </w:rPr>
        <w:t xml:space="preserve">Sistema de </w:t>
      </w:r>
      <w:r w:rsidR="00A948B1">
        <w:rPr>
          <w:b/>
          <w:i/>
        </w:rPr>
        <w:t>i</w:t>
      </w:r>
      <w:r w:rsidRPr="00DE35CD">
        <w:rPr>
          <w:b/>
          <w:i/>
        </w:rPr>
        <w:t xml:space="preserve">nformación </w:t>
      </w:r>
      <w:r w:rsidR="00A948B1">
        <w:rPr>
          <w:b/>
          <w:i/>
        </w:rPr>
        <w:t>r</w:t>
      </w:r>
      <w:r w:rsidRPr="00DE35CD">
        <w:rPr>
          <w:b/>
          <w:i/>
        </w:rPr>
        <w:t>egional</w:t>
      </w:r>
      <w:r>
        <w:rPr>
          <w:b/>
          <w:i/>
        </w:rPr>
        <w:t xml:space="preserve"> – SIR.</w:t>
      </w:r>
    </w:p>
    <w:p w14:paraId="462B95A2" w14:textId="77777777" w:rsidR="00695D81" w:rsidRDefault="00695D81" w:rsidP="00695D81">
      <w:pPr>
        <w:pStyle w:val="NoSpacing"/>
      </w:pPr>
    </w:p>
    <w:p w14:paraId="1118545A" w14:textId="77777777" w:rsidR="00695D81" w:rsidRPr="00671602" w:rsidRDefault="00695D81" w:rsidP="00427E2F">
      <w:pPr>
        <w:pStyle w:val="NoSpacing"/>
        <w:numPr>
          <w:ilvl w:val="0"/>
          <w:numId w:val="42"/>
        </w:numPr>
        <w:rPr>
          <w:b/>
          <w:i/>
        </w:rPr>
      </w:pPr>
      <w:r w:rsidRPr="00671602">
        <w:rPr>
          <w:b/>
          <w:i/>
        </w:rPr>
        <w:t>Hardware</w:t>
      </w:r>
    </w:p>
    <w:p w14:paraId="6D68B4C5" w14:textId="77777777" w:rsidR="00695D81" w:rsidRDefault="00695D81" w:rsidP="00695D81">
      <w:pPr>
        <w:pStyle w:val="NoSpacing"/>
      </w:pPr>
    </w:p>
    <w:p w14:paraId="64EBCC9F" w14:textId="77777777" w:rsidR="00695D81" w:rsidRDefault="00695D81" w:rsidP="00695D81">
      <w:pPr>
        <w:pStyle w:val="NoSpacing"/>
      </w:pPr>
      <w:r>
        <w:t>Las tendencias macroeconómicas y avances en tecnología hacen que las instituciones tercericen los servicios de hardware debido a la especialidad técnica y requerimientos funcionales que demandan los sistemas.</w:t>
      </w:r>
    </w:p>
    <w:p w14:paraId="4515CEB2" w14:textId="77777777" w:rsidR="00695D81" w:rsidRDefault="00695D81" w:rsidP="00695D81">
      <w:pPr>
        <w:pStyle w:val="NoSpacing"/>
      </w:pPr>
    </w:p>
    <w:p w14:paraId="70A761D2" w14:textId="67AA6AE0" w:rsidR="00695D81" w:rsidRDefault="00695D81" w:rsidP="00695D81">
      <w:pPr>
        <w:pStyle w:val="NoSpacing"/>
      </w:pPr>
      <w:r>
        <w:t xml:space="preserve">Dicha necesidad está estrechamente asociada con el término “nube”. Es decir, se busca tercerizar la infraestructura tecnológica por </w:t>
      </w:r>
      <w:r w:rsidR="00E95582">
        <w:t>i</w:t>
      </w:r>
      <w:r>
        <w:t xml:space="preserve">nfraestructura como servicio o IaaS (por sus siglas en inglés - </w:t>
      </w:r>
      <w:r w:rsidRPr="004E147F">
        <w:t>Infrastructure as a Service</w:t>
      </w:r>
      <w:r>
        <w:t>). Dicha definición resume la necesidad de migrar los sistemas de información de las instituciones a servidores de terceros, quienes son responsables de la administración y mantenimiento de los equipos (hardware). La información, en cambio, es propiedad de quien la suministra.</w:t>
      </w:r>
    </w:p>
    <w:p w14:paraId="6060A95A" w14:textId="77777777" w:rsidR="00695D81" w:rsidRDefault="00695D81" w:rsidP="00695D81">
      <w:pPr>
        <w:pStyle w:val="NoSpacing"/>
      </w:pPr>
    </w:p>
    <w:p w14:paraId="774DC978" w14:textId="77777777" w:rsidR="00695D81" w:rsidRDefault="00695D81" w:rsidP="00695D81">
      <w:pPr>
        <w:pStyle w:val="NoSpacing"/>
      </w:pPr>
      <w:r>
        <w:t>Esta tendencia resalta las siguientes características:</w:t>
      </w:r>
    </w:p>
    <w:p w14:paraId="7E36F062" w14:textId="77777777" w:rsidR="00695D81" w:rsidRDefault="00695D81" w:rsidP="00695D81">
      <w:pPr>
        <w:pStyle w:val="NoSpacing"/>
      </w:pPr>
    </w:p>
    <w:p w14:paraId="1CB0E01B" w14:textId="77777777" w:rsidR="00695D81" w:rsidRDefault="00695D81" w:rsidP="00427E2F">
      <w:pPr>
        <w:pStyle w:val="NoSpacing"/>
        <w:numPr>
          <w:ilvl w:val="0"/>
          <w:numId w:val="43"/>
        </w:numPr>
      </w:pPr>
      <w:r>
        <w:t xml:space="preserve">Se mitiga la inversión en infraestructura tecnológica. Por lo general, los proveedores de servicios de infraestructura en la nube cobran una </w:t>
      </w:r>
      <w:r>
        <w:lastRenderedPageBreak/>
        <w:t>mensualidad significativamente menor al costo de parametrización de los sistemas de información adquiridos.</w:t>
      </w:r>
    </w:p>
    <w:p w14:paraId="48923311" w14:textId="77777777" w:rsidR="00695D81" w:rsidRDefault="00695D81" w:rsidP="00427E2F">
      <w:pPr>
        <w:pStyle w:val="NoSpacing"/>
        <w:numPr>
          <w:ilvl w:val="0"/>
          <w:numId w:val="43"/>
        </w:numPr>
      </w:pPr>
      <w:r>
        <w:t>Los servicios en la nube tienen la bondad de facilitar la migración entre sistemas de información.</w:t>
      </w:r>
    </w:p>
    <w:p w14:paraId="2BBDE30D" w14:textId="77777777" w:rsidR="00695D81" w:rsidRDefault="00695D81" w:rsidP="00427E2F">
      <w:pPr>
        <w:pStyle w:val="NoSpacing"/>
        <w:numPr>
          <w:ilvl w:val="0"/>
          <w:numId w:val="43"/>
        </w:numPr>
      </w:pPr>
      <w:r>
        <w:t>El riesgo y administración de los sistemas de información recae sobre las compañías terceras especializadas y con trayectoria en el mercado.</w:t>
      </w:r>
    </w:p>
    <w:p w14:paraId="2EBC3554" w14:textId="77777777" w:rsidR="00695D81" w:rsidRDefault="00695D81" w:rsidP="00427E2F">
      <w:pPr>
        <w:pStyle w:val="NoSpacing"/>
        <w:numPr>
          <w:ilvl w:val="0"/>
          <w:numId w:val="43"/>
        </w:numPr>
      </w:pPr>
      <w:r>
        <w:t>Los requerimientos en talento humano del IDE migran a la especialización en la gestión de la información y no en el mantenimiento de los sistemas.</w:t>
      </w:r>
    </w:p>
    <w:p w14:paraId="0556958F" w14:textId="77777777" w:rsidR="00695D81" w:rsidRDefault="00695D81" w:rsidP="00695D81">
      <w:pPr>
        <w:pStyle w:val="NoSpacing"/>
      </w:pPr>
    </w:p>
    <w:p w14:paraId="65B451B5" w14:textId="77777777" w:rsidR="00695D81" w:rsidRDefault="00695D81" w:rsidP="00695D81">
      <w:pPr>
        <w:pStyle w:val="NoSpacing"/>
      </w:pPr>
      <w:r>
        <w:t>Entre los proveedores de almacenamiento y computación en la nube se recomiendan, por su experiencia en el mercado, los siguientes:</w:t>
      </w:r>
    </w:p>
    <w:p w14:paraId="51AF86E3" w14:textId="77777777" w:rsidR="00695D81" w:rsidRDefault="00695D81" w:rsidP="00695D81">
      <w:pPr>
        <w:pStyle w:val="NoSpacing"/>
      </w:pPr>
    </w:p>
    <w:p w14:paraId="55D68F26" w14:textId="77777777" w:rsidR="00695D81" w:rsidRDefault="00695D81" w:rsidP="00427E2F">
      <w:pPr>
        <w:pStyle w:val="NoSpacing"/>
        <w:numPr>
          <w:ilvl w:val="0"/>
          <w:numId w:val="44"/>
        </w:numPr>
      </w:pPr>
      <w:r>
        <w:t>Digital Ocean.</w:t>
      </w:r>
    </w:p>
    <w:p w14:paraId="233E9918" w14:textId="77777777" w:rsidR="00695D81" w:rsidRDefault="00695D81" w:rsidP="00427E2F">
      <w:pPr>
        <w:pStyle w:val="NoSpacing"/>
        <w:numPr>
          <w:ilvl w:val="0"/>
          <w:numId w:val="44"/>
        </w:numPr>
      </w:pPr>
      <w:r>
        <w:t>Amazon Web Services.</w:t>
      </w:r>
    </w:p>
    <w:p w14:paraId="338403F6" w14:textId="77777777" w:rsidR="00695D81" w:rsidRDefault="00695D81" w:rsidP="00427E2F">
      <w:pPr>
        <w:pStyle w:val="NoSpacing"/>
        <w:numPr>
          <w:ilvl w:val="0"/>
          <w:numId w:val="44"/>
        </w:numPr>
      </w:pPr>
      <w:r>
        <w:t>Google Cloud Platform.</w:t>
      </w:r>
    </w:p>
    <w:p w14:paraId="6A98D0D4" w14:textId="77777777" w:rsidR="00695D81" w:rsidRDefault="00695D81" w:rsidP="00695D81">
      <w:pPr>
        <w:pStyle w:val="NoSpacing"/>
      </w:pPr>
    </w:p>
    <w:p w14:paraId="03903467" w14:textId="77777777" w:rsidR="00695D81" w:rsidRDefault="00695D81" w:rsidP="00695D81">
      <w:pPr>
        <w:pStyle w:val="NoSpacing"/>
      </w:pPr>
      <w:r>
        <w:t>Los beneficios de la computación en la nube agregan valor ambiental a los proyectos de infraestructura. Las empresas proveedoras de estos servicios cada vez invierten más en mitigar su impacto medioambiental. Google, por ejemplo, tiene proyectado para 2017 sustentar el 100% de sus operaciones en energías renovables</w:t>
      </w:r>
      <w:r>
        <w:rPr>
          <w:rStyle w:val="FootnoteReference"/>
        </w:rPr>
        <w:footnoteReference w:id="8"/>
      </w:r>
      <w:r>
        <w:t>. Bill Gates, junto con los fundadores de Amazon, Virgin y SAP planean acelerar el desarrollo de energías limpias a través de un fondo de inversión</w:t>
      </w:r>
      <w:r>
        <w:rPr>
          <w:rStyle w:val="FootnoteReference"/>
        </w:rPr>
        <w:footnoteReference w:id="9"/>
      </w:r>
      <w:r>
        <w:t xml:space="preserve">. </w:t>
      </w:r>
    </w:p>
    <w:p w14:paraId="4E370FA9" w14:textId="77777777" w:rsidR="00695D81" w:rsidRDefault="00695D81" w:rsidP="00695D81">
      <w:pPr>
        <w:pStyle w:val="NoSpacing"/>
      </w:pPr>
    </w:p>
    <w:p w14:paraId="63AFE9A5" w14:textId="2CB32945" w:rsidR="00EA2149" w:rsidRDefault="00EA2149" w:rsidP="00695D81">
      <w:pPr>
        <w:pStyle w:val="NoSpacing"/>
      </w:pPr>
      <w:r>
        <w:t xml:space="preserve">Sin embargo, también se ha recomendado tener una infraestructura física, lo cual permitiría dar el soporte, continuidad y mantenimiento en el tiempo, a través de la implementación de un centro de datos para la gobernación de Huila para el alojamiento de los servidores y sistemas de información que posee la institución. </w:t>
      </w:r>
      <w:r>
        <w:lastRenderedPageBreak/>
        <w:t>Aunque el costo-beneficio es alto frente a una infraestructura como servicio, la ventaja de tener control total del sistema, accesible físicamente en cualquier momento y la ventaja de tiempos de respuesta más eficientes, es la opción elegida para el proceso de implementación del sistema propuesto.</w:t>
      </w:r>
    </w:p>
    <w:p w14:paraId="6EA35B8B" w14:textId="77777777" w:rsidR="00EA2149" w:rsidRDefault="00EA2149" w:rsidP="00695D81">
      <w:pPr>
        <w:pStyle w:val="NoSpacing"/>
      </w:pPr>
    </w:p>
    <w:p w14:paraId="3160A1BC" w14:textId="77777777" w:rsidR="00695D81" w:rsidRDefault="00695D81" w:rsidP="00695D81">
      <w:pPr>
        <w:pStyle w:val="NoSpacing"/>
      </w:pPr>
      <w:r>
        <w:t>Bien sea en la nube, o en físico, que se almacene la información, el sistema aumentará significativamente sus 20 mil visitas mensuales y, por ende, sus requerimientos en infraestructura, para un sistema que recibe en promedio mensual 50 mil visitas a través de la plataforma y, además, con visores de datos y geográficos. Para la infraestructura tecnológica se recomienda una configuración para el IDE de:</w:t>
      </w:r>
    </w:p>
    <w:p w14:paraId="63296CE1" w14:textId="77777777" w:rsidR="00695D81" w:rsidRDefault="00695D81" w:rsidP="00695D81">
      <w:pPr>
        <w:pStyle w:val="NoSpacing"/>
      </w:pPr>
    </w:p>
    <w:p w14:paraId="4742EDCC" w14:textId="77777777" w:rsidR="00695D81" w:rsidRDefault="00695D81" w:rsidP="00427E2F">
      <w:pPr>
        <w:pStyle w:val="NoSpacing"/>
        <w:numPr>
          <w:ilvl w:val="0"/>
          <w:numId w:val="45"/>
        </w:numPr>
      </w:pPr>
      <w:r>
        <w:t>10 Cores de procesamiento, con posibilidad de dos procesadores.</w:t>
      </w:r>
    </w:p>
    <w:p w14:paraId="6DA980D3" w14:textId="77777777" w:rsidR="00695D81" w:rsidRDefault="00695D81" w:rsidP="00427E2F">
      <w:pPr>
        <w:pStyle w:val="NoSpacing"/>
        <w:numPr>
          <w:ilvl w:val="0"/>
          <w:numId w:val="45"/>
        </w:numPr>
      </w:pPr>
      <w:r>
        <w:t>Virtualización de escritorios.</w:t>
      </w:r>
    </w:p>
    <w:p w14:paraId="1AC01711" w14:textId="77777777" w:rsidR="00695D81" w:rsidRDefault="00695D81" w:rsidP="00427E2F">
      <w:pPr>
        <w:pStyle w:val="NoSpacing"/>
        <w:numPr>
          <w:ilvl w:val="0"/>
          <w:numId w:val="45"/>
        </w:numPr>
      </w:pPr>
      <w:r>
        <w:t>64 GB de memoria RAM.</w:t>
      </w:r>
    </w:p>
    <w:p w14:paraId="564196C1" w14:textId="43389B31" w:rsidR="00695D81" w:rsidRDefault="00695D81" w:rsidP="00427E2F">
      <w:pPr>
        <w:pStyle w:val="NoSpacing"/>
        <w:numPr>
          <w:ilvl w:val="0"/>
          <w:numId w:val="45"/>
        </w:numPr>
      </w:pPr>
      <w:r>
        <w:t xml:space="preserve">Discos duros de 15.000 </w:t>
      </w:r>
      <w:r w:rsidR="00E95582">
        <w:t>rpm</w:t>
      </w:r>
      <w:r>
        <w:t>.</w:t>
      </w:r>
    </w:p>
    <w:p w14:paraId="21AA7FE9" w14:textId="2BA13D0D" w:rsidR="00EA2149" w:rsidRDefault="00695D81" w:rsidP="00427E2F">
      <w:pPr>
        <w:pStyle w:val="NoSpacing"/>
        <w:numPr>
          <w:ilvl w:val="0"/>
          <w:numId w:val="45"/>
        </w:numPr>
      </w:pPr>
      <w:r>
        <w:t>Configuración de discos duros en RAID 5.</w:t>
      </w:r>
    </w:p>
    <w:p w14:paraId="24F9D4E7" w14:textId="77777777" w:rsidR="00EA2149" w:rsidRDefault="00EA2149" w:rsidP="00695D81">
      <w:pPr>
        <w:pStyle w:val="NoSpacing"/>
      </w:pPr>
    </w:p>
    <w:p w14:paraId="666C6E51" w14:textId="77777777" w:rsidR="00695D81" w:rsidRPr="00E95582" w:rsidRDefault="00695D81" w:rsidP="00427E2F">
      <w:pPr>
        <w:pStyle w:val="NoSpacing"/>
        <w:numPr>
          <w:ilvl w:val="0"/>
          <w:numId w:val="42"/>
        </w:numPr>
        <w:rPr>
          <w:b/>
          <w:i/>
        </w:rPr>
      </w:pPr>
      <w:r w:rsidRPr="00E95582">
        <w:rPr>
          <w:b/>
          <w:i/>
        </w:rPr>
        <w:t>Software</w:t>
      </w:r>
    </w:p>
    <w:p w14:paraId="68D102D9" w14:textId="77777777" w:rsidR="00695D81" w:rsidRDefault="00695D81" w:rsidP="00695D81">
      <w:pPr>
        <w:pStyle w:val="NoSpacing"/>
      </w:pPr>
    </w:p>
    <w:p w14:paraId="35672E7A" w14:textId="77777777" w:rsidR="00695D81" w:rsidRDefault="00695D81" w:rsidP="00695D81">
      <w:pPr>
        <w:pStyle w:val="NoSpacing"/>
      </w:pPr>
      <w:r>
        <w:t>En el caso del SIR, se recomienda implementar una base de datos PostgreSQL en un sistema operativo Linux. Tanto la base de datos como el sistema operativo son reconocidos por la comunidad científica como sistemas robustos.</w:t>
      </w:r>
    </w:p>
    <w:p w14:paraId="526ECA86" w14:textId="5FCFB07E" w:rsidR="00695D81" w:rsidDel="0073080D" w:rsidRDefault="00695D81" w:rsidP="00695D81">
      <w:pPr>
        <w:pStyle w:val="NoSpacing"/>
        <w:rPr>
          <w:del w:id="3312" w:author="Juan Manuel Velásquez Isaza" w:date="2017-06-04T23:36:00Z"/>
        </w:rPr>
      </w:pPr>
    </w:p>
    <w:p w14:paraId="6DA68B34" w14:textId="5BC58166" w:rsidR="00E95582" w:rsidDel="0073080D" w:rsidRDefault="00E95582" w:rsidP="00695D81">
      <w:pPr>
        <w:pStyle w:val="NoSpacing"/>
        <w:rPr>
          <w:del w:id="3313" w:author="Juan Manuel Velásquez Isaza" w:date="2017-06-04T23:36:00Z"/>
        </w:rPr>
      </w:pPr>
      <w:bookmarkStart w:id="3314" w:name="_GoBack"/>
      <w:bookmarkEnd w:id="3314"/>
    </w:p>
    <w:p w14:paraId="29373304" w14:textId="77777777" w:rsidR="00E95582" w:rsidRDefault="00E95582" w:rsidP="00695D81">
      <w:pPr>
        <w:pStyle w:val="NoSpacing"/>
      </w:pPr>
    </w:p>
    <w:p w14:paraId="7F5C461A" w14:textId="77777777" w:rsidR="00695D81" w:rsidRPr="00E95582" w:rsidRDefault="00695D81" w:rsidP="00427E2F">
      <w:pPr>
        <w:pStyle w:val="NoSpacing"/>
        <w:numPr>
          <w:ilvl w:val="0"/>
          <w:numId w:val="42"/>
        </w:numPr>
        <w:rPr>
          <w:b/>
          <w:i/>
        </w:rPr>
      </w:pPr>
      <w:r w:rsidRPr="00E95582">
        <w:rPr>
          <w:b/>
          <w:i/>
        </w:rPr>
        <w:t>Talento Humano</w:t>
      </w:r>
    </w:p>
    <w:p w14:paraId="11FA41F8" w14:textId="77777777" w:rsidR="00695D81" w:rsidRDefault="00695D81" w:rsidP="00695D81">
      <w:pPr>
        <w:pStyle w:val="NoSpacing"/>
      </w:pPr>
    </w:p>
    <w:p w14:paraId="48C17792" w14:textId="77777777" w:rsidR="00695D81" w:rsidRDefault="00695D81" w:rsidP="00695D81">
      <w:pPr>
        <w:pStyle w:val="NoSpacing"/>
      </w:pPr>
      <w:r>
        <w:t>Al ser información de instituciones gubernamentales, se recomienda capacitar al personal del proyecto en protocolos de la fundación Open Data. Esta es una organización sin ánimo de lucro dedicada a la adopción de los estándares de metadata global y al desarrollo de soluciones de código abierto promoviendo el uso de datos estadísticos.</w:t>
      </w:r>
    </w:p>
    <w:p w14:paraId="411509E2" w14:textId="3BB04F8F" w:rsidR="00695D81" w:rsidDel="0073080D" w:rsidRDefault="00695D81" w:rsidP="00695D81">
      <w:pPr>
        <w:pStyle w:val="NoSpacing"/>
        <w:rPr>
          <w:del w:id="3315" w:author="Juan Manuel Velásquez Isaza" w:date="2017-06-04T23:36:00Z"/>
        </w:rPr>
      </w:pPr>
    </w:p>
    <w:p w14:paraId="5F2907E1" w14:textId="77777777" w:rsidR="00695D81" w:rsidRDefault="00695D81" w:rsidP="00695D81">
      <w:pPr>
        <w:pStyle w:val="NoSpacing"/>
      </w:pPr>
      <w:r>
        <w:t>Adicionalmente, la administración de plataformas y el análisis de datos son habilidades que van a requerir los gestores del SIR.</w:t>
      </w:r>
    </w:p>
    <w:p w14:paraId="44202857" w14:textId="1C484D5F" w:rsidR="00C743DF" w:rsidRDefault="00C743DF">
      <w:pPr>
        <w:jc w:val="left"/>
        <w:rPr>
          <w:rFonts w:eastAsiaTheme="minorEastAsia"/>
          <w:lang w:val="es-ES"/>
        </w:rPr>
      </w:pPr>
    </w:p>
    <w:p w14:paraId="20B87723" w14:textId="032F30C0" w:rsidR="00695D81" w:rsidRPr="00DE35CD" w:rsidRDefault="00695D81" w:rsidP="00427E2F">
      <w:pPr>
        <w:pStyle w:val="NoSpacing"/>
        <w:numPr>
          <w:ilvl w:val="0"/>
          <w:numId w:val="41"/>
        </w:numPr>
        <w:rPr>
          <w:b/>
          <w:i/>
        </w:rPr>
      </w:pPr>
      <w:r w:rsidRPr="00DE35CD">
        <w:rPr>
          <w:b/>
          <w:i/>
        </w:rPr>
        <w:t xml:space="preserve">Sistema de </w:t>
      </w:r>
      <w:r w:rsidR="00606AF5">
        <w:rPr>
          <w:b/>
          <w:i/>
        </w:rPr>
        <w:t>i</w:t>
      </w:r>
      <w:r w:rsidRPr="00DE35CD">
        <w:rPr>
          <w:b/>
          <w:i/>
        </w:rPr>
        <w:t xml:space="preserve">nformación </w:t>
      </w:r>
      <w:r w:rsidR="00606AF5">
        <w:rPr>
          <w:b/>
          <w:i/>
        </w:rPr>
        <w:t>g</w:t>
      </w:r>
      <w:r w:rsidRPr="00DE35CD">
        <w:rPr>
          <w:b/>
          <w:i/>
        </w:rPr>
        <w:t>eográfico</w:t>
      </w:r>
      <w:r>
        <w:rPr>
          <w:b/>
          <w:i/>
        </w:rPr>
        <w:t xml:space="preserve"> – SIGDEHU.</w:t>
      </w:r>
    </w:p>
    <w:p w14:paraId="5FBF31E9" w14:textId="77777777" w:rsidR="00695D81" w:rsidRDefault="00695D81" w:rsidP="00695D81">
      <w:pPr>
        <w:pStyle w:val="NoSpacing"/>
      </w:pPr>
    </w:p>
    <w:p w14:paraId="73D2ACBF" w14:textId="3CE15087" w:rsidR="00606AF5" w:rsidRPr="00606AF5" w:rsidRDefault="00695D81" w:rsidP="00427E2F">
      <w:pPr>
        <w:pStyle w:val="NoSpacing"/>
        <w:numPr>
          <w:ilvl w:val="0"/>
          <w:numId w:val="46"/>
        </w:numPr>
        <w:rPr>
          <w:b/>
          <w:i/>
        </w:rPr>
      </w:pPr>
      <w:r w:rsidRPr="00E95582">
        <w:rPr>
          <w:b/>
          <w:i/>
        </w:rPr>
        <w:t>Análisis d</w:t>
      </w:r>
      <w:r w:rsidR="00606AF5">
        <w:rPr>
          <w:b/>
          <w:i/>
        </w:rPr>
        <w:t>e requerimientos del sistema de la</w:t>
      </w:r>
      <w:r w:rsidRPr="00E95582">
        <w:rPr>
          <w:b/>
          <w:i/>
        </w:rPr>
        <w:t xml:space="preserve"> </w:t>
      </w:r>
      <w:r w:rsidR="00606AF5">
        <w:rPr>
          <w:b/>
          <w:i/>
        </w:rPr>
        <w:t>g</w:t>
      </w:r>
      <w:r w:rsidRPr="00E95582">
        <w:rPr>
          <w:b/>
          <w:i/>
        </w:rPr>
        <w:t>obernación del Huila.</w:t>
      </w:r>
    </w:p>
    <w:p w14:paraId="2ADB1DC4" w14:textId="77777777" w:rsidR="00606AF5" w:rsidRDefault="00606AF5" w:rsidP="00695D81">
      <w:pPr>
        <w:pStyle w:val="NoSpacing"/>
      </w:pPr>
    </w:p>
    <w:p w14:paraId="6B622254" w14:textId="77777777" w:rsidR="00695D81" w:rsidRDefault="00695D81" w:rsidP="00695D81">
      <w:pPr>
        <w:pStyle w:val="NoSpacing"/>
      </w:pPr>
      <w:r>
        <w:t>El objetivo principal de realizar el análisis de los requerimientos del sistema es identificar lo que éste debe realizar en el IDE para la gobernación de forma precisa y sin ambigüedades. En esta fase se realiza el diseño del sistema y, por tanto, se debe contemplar las implicaciones a tener en cuenta para el desarrollo del mismo, no solo desde la perspectiva funcional sino desde lo conceptual y lo operacional.</w:t>
      </w:r>
    </w:p>
    <w:p w14:paraId="60041E6B" w14:textId="77777777" w:rsidR="00695D81" w:rsidRDefault="00695D81" w:rsidP="00695D81">
      <w:pPr>
        <w:pStyle w:val="NoSpacing"/>
      </w:pPr>
    </w:p>
    <w:p w14:paraId="190FD587" w14:textId="77777777" w:rsidR="00695D81" w:rsidRPr="00E95582" w:rsidRDefault="00695D81" w:rsidP="00427E2F">
      <w:pPr>
        <w:pStyle w:val="NoSpacing"/>
        <w:numPr>
          <w:ilvl w:val="0"/>
          <w:numId w:val="46"/>
        </w:numPr>
        <w:rPr>
          <w:b/>
          <w:i/>
        </w:rPr>
      </w:pPr>
      <w:r w:rsidRPr="00E95582">
        <w:rPr>
          <w:b/>
          <w:i/>
        </w:rPr>
        <w:t>Propósito del SIGDEHU.</w:t>
      </w:r>
    </w:p>
    <w:p w14:paraId="0F7F49AD" w14:textId="77777777" w:rsidR="00695D81" w:rsidRDefault="00695D81" w:rsidP="00695D81">
      <w:pPr>
        <w:pStyle w:val="NoSpacing"/>
      </w:pPr>
    </w:p>
    <w:p w14:paraId="5F284161" w14:textId="6B1040BD" w:rsidR="00695D81" w:rsidRDefault="00695D81" w:rsidP="00695D81">
      <w:pPr>
        <w:pStyle w:val="NoSpacing"/>
      </w:pPr>
      <w:r>
        <w:t xml:space="preserve">Se debe cumplir el concepto de IDE, </w:t>
      </w:r>
      <w:r w:rsidR="00CF76E7">
        <w:t xml:space="preserve">el cual están integrado por los siguientes </w:t>
      </w:r>
      <w:r>
        <w:t>co</w:t>
      </w:r>
      <w:r w:rsidR="00CF76E7">
        <w:t>mponentes principales</w:t>
      </w:r>
      <w:r>
        <w:t>:</w:t>
      </w:r>
    </w:p>
    <w:p w14:paraId="26611E80" w14:textId="77777777" w:rsidR="00695D81" w:rsidRDefault="00695D81" w:rsidP="00695D81">
      <w:pPr>
        <w:pStyle w:val="NoSpacing"/>
      </w:pPr>
    </w:p>
    <w:p w14:paraId="76DBDC6E" w14:textId="308F8ACB" w:rsidR="00695D81" w:rsidRDefault="00695D81" w:rsidP="00427E2F">
      <w:pPr>
        <w:pStyle w:val="NoSpacing"/>
        <w:numPr>
          <w:ilvl w:val="0"/>
          <w:numId w:val="47"/>
        </w:numPr>
      </w:pPr>
      <w:r w:rsidRPr="00BD3F4A">
        <w:rPr>
          <w:b/>
          <w:i/>
        </w:rPr>
        <w:t>Datos:</w:t>
      </w:r>
      <w:r>
        <w:t xml:space="preserve"> Son aquellos que hacen posible construir información lógica, consistente, exacta, racional e intercambiable. Deben permitir el análisis y ser capaces de aceptar sobre posición de grupos de datos de cualquier tipo, con el fin de cumplir con las normas y especificaciones declaradas para la información geo</w:t>
      </w:r>
      <w:r w:rsidR="008D780D">
        <w:t>espacial</w:t>
      </w:r>
      <w:r>
        <w:t xml:space="preserve"> (geoinformación).</w:t>
      </w:r>
    </w:p>
    <w:p w14:paraId="6BA4502F" w14:textId="77777777" w:rsidR="00695D81" w:rsidRDefault="00695D81" w:rsidP="00695D81">
      <w:pPr>
        <w:pStyle w:val="NoSpacing"/>
      </w:pPr>
    </w:p>
    <w:p w14:paraId="19A50E64" w14:textId="489C10B5" w:rsidR="00695D81" w:rsidRDefault="00695D81" w:rsidP="00427E2F">
      <w:pPr>
        <w:pStyle w:val="NoSpacing"/>
        <w:numPr>
          <w:ilvl w:val="0"/>
          <w:numId w:val="47"/>
        </w:numPr>
      </w:pPr>
      <w:r w:rsidRPr="00BD3F4A">
        <w:rPr>
          <w:b/>
          <w:i/>
        </w:rPr>
        <w:t>Metadatos:</w:t>
      </w:r>
      <w:r>
        <w:t xml:space="preserve"> Consisten en información que caracteriza datos. Los metadatos son utilizados para suministrar información sobre </w:t>
      </w:r>
      <w:r w:rsidR="00606AF5">
        <w:t xml:space="preserve">la </w:t>
      </w:r>
      <w:r>
        <w:t>esencia</w:t>
      </w:r>
      <w:r w:rsidR="00606AF5">
        <w:t xml:space="preserve"> de los datos</w:t>
      </w:r>
      <w:r>
        <w:t>, intentando responder a las preguntas quién, qué, cuándo, dónde, por qué y cómo para cada una de las facetas que se documentan en un proyecto.</w:t>
      </w:r>
    </w:p>
    <w:p w14:paraId="6C25DAC8" w14:textId="77777777" w:rsidR="00695D81" w:rsidRDefault="00695D81" w:rsidP="00695D81">
      <w:pPr>
        <w:pStyle w:val="NoSpacing"/>
      </w:pPr>
    </w:p>
    <w:p w14:paraId="03471D4D" w14:textId="7E4A282D" w:rsidR="00695D81" w:rsidRDefault="00695D81" w:rsidP="00427E2F">
      <w:pPr>
        <w:pStyle w:val="NoSpacing"/>
        <w:numPr>
          <w:ilvl w:val="0"/>
          <w:numId w:val="47"/>
        </w:numPr>
      </w:pPr>
      <w:r w:rsidRPr="00BD3F4A">
        <w:rPr>
          <w:b/>
          <w:i/>
        </w:rPr>
        <w:t>Servidores:</w:t>
      </w:r>
      <w:r>
        <w:t xml:space="preserve"> Permiten apreci</w:t>
      </w:r>
      <w:r w:rsidR="00006818">
        <w:t>ar los servicios de: Búsqueda (c</w:t>
      </w:r>
      <w:r>
        <w:t xml:space="preserve">atálogo), </w:t>
      </w:r>
      <w:r w:rsidR="00006818">
        <w:t>m</w:t>
      </w:r>
      <w:r>
        <w:t xml:space="preserve">apas (imágenes) WMS Web Map Service, </w:t>
      </w:r>
      <w:r w:rsidR="00006818">
        <w:t>d</w:t>
      </w:r>
      <w:r>
        <w:t xml:space="preserve">atos (fenómenos) Web Feature Service - WFS, Web Coverage Service - (WCS), </w:t>
      </w:r>
      <w:r w:rsidR="00006818">
        <w:t>n</w:t>
      </w:r>
      <w:r>
        <w:t>omenclator (Localización de Topónimos).</w:t>
      </w:r>
    </w:p>
    <w:p w14:paraId="5A3BC326" w14:textId="77777777" w:rsidR="00695D81" w:rsidRDefault="00695D81" w:rsidP="00695D81">
      <w:pPr>
        <w:pStyle w:val="NoSpacing"/>
      </w:pPr>
    </w:p>
    <w:p w14:paraId="41BA8124" w14:textId="3BC48077" w:rsidR="00695D81" w:rsidRDefault="00006818" w:rsidP="00427E2F">
      <w:pPr>
        <w:pStyle w:val="NoSpacing"/>
        <w:numPr>
          <w:ilvl w:val="0"/>
          <w:numId w:val="47"/>
        </w:numPr>
      </w:pPr>
      <w:r>
        <w:rPr>
          <w:b/>
          <w:i/>
        </w:rPr>
        <w:t>Catálogo de d</w:t>
      </w:r>
      <w:r w:rsidR="00695D81" w:rsidRPr="00BD3F4A">
        <w:rPr>
          <w:b/>
          <w:i/>
        </w:rPr>
        <w:t xml:space="preserve">atos y </w:t>
      </w:r>
      <w:r>
        <w:rPr>
          <w:b/>
          <w:i/>
        </w:rPr>
        <w:t>s</w:t>
      </w:r>
      <w:r w:rsidR="00695D81" w:rsidRPr="00BD3F4A">
        <w:rPr>
          <w:b/>
          <w:i/>
        </w:rPr>
        <w:t>ervicios:</w:t>
      </w:r>
      <w:r w:rsidR="00695D81">
        <w:t xml:space="preserve"> Es considerado como un cliente de búsqueda que se ofrece mediante un formulario o plantilla, con la posibilidad de localizar un conjunto de datos geográficos (mapas, hojas topográficas, </w:t>
      </w:r>
      <w:r w:rsidR="00695D81">
        <w:lastRenderedPageBreak/>
        <w:t>foto</w:t>
      </w:r>
      <w:r>
        <w:t xml:space="preserve">s, ortofotos, documentos, </w:t>
      </w:r>
      <w:r w:rsidR="00E3480C">
        <w:t>etc.</w:t>
      </w:r>
      <w:r>
        <w:t xml:space="preserve">). </w:t>
      </w:r>
      <w:r w:rsidR="00695D81">
        <w:t>Geonetwork es un entorno estandarizado y descentralizado para la gestión de información espacial, diseñado para permitir el acceso a base de datos geo-referenciados, productos cartográficos y metadatos relativos provenientes de una diversa gama de fuentes, favoreciendo el intercambio de información espacial y la colaboración entre instituciones y usuarios gracias a las capacidades de Internet.</w:t>
      </w:r>
    </w:p>
    <w:p w14:paraId="2AF927FB" w14:textId="77777777" w:rsidR="00695D81" w:rsidRDefault="00695D81" w:rsidP="00695D81">
      <w:pPr>
        <w:pStyle w:val="NoSpacing"/>
      </w:pPr>
    </w:p>
    <w:p w14:paraId="337FA339" w14:textId="62F52504" w:rsidR="00695D81" w:rsidRDefault="00695D81" w:rsidP="00695D81">
      <w:pPr>
        <w:pStyle w:val="NoSpacing"/>
        <w:ind w:left="709"/>
      </w:pPr>
      <w:r>
        <w:t xml:space="preserve">Este método de gestión de </w:t>
      </w:r>
      <w:r w:rsidR="00CC7288">
        <w:t>i</w:t>
      </w:r>
      <w:r>
        <w:t xml:space="preserve">nformación </w:t>
      </w:r>
      <w:r w:rsidR="00CC7288">
        <w:t>g</w:t>
      </w:r>
      <w:r>
        <w:t>eo</w:t>
      </w:r>
      <w:r w:rsidR="00CC7288">
        <w:t>espacial</w:t>
      </w:r>
      <w:r>
        <w:t xml:space="preserve"> pretende facilitar a la amplia y variada comunidad de usuarios de dicha información espacial, con un acceso sencillo y rápido de la información espacial disponible y de los mapas temáticos existentes, lo cual pudiera apoyar y mejorar la toma de decisiones.</w:t>
      </w:r>
    </w:p>
    <w:p w14:paraId="42A58FC8" w14:textId="77777777" w:rsidR="00695D81" w:rsidRDefault="00695D81" w:rsidP="00695D81">
      <w:pPr>
        <w:pStyle w:val="NoSpacing"/>
      </w:pPr>
    </w:p>
    <w:p w14:paraId="6489CFD5" w14:textId="66882EA4" w:rsidR="00695D81" w:rsidRDefault="00695D81" w:rsidP="00427E2F">
      <w:pPr>
        <w:pStyle w:val="NoSpacing"/>
        <w:numPr>
          <w:ilvl w:val="0"/>
          <w:numId w:val="48"/>
        </w:numPr>
      </w:pPr>
      <w:r w:rsidRPr="00006818">
        <w:rPr>
          <w:b/>
          <w:i/>
        </w:rPr>
        <w:t>Servicios:</w:t>
      </w:r>
      <w:r>
        <w:t xml:space="preserve"> El servicio Web Map Service (WMS), definido por el OGC (Open </w:t>
      </w:r>
      <w:r w:rsidR="00E3480C">
        <w:t>Geospatial</w:t>
      </w:r>
      <w:r>
        <w:t xml:space="preserve"> Consortium), produce mapas de datos espaciales referidos de forma dinámica a partir de </w:t>
      </w:r>
      <w:r w:rsidR="00CC7288">
        <w:t>l</w:t>
      </w:r>
      <w:r>
        <w:t xml:space="preserve">a </w:t>
      </w:r>
      <w:r w:rsidR="00CC7288">
        <w:t>i</w:t>
      </w:r>
      <w:r>
        <w:t xml:space="preserve">nformación </w:t>
      </w:r>
      <w:r w:rsidR="00CC7288">
        <w:t>g</w:t>
      </w:r>
      <w:r>
        <w:t>eo</w:t>
      </w:r>
      <w:r w:rsidR="00CC7288">
        <w:t>espacial</w:t>
      </w:r>
      <w:r>
        <w:t xml:space="preserve"> generada. Este estándar internacional define un </w:t>
      </w:r>
      <w:r w:rsidRPr="00006818">
        <w:rPr>
          <w:i/>
        </w:rPr>
        <w:t>"mapa"</w:t>
      </w:r>
      <w:r>
        <w:t xml:space="preserve"> como una representación de la información geo</w:t>
      </w:r>
      <w:r w:rsidR="00CC7288">
        <w:t>espacial</w:t>
      </w:r>
      <w:r>
        <w:t xml:space="preserve"> en forma de un archivo de imagen digital conveniente para la exhibición en una pantalla de ordenador. Un mapa no consiste en los propios datos. Los mapas producidos por WMS se generan normalmente en un formato de imagen, como PNG, GIF o JPEG, y ocasionalmente como gráficos vectoriales en formato SVG (Scalable Vector Graphics) o WebCGM (Web Computer Graphics Metafile).</w:t>
      </w:r>
    </w:p>
    <w:p w14:paraId="15F718F7" w14:textId="77777777" w:rsidR="00695D81" w:rsidRDefault="00695D81" w:rsidP="00695D81">
      <w:pPr>
        <w:pStyle w:val="NoSpacing"/>
      </w:pPr>
    </w:p>
    <w:p w14:paraId="43857580" w14:textId="77777777" w:rsidR="00695D81" w:rsidRDefault="00695D81" w:rsidP="00695D81">
      <w:pPr>
        <w:pStyle w:val="NoSpacing"/>
        <w:ind w:left="709"/>
      </w:pPr>
      <w:r>
        <w:t xml:space="preserve">El estándar define tres operaciones: </w:t>
      </w:r>
    </w:p>
    <w:p w14:paraId="71F98B0F" w14:textId="11204FBC" w:rsidR="00695D81" w:rsidDel="0073080D" w:rsidRDefault="00695D81" w:rsidP="00695D81">
      <w:pPr>
        <w:pStyle w:val="NoSpacing"/>
        <w:rPr>
          <w:del w:id="3316" w:author="Juan Manuel Velásquez Isaza" w:date="2017-06-04T23:36:00Z"/>
        </w:rPr>
      </w:pPr>
    </w:p>
    <w:p w14:paraId="0D58BD4E" w14:textId="77777777" w:rsidR="00695D81" w:rsidRDefault="00695D81" w:rsidP="00427E2F">
      <w:pPr>
        <w:pStyle w:val="NoSpacing"/>
        <w:numPr>
          <w:ilvl w:val="0"/>
          <w:numId w:val="49"/>
        </w:numPr>
      </w:pPr>
      <w:r>
        <w:t xml:space="preserve">Devolver metadatos del nivel de servicio. </w:t>
      </w:r>
    </w:p>
    <w:p w14:paraId="206320BF" w14:textId="77777777" w:rsidR="00695D81" w:rsidRDefault="00695D81" w:rsidP="00427E2F">
      <w:pPr>
        <w:pStyle w:val="NoSpacing"/>
        <w:numPr>
          <w:ilvl w:val="0"/>
          <w:numId w:val="49"/>
        </w:numPr>
      </w:pPr>
      <w:r>
        <w:t xml:space="preserve">Devolver un mapa cuyos parámetros geográficos y dimensionales han sido bien definidos. </w:t>
      </w:r>
    </w:p>
    <w:p w14:paraId="15EBF6D6" w14:textId="77777777" w:rsidR="00695D81" w:rsidRDefault="00695D81" w:rsidP="00427E2F">
      <w:pPr>
        <w:pStyle w:val="NoSpacing"/>
        <w:numPr>
          <w:ilvl w:val="0"/>
          <w:numId w:val="49"/>
        </w:numPr>
      </w:pPr>
      <w:r>
        <w:lastRenderedPageBreak/>
        <w:t>Devolver información de características particulares mostradas en el mapa (opcionales)</w:t>
      </w:r>
      <w:r>
        <w:rPr>
          <w:rStyle w:val="FootnoteReference"/>
        </w:rPr>
        <w:footnoteReference w:id="10"/>
      </w:r>
      <w:r>
        <w:t xml:space="preserve">. </w:t>
      </w:r>
    </w:p>
    <w:p w14:paraId="1869331B" w14:textId="77777777" w:rsidR="00695D81" w:rsidRDefault="00695D81" w:rsidP="00695D81">
      <w:pPr>
        <w:pStyle w:val="NoSpacing"/>
      </w:pPr>
    </w:p>
    <w:p w14:paraId="16DA519A" w14:textId="77777777" w:rsidR="00695D81" w:rsidRDefault="00695D81" w:rsidP="00695D81">
      <w:pPr>
        <w:pStyle w:val="NoSpacing"/>
        <w:ind w:left="709"/>
      </w:pPr>
      <w:r>
        <w:t>Las operaciones WMS pueden ser invocadas usando un navegador estándar, realizando peticiones en la forma de URLs (Uniform Resource Locators). El contenido de tales URLs depende de la operación solicitada. Concretamente, al solicitar un mapa, la URL indica qué información debe ser mostrada en el mapa, qué porción de la tierra debe dibujar, el sistema de coordenadas de referencia, y la anchura y la altura de la imagen de salida. Cuando dos o más mapas se producen con los mismos parámetros geográficos y tamaño de salida, los resultados se pueden solapar para producir un mapa compuesto. El uso de formatos de imagen que soportan fondos transparentes (como GIF o PNG) permite que los mapas subyacentes sean visibles. Además, se puede solicitar mapas individuales de diversos servidores.</w:t>
      </w:r>
    </w:p>
    <w:p w14:paraId="50793CAA" w14:textId="77777777" w:rsidR="00695D81" w:rsidRDefault="00695D81" w:rsidP="00695D81">
      <w:pPr>
        <w:pStyle w:val="NoSpacing"/>
      </w:pPr>
    </w:p>
    <w:p w14:paraId="561916AE" w14:textId="63BFA64A" w:rsidR="00695D81" w:rsidRDefault="00695D81" w:rsidP="00695D81">
      <w:pPr>
        <w:pStyle w:val="NoSpacing"/>
        <w:ind w:left="709"/>
      </w:pPr>
      <w:r>
        <w:t xml:space="preserve">El servicio Web Feature Service (WFS) del Consorcio Open </w:t>
      </w:r>
      <w:r w:rsidR="00E3480C">
        <w:t>Geospatial</w:t>
      </w:r>
      <w:r>
        <w:t xml:space="preserve"> Consortium, es un servicio estándar que ofrece un interfaz de comunicación y permite interactuar con los mapas servidos por el estándar WMS, como editar la imagen que nos ofrece el servicio WMS o analizar la imagen siguiendo criterios geográficos.</w:t>
      </w:r>
    </w:p>
    <w:p w14:paraId="1B87F1A5" w14:textId="77777777" w:rsidR="00695D81" w:rsidRDefault="00695D81" w:rsidP="00695D81">
      <w:pPr>
        <w:pStyle w:val="NoSpacing"/>
        <w:ind w:left="709"/>
      </w:pPr>
    </w:p>
    <w:p w14:paraId="494E1803" w14:textId="77777777" w:rsidR="00695D81" w:rsidRDefault="00695D81" w:rsidP="00695D81">
      <w:pPr>
        <w:pStyle w:val="NoSpacing"/>
        <w:ind w:left="709"/>
      </w:pPr>
      <w:r>
        <w:t>Para realizar estas operaciones se utiliza el lenguaje GML, derivado del XML, que es el estándar a través del cual se transmiten las ordenes WFS.</w:t>
      </w:r>
    </w:p>
    <w:p w14:paraId="2A8620A4" w14:textId="77777777" w:rsidR="00C839AF" w:rsidRDefault="00C839AF" w:rsidP="00695D81">
      <w:pPr>
        <w:pStyle w:val="NoSpacing"/>
        <w:ind w:left="709"/>
      </w:pPr>
    </w:p>
    <w:p w14:paraId="09698CB3" w14:textId="2D33C655" w:rsidR="00695D81" w:rsidRDefault="00695D81" w:rsidP="00695D81">
      <w:pPr>
        <w:pStyle w:val="NoSpacing"/>
        <w:ind w:left="709"/>
      </w:pPr>
      <w:r>
        <w:t xml:space="preserve">El servicio Web Coverage Service (WCS) pertenece a los servicios de la OGC (Open </w:t>
      </w:r>
      <w:r w:rsidR="00E3480C">
        <w:t>Geospatial</w:t>
      </w:r>
      <w:r>
        <w:t xml:space="preserve"> Consortium); permite obtener e intercambiar información geoespacial en forma de coberturas que corresponden a objetos de tipo </w:t>
      </w:r>
      <w:r>
        <w:lastRenderedPageBreak/>
        <w:t>vectorial, r</w:t>
      </w:r>
      <w:r w:rsidR="00457479">
        <w:t>á</w:t>
      </w:r>
      <w:r>
        <w:t>ster o modelos digitales, usando para su intercambio ficheros XML, donde se encuentran asociados el descriptor del servicio y una breve descripción de las coberturas, todo mediante consultas tipo POST y GET, según la implementación</w:t>
      </w:r>
      <w:r>
        <w:rPr>
          <w:rStyle w:val="FootnoteReference"/>
        </w:rPr>
        <w:footnoteReference w:id="11"/>
      </w:r>
      <w:r>
        <w:t>.</w:t>
      </w:r>
    </w:p>
    <w:p w14:paraId="314777C9" w14:textId="77777777" w:rsidR="00695D81" w:rsidRDefault="00695D81" w:rsidP="00695D81">
      <w:pPr>
        <w:pStyle w:val="NoSpacing"/>
      </w:pPr>
    </w:p>
    <w:p w14:paraId="13F69A1C" w14:textId="77777777" w:rsidR="00695D81" w:rsidRPr="00421E9F" w:rsidRDefault="00695D81" w:rsidP="00427E2F">
      <w:pPr>
        <w:pStyle w:val="NoSpacing"/>
        <w:numPr>
          <w:ilvl w:val="0"/>
          <w:numId w:val="46"/>
        </w:numPr>
        <w:rPr>
          <w:b/>
          <w:i/>
        </w:rPr>
      </w:pPr>
      <w:r w:rsidRPr="00421E9F">
        <w:rPr>
          <w:b/>
          <w:i/>
        </w:rPr>
        <w:t>Arquitectura de Servicios.</w:t>
      </w:r>
    </w:p>
    <w:p w14:paraId="7682E9B4" w14:textId="77777777" w:rsidR="00695D81" w:rsidRDefault="00695D81" w:rsidP="00695D81">
      <w:pPr>
        <w:pStyle w:val="NoSpacing"/>
      </w:pPr>
    </w:p>
    <w:p w14:paraId="174C8DD0" w14:textId="747FB0C3" w:rsidR="00695D81" w:rsidRDefault="00695D81" w:rsidP="00695D81">
      <w:pPr>
        <w:pStyle w:val="NoSpacing"/>
      </w:pPr>
      <w:r>
        <w:t>La arquitectura del servicio se enfoca a la interoperabilidad de la información geo</w:t>
      </w:r>
      <w:r w:rsidR="00CC7288">
        <w:t>espacial</w:t>
      </w:r>
      <w:r>
        <w:t>. La OGC se desarrolla sobre una arquitectura orientada a servicios denominados OWS.</w:t>
      </w:r>
    </w:p>
    <w:p w14:paraId="6EE91BEF" w14:textId="77777777" w:rsidR="00695D81" w:rsidRDefault="00695D81" w:rsidP="00695D81">
      <w:pPr>
        <w:pStyle w:val="NoSpacing"/>
      </w:pPr>
    </w:p>
    <w:p w14:paraId="7FE18293" w14:textId="2CC11B32" w:rsidR="00695D81" w:rsidRDefault="00695D81" w:rsidP="00695D81">
      <w:pPr>
        <w:pStyle w:val="NoSpacing"/>
      </w:pPr>
      <w:r>
        <w:t>Es importante la elaboración del modelo funcional de la arquitectura OWS, que tienen como objeto crear servici</w:t>
      </w:r>
      <w:r w:rsidR="00421E9F">
        <w:t>os funcionales en el ámbito geo</w:t>
      </w:r>
      <w:r>
        <w:t>espacial con el fin de poder ser publicados en diferentes registros o catálogos, para permitir a los usuarios identificados en el servicio encontrar, enlazar y utilizar</w:t>
      </w:r>
      <w:r>
        <w:rPr>
          <w:rStyle w:val="FootnoteReference"/>
        </w:rPr>
        <w:footnoteReference w:id="12"/>
      </w:r>
      <w:r>
        <w:t>.</w:t>
      </w:r>
    </w:p>
    <w:p w14:paraId="095B5132" w14:textId="77777777" w:rsidR="00695D81" w:rsidRDefault="00695D81" w:rsidP="00695D81">
      <w:pPr>
        <w:pStyle w:val="NoSpacing"/>
      </w:pPr>
    </w:p>
    <w:p w14:paraId="0F468E29" w14:textId="14C050CD" w:rsidR="00695D81" w:rsidRDefault="00695D81" w:rsidP="00695D81">
      <w:pPr>
        <w:pStyle w:val="NoSpacing"/>
      </w:pPr>
      <w:r>
        <w:t>En la siguiente imagen, puede apreciarse un modelo de la arquitectura propuesta para el SIGDEHU:</w:t>
      </w:r>
    </w:p>
    <w:p w14:paraId="00597F95" w14:textId="77777777" w:rsidR="00B9055C" w:rsidRDefault="00B9055C" w:rsidP="00695D81">
      <w:pPr>
        <w:pStyle w:val="NoSpacing"/>
      </w:pPr>
    </w:p>
    <w:p w14:paraId="0EDC4A20" w14:textId="5032FDE1" w:rsidR="00DB0805" w:rsidRDefault="00DB0805" w:rsidP="00DB0805">
      <w:pPr>
        <w:pStyle w:val="Caption"/>
        <w:jc w:val="center"/>
      </w:pPr>
      <w:bookmarkStart w:id="3317" w:name="_Toc482730674"/>
      <w:r>
        <w:t xml:space="preserve">Figura </w:t>
      </w:r>
      <w:r w:rsidR="004E050C">
        <w:fldChar w:fldCharType="begin"/>
      </w:r>
      <w:r w:rsidR="004E050C">
        <w:instrText xml:space="preserve"> SEQ Figura \* ARABIC </w:instrText>
      </w:r>
      <w:r w:rsidR="004E050C">
        <w:fldChar w:fldCharType="separate"/>
      </w:r>
      <w:r w:rsidR="00BA1763">
        <w:rPr>
          <w:noProof/>
        </w:rPr>
        <w:t>12</w:t>
      </w:r>
      <w:r w:rsidR="004E050C">
        <w:rPr>
          <w:noProof/>
        </w:rPr>
        <w:fldChar w:fldCharType="end"/>
      </w:r>
      <w:r>
        <w:t xml:space="preserve">: </w:t>
      </w:r>
      <w:r w:rsidRPr="00130DBE">
        <w:t>Arquitectura funcional para el SIGDEHU</w:t>
      </w:r>
      <w:bookmarkEnd w:id="3317"/>
    </w:p>
    <w:p w14:paraId="6A158831" w14:textId="4030FF9B" w:rsidR="00695D81" w:rsidRDefault="00695D81" w:rsidP="009E27DD">
      <w:pPr>
        <w:pStyle w:val="NoSpacing"/>
        <w:jc w:val="center"/>
      </w:pPr>
      <w:r>
        <w:rPr>
          <w:noProof/>
          <w:lang w:val="en-US"/>
        </w:rPr>
        <w:lastRenderedPageBreak/>
        <w:drawing>
          <wp:inline distT="0" distB="0" distL="0" distR="0" wp14:anchorId="7B689C2D" wp14:editId="196D2571">
            <wp:extent cx="5374005" cy="2724150"/>
            <wp:effectExtent l="0" t="0" r="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29">
                      <a:extLst>
                        <a:ext uri="{28A0092B-C50C-407E-A947-70E740481C1C}">
                          <a14:useLocalDpi xmlns:a14="http://schemas.microsoft.com/office/drawing/2010/main" val="0"/>
                        </a:ext>
                      </a:extLst>
                    </a:blip>
                    <a:srcRect b="24892"/>
                    <a:stretch/>
                  </pic:blipFill>
                  <pic:spPr bwMode="auto">
                    <a:xfrm>
                      <a:off x="0" y="0"/>
                      <a:ext cx="5374005" cy="2724150"/>
                    </a:xfrm>
                    <a:prstGeom prst="rect">
                      <a:avLst/>
                    </a:prstGeom>
                    <a:ln>
                      <a:noFill/>
                    </a:ln>
                    <a:extLst>
                      <a:ext uri="{53640926-AAD7-44D8-BBD7-CCE9431645EC}">
                        <a14:shadowObscured xmlns:a14="http://schemas.microsoft.com/office/drawing/2010/main"/>
                      </a:ext>
                    </a:extLst>
                  </pic:spPr>
                </pic:pic>
              </a:graphicData>
            </a:graphic>
          </wp:inline>
        </w:drawing>
      </w:r>
    </w:p>
    <w:p w14:paraId="2D94BE97" w14:textId="169661B7" w:rsidR="00421E9F" w:rsidRDefault="00695D81" w:rsidP="00695D81">
      <w:pPr>
        <w:pStyle w:val="NoSpacing"/>
        <w:jc w:val="center"/>
        <w:rPr>
          <w:i/>
          <w:sz w:val="20"/>
        </w:rPr>
      </w:pPr>
      <w:r w:rsidRPr="00421E9F">
        <w:rPr>
          <w:b/>
          <w:i/>
          <w:sz w:val="20"/>
        </w:rPr>
        <w:t>Fuente:</w:t>
      </w:r>
      <w:r w:rsidR="00421E9F" w:rsidRPr="00421E9F">
        <w:t xml:space="preserve"> </w:t>
      </w:r>
      <w:r w:rsidR="00421E9F" w:rsidRPr="00421E9F">
        <w:rPr>
          <w:i/>
          <w:sz w:val="20"/>
        </w:rPr>
        <w:t>Instituto Geográfico Agustín Codazzi ICDE</w:t>
      </w:r>
      <w:r w:rsidR="00421E9F">
        <w:rPr>
          <w:i/>
          <w:sz w:val="20"/>
        </w:rPr>
        <w:t>.</w:t>
      </w:r>
    </w:p>
    <w:p w14:paraId="5716B969" w14:textId="3E606592" w:rsidR="00695D81" w:rsidRPr="00DC2E90" w:rsidRDefault="00421E9F" w:rsidP="00695D81">
      <w:pPr>
        <w:pStyle w:val="NoSpacing"/>
        <w:jc w:val="center"/>
        <w:rPr>
          <w:i/>
          <w:sz w:val="20"/>
        </w:rPr>
      </w:pPr>
      <w:r w:rsidRPr="00421E9F">
        <w:rPr>
          <w:b/>
          <w:i/>
          <w:sz w:val="20"/>
        </w:rPr>
        <w:t>Elaboración:</w:t>
      </w:r>
      <w:r w:rsidRPr="00421E9F">
        <w:rPr>
          <w:i/>
          <w:sz w:val="20"/>
        </w:rPr>
        <w:t xml:space="preserve"> Equipo SIGDEHU</w:t>
      </w:r>
    </w:p>
    <w:p w14:paraId="1DD3C36B" w14:textId="44F922D3" w:rsidR="00695D81" w:rsidRDefault="00695D81" w:rsidP="00695D81">
      <w:pPr>
        <w:spacing w:after="0" w:line="240" w:lineRule="auto"/>
      </w:pPr>
    </w:p>
    <w:p w14:paraId="5FFCA447" w14:textId="77777777" w:rsidR="00695D81" w:rsidRPr="00ED18DE" w:rsidRDefault="00695D81" w:rsidP="00427E2F">
      <w:pPr>
        <w:pStyle w:val="NoSpacing"/>
        <w:numPr>
          <w:ilvl w:val="0"/>
          <w:numId w:val="46"/>
        </w:numPr>
        <w:rPr>
          <w:b/>
          <w:i/>
        </w:rPr>
      </w:pPr>
      <w:r w:rsidRPr="00ED18DE">
        <w:rPr>
          <w:b/>
          <w:i/>
        </w:rPr>
        <w:t>Proyecto piloto del SIGDEHU.</w:t>
      </w:r>
    </w:p>
    <w:p w14:paraId="7A3731C6" w14:textId="77777777" w:rsidR="00695D81" w:rsidRDefault="00695D81" w:rsidP="00695D81">
      <w:pPr>
        <w:pStyle w:val="NoSpacing"/>
      </w:pPr>
    </w:p>
    <w:p w14:paraId="327D6E0B" w14:textId="77777777" w:rsidR="00695D81" w:rsidRPr="00E220D8" w:rsidRDefault="00695D81" w:rsidP="00427E2F">
      <w:pPr>
        <w:pStyle w:val="NoSpacing"/>
        <w:numPr>
          <w:ilvl w:val="0"/>
          <w:numId w:val="50"/>
        </w:numPr>
      </w:pPr>
      <w:r w:rsidRPr="00E220D8">
        <w:t>Requerimientos de los usuarios.</w:t>
      </w:r>
    </w:p>
    <w:p w14:paraId="10F3723E" w14:textId="77777777" w:rsidR="00695D81" w:rsidRDefault="00695D81" w:rsidP="00695D81">
      <w:pPr>
        <w:pStyle w:val="NoSpacing"/>
      </w:pPr>
    </w:p>
    <w:p w14:paraId="66726A9F" w14:textId="176CF0FA" w:rsidR="00695D81" w:rsidRDefault="00695D81" w:rsidP="00695D81">
      <w:pPr>
        <w:pStyle w:val="NoSpacing"/>
      </w:pPr>
      <w:r>
        <w:t>Para cumplir los parámetros de infraestructura de datos espaciales, es necesario definir la finalidad del SIGDEHU: Generar información actualizada por medio de visores geográficos para la consulta y manejo de información con protocolos de seguridad de edición. De esta manera se puede determinar la confiabilidad del sistema y la congruencia con el sistema estadístico SIR, los cuales deben ser integrados con la información geo</w:t>
      </w:r>
      <w:r w:rsidR="00CC7288">
        <w:t>espacial</w:t>
      </w:r>
      <w:r>
        <w:t>, un registro y almacenamiento de usuarios con su debida contraseña, para hacer seguimiento a las personas que utilicen estos servicios WEB.</w:t>
      </w:r>
    </w:p>
    <w:p w14:paraId="32F61C32" w14:textId="77777777" w:rsidR="00B9055C" w:rsidRDefault="00B9055C" w:rsidP="00695D81">
      <w:pPr>
        <w:pStyle w:val="NoSpacing"/>
      </w:pPr>
    </w:p>
    <w:p w14:paraId="6810AF0B" w14:textId="77777777" w:rsidR="00695D81" w:rsidRDefault="00695D81" w:rsidP="00695D81">
      <w:pPr>
        <w:pStyle w:val="NoSpacing"/>
      </w:pPr>
      <w:r>
        <w:t>En la siguiente imagen, se puede apreciar un modelo del sistema implementado:</w:t>
      </w:r>
    </w:p>
    <w:p w14:paraId="63183AB2" w14:textId="77777777" w:rsidR="00695D81" w:rsidRDefault="00695D81" w:rsidP="00695D81">
      <w:pPr>
        <w:pStyle w:val="NoSpacing"/>
      </w:pPr>
    </w:p>
    <w:p w14:paraId="23C2F669" w14:textId="0C044BE3" w:rsidR="00DB0805" w:rsidRDefault="00DB0805" w:rsidP="00DB0805">
      <w:pPr>
        <w:pStyle w:val="Caption"/>
        <w:jc w:val="center"/>
      </w:pPr>
      <w:bookmarkStart w:id="3318" w:name="_Toc482730675"/>
      <w:r>
        <w:t xml:space="preserve">Figura </w:t>
      </w:r>
      <w:r w:rsidR="004E050C">
        <w:fldChar w:fldCharType="begin"/>
      </w:r>
      <w:r w:rsidR="004E050C">
        <w:instrText xml:space="preserve"> SEQ Figura \* ARABIC </w:instrText>
      </w:r>
      <w:r w:rsidR="004E050C">
        <w:fldChar w:fldCharType="separate"/>
      </w:r>
      <w:r w:rsidR="00BA1763">
        <w:rPr>
          <w:noProof/>
        </w:rPr>
        <w:t>13</w:t>
      </w:r>
      <w:r w:rsidR="004E050C">
        <w:rPr>
          <w:noProof/>
        </w:rPr>
        <w:fldChar w:fldCharType="end"/>
      </w:r>
      <w:r>
        <w:t xml:space="preserve">: </w:t>
      </w:r>
      <w:r w:rsidRPr="00733BDF">
        <w:t>Diagrama del sistema</w:t>
      </w:r>
      <w:bookmarkEnd w:id="3318"/>
    </w:p>
    <w:p w14:paraId="4FA162BB" w14:textId="77777777" w:rsidR="00695D81" w:rsidRDefault="00695D81" w:rsidP="00695D81">
      <w:pPr>
        <w:pStyle w:val="NoSpacing"/>
        <w:jc w:val="center"/>
      </w:pPr>
      <w:r>
        <w:rPr>
          <w:noProof/>
          <w:lang w:val="en-US"/>
        </w:rPr>
        <w:lastRenderedPageBreak/>
        <w:drawing>
          <wp:inline distT="0" distB="0" distL="0" distR="0" wp14:anchorId="63FE72E6" wp14:editId="0399E472">
            <wp:extent cx="5220970" cy="2352675"/>
            <wp:effectExtent l="0" t="0" r="0" b="9525"/>
            <wp:docPr id="43" name="Imagen 43"/>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30">
                      <a:extLst>
                        <a:ext uri="{28A0092B-C50C-407E-A947-70E740481C1C}">
                          <a14:useLocalDpi xmlns:a14="http://schemas.microsoft.com/office/drawing/2010/main" val="0"/>
                        </a:ext>
                      </a:extLst>
                    </a:blip>
                    <a:srcRect t="22284" b="4084"/>
                    <a:stretch/>
                  </pic:blipFill>
                  <pic:spPr bwMode="auto">
                    <a:xfrm>
                      <a:off x="0" y="0"/>
                      <a:ext cx="5220970" cy="2352675"/>
                    </a:xfrm>
                    <a:prstGeom prst="rect">
                      <a:avLst/>
                    </a:prstGeom>
                    <a:ln>
                      <a:noFill/>
                    </a:ln>
                    <a:extLst>
                      <a:ext uri="{53640926-AAD7-44D8-BBD7-CCE9431645EC}">
                        <a14:shadowObscured xmlns:a14="http://schemas.microsoft.com/office/drawing/2010/main"/>
                      </a:ext>
                    </a:extLst>
                  </pic:spPr>
                </pic:pic>
              </a:graphicData>
            </a:graphic>
          </wp:inline>
        </w:drawing>
      </w:r>
    </w:p>
    <w:p w14:paraId="6CDACB6F" w14:textId="77777777" w:rsidR="00B33D95" w:rsidRDefault="00B33D95" w:rsidP="00992D83">
      <w:pPr>
        <w:pStyle w:val="NoSpacing"/>
        <w:jc w:val="center"/>
        <w:rPr>
          <w:b/>
          <w:i/>
          <w:sz w:val="20"/>
        </w:rPr>
      </w:pPr>
    </w:p>
    <w:p w14:paraId="553C4402" w14:textId="1CE95D54" w:rsidR="00992D83" w:rsidRPr="00992D83" w:rsidRDefault="00695D81" w:rsidP="00992D83">
      <w:pPr>
        <w:pStyle w:val="NoSpacing"/>
        <w:jc w:val="center"/>
        <w:rPr>
          <w:i/>
          <w:sz w:val="20"/>
        </w:rPr>
      </w:pPr>
      <w:r w:rsidRPr="008F3919">
        <w:rPr>
          <w:b/>
          <w:i/>
          <w:sz w:val="20"/>
        </w:rPr>
        <w:t>Fuente:</w:t>
      </w:r>
      <w:r>
        <w:rPr>
          <w:i/>
          <w:sz w:val="20"/>
        </w:rPr>
        <w:t xml:space="preserve"> </w:t>
      </w:r>
      <w:r w:rsidR="00F444F3">
        <w:rPr>
          <w:i/>
          <w:sz w:val="20"/>
        </w:rPr>
        <w:t>Fuente: Gobernación de</w:t>
      </w:r>
      <w:r w:rsidR="00992D83" w:rsidRPr="00992D83">
        <w:rPr>
          <w:i/>
          <w:sz w:val="20"/>
        </w:rPr>
        <w:t xml:space="preserve"> Huila e Insti</w:t>
      </w:r>
      <w:r w:rsidR="005E1C9C">
        <w:rPr>
          <w:i/>
          <w:sz w:val="20"/>
        </w:rPr>
        <w:t>tuto Geográfico Agustín Codazzi</w:t>
      </w:r>
      <w:r w:rsidR="00992D83" w:rsidRPr="00992D83">
        <w:rPr>
          <w:i/>
          <w:sz w:val="20"/>
        </w:rPr>
        <w:t xml:space="preserve"> ICDE, </w:t>
      </w:r>
    </w:p>
    <w:p w14:paraId="7D5575A6" w14:textId="1642830F" w:rsidR="00695D81" w:rsidRDefault="00992D83" w:rsidP="00992D83">
      <w:pPr>
        <w:pStyle w:val="NoSpacing"/>
        <w:jc w:val="center"/>
        <w:rPr>
          <w:i/>
          <w:sz w:val="20"/>
        </w:rPr>
      </w:pPr>
      <w:r w:rsidRPr="008F3919">
        <w:rPr>
          <w:b/>
          <w:i/>
          <w:sz w:val="20"/>
        </w:rPr>
        <w:t>Elaboración:</w:t>
      </w:r>
      <w:r w:rsidRPr="00992D83">
        <w:rPr>
          <w:i/>
          <w:sz w:val="20"/>
        </w:rPr>
        <w:t xml:space="preserve"> Equipo SIGDEHU</w:t>
      </w:r>
    </w:p>
    <w:p w14:paraId="10AAA307" w14:textId="77777777" w:rsidR="00B33D95" w:rsidRPr="00B33D95" w:rsidRDefault="00B33D95" w:rsidP="00B33D95">
      <w:pPr>
        <w:pStyle w:val="NoSpacing"/>
      </w:pPr>
    </w:p>
    <w:p w14:paraId="570242DA" w14:textId="77777777" w:rsidR="00CE333D" w:rsidRDefault="0098521C" w:rsidP="00CE333D">
      <w:pPr>
        <w:pStyle w:val="Heading3"/>
      </w:pPr>
      <w:bookmarkStart w:id="3319" w:name="_Toc500793573"/>
      <w:r>
        <w:t>Alternativas de solución</w:t>
      </w:r>
      <w:bookmarkEnd w:id="3319"/>
    </w:p>
    <w:p w14:paraId="3D56F3ED" w14:textId="77777777" w:rsidR="00EA36B8" w:rsidRDefault="00EA36B8" w:rsidP="00EA36B8">
      <w:pPr>
        <w:pStyle w:val="NoSpacing"/>
        <w:rPr>
          <w:lang w:val="es-CO"/>
        </w:rPr>
      </w:pPr>
    </w:p>
    <w:p w14:paraId="087163FF" w14:textId="2B717380" w:rsidR="00EA36B8" w:rsidRDefault="00EA36B8" w:rsidP="00EA36B8">
      <w:pPr>
        <w:pStyle w:val="NoSpacing"/>
        <w:rPr>
          <w:lang w:val="es-CO"/>
        </w:rPr>
      </w:pPr>
      <w:r>
        <w:rPr>
          <w:lang w:val="es-CO"/>
        </w:rPr>
        <w:t>Para las alternativas de solución se consideraron las siguientes opciones</w:t>
      </w:r>
      <w:r w:rsidR="00657386">
        <w:rPr>
          <w:lang w:val="es-CO"/>
        </w:rPr>
        <w:t>:</w:t>
      </w:r>
    </w:p>
    <w:p w14:paraId="3079B402" w14:textId="77777777" w:rsidR="00DB0805" w:rsidRDefault="00DB0805">
      <w:pPr>
        <w:jc w:val="left"/>
      </w:pPr>
    </w:p>
    <w:p w14:paraId="47FB6F38" w14:textId="77777777" w:rsidR="00DB0805" w:rsidRDefault="00DB0805">
      <w:pPr>
        <w:jc w:val="left"/>
      </w:pPr>
    </w:p>
    <w:p w14:paraId="3A68ACA6" w14:textId="1B52752B" w:rsidR="00B33D95" w:rsidRDefault="00DB0805" w:rsidP="00DB0805">
      <w:pPr>
        <w:pStyle w:val="Caption"/>
        <w:jc w:val="center"/>
        <w:rPr>
          <w:rFonts w:eastAsiaTheme="minorEastAsia"/>
        </w:rPr>
      </w:pPr>
      <w:bookmarkStart w:id="3320" w:name="_Toc482730676"/>
      <w:r>
        <w:t xml:space="preserve">Figura </w:t>
      </w:r>
      <w:r w:rsidR="004E050C">
        <w:fldChar w:fldCharType="begin"/>
      </w:r>
      <w:r w:rsidR="004E050C">
        <w:instrText xml:space="preserve"> SEQ Figura \* ARABIC </w:instrText>
      </w:r>
      <w:r w:rsidR="004E050C">
        <w:fldChar w:fldCharType="separate"/>
      </w:r>
      <w:r w:rsidR="00BA1763">
        <w:rPr>
          <w:noProof/>
        </w:rPr>
        <w:t>14</w:t>
      </w:r>
      <w:r w:rsidR="004E050C">
        <w:rPr>
          <w:noProof/>
        </w:rPr>
        <w:fldChar w:fldCharType="end"/>
      </w:r>
      <w:r>
        <w:t xml:space="preserve">: </w:t>
      </w:r>
      <w:r w:rsidRPr="009344DB">
        <w:t>Alternativas de solución</w:t>
      </w:r>
      <w:bookmarkEnd w:id="3320"/>
    </w:p>
    <w:p w14:paraId="336EF372" w14:textId="3B6338D9" w:rsidR="007B68E6" w:rsidRDefault="00456853" w:rsidP="00063428">
      <w:pPr>
        <w:pStyle w:val="NoSpacing"/>
        <w:jc w:val="center"/>
        <w:rPr>
          <w:lang w:val="es-CO"/>
        </w:rPr>
      </w:pPr>
      <w:r>
        <w:rPr>
          <w:noProof/>
          <w:lang w:val="en-US"/>
        </w:rPr>
        <w:lastRenderedPageBreak/>
        <w:drawing>
          <wp:inline distT="0" distB="0" distL="0" distR="0" wp14:anchorId="6888A463" wp14:editId="73A35F15">
            <wp:extent cx="5612130" cy="45167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4516755"/>
                    </a:xfrm>
                    <a:prstGeom prst="rect">
                      <a:avLst/>
                    </a:prstGeom>
                  </pic:spPr>
                </pic:pic>
              </a:graphicData>
            </a:graphic>
          </wp:inline>
        </w:drawing>
      </w:r>
    </w:p>
    <w:p w14:paraId="6055CF5C" w14:textId="2CDC00B3" w:rsidR="00657386" w:rsidRPr="00992D83" w:rsidRDefault="00657386" w:rsidP="00657386">
      <w:pPr>
        <w:pStyle w:val="NoSpacing"/>
        <w:jc w:val="center"/>
        <w:rPr>
          <w:i/>
          <w:sz w:val="20"/>
        </w:rPr>
      </w:pPr>
      <w:r w:rsidRPr="008F3919">
        <w:rPr>
          <w:b/>
          <w:i/>
          <w:sz w:val="20"/>
        </w:rPr>
        <w:t>Fuente:</w:t>
      </w:r>
      <w:r>
        <w:rPr>
          <w:i/>
          <w:sz w:val="20"/>
        </w:rPr>
        <w:t xml:space="preserve"> </w:t>
      </w:r>
      <w:r w:rsidRPr="00992D83">
        <w:rPr>
          <w:i/>
          <w:sz w:val="20"/>
        </w:rPr>
        <w:t xml:space="preserve">Gobernación del Huila </w:t>
      </w:r>
    </w:p>
    <w:p w14:paraId="5863FFE6" w14:textId="77777777" w:rsidR="0098521C" w:rsidRDefault="0098521C" w:rsidP="0098521C">
      <w:pPr>
        <w:pStyle w:val="NoSpacing"/>
        <w:rPr>
          <w:lang w:val="es-CO"/>
        </w:rPr>
      </w:pPr>
    </w:p>
    <w:p w14:paraId="3FAE29EB" w14:textId="7E7AE40A" w:rsidR="00F444F3" w:rsidRDefault="00F444F3" w:rsidP="0098521C">
      <w:pPr>
        <w:pStyle w:val="NoSpacing"/>
        <w:rPr>
          <w:lang w:val="es-CO"/>
        </w:rPr>
      </w:pPr>
      <w:r>
        <w:rPr>
          <w:lang w:val="es-CO"/>
        </w:rPr>
        <w:t>Como soporte a las soluciones presentadas, se realiza un estudio comparativo de las tecnologías “open sourse” y privativas</w:t>
      </w:r>
      <w:r w:rsidR="00F071CC">
        <w:rPr>
          <w:lang w:val="es-CO"/>
        </w:rPr>
        <w:t xml:space="preserve"> disponibles en el mercado</w:t>
      </w:r>
      <w:r>
        <w:rPr>
          <w:lang w:val="es-CO"/>
        </w:rPr>
        <w:t xml:space="preserve">. </w:t>
      </w:r>
      <w:r w:rsidR="00810CDC">
        <w:rPr>
          <w:lang w:val="es-CO"/>
        </w:rPr>
        <w:t xml:space="preserve">Inicialmente, se mencionan algunos casos de </w:t>
      </w:r>
      <w:r w:rsidR="00E3480C">
        <w:rPr>
          <w:lang w:val="es-CO"/>
        </w:rPr>
        <w:t>éxitos nacionales</w:t>
      </w:r>
      <w:r w:rsidR="00810CDC">
        <w:rPr>
          <w:lang w:val="es-CO"/>
        </w:rPr>
        <w:t xml:space="preserve"> e internacionales y posterior a ello se realizan l</w:t>
      </w:r>
      <w:r>
        <w:rPr>
          <w:lang w:val="es-CO"/>
        </w:rPr>
        <w:t>as consideraciones</w:t>
      </w:r>
      <w:r w:rsidR="00810CDC">
        <w:rPr>
          <w:lang w:val="es-CO"/>
        </w:rPr>
        <w:t xml:space="preserve"> correspondientes.</w:t>
      </w:r>
    </w:p>
    <w:p w14:paraId="39A047A6" w14:textId="284B7FA4" w:rsidR="0052382F" w:rsidRDefault="002859D2" w:rsidP="0052382F">
      <w:pPr>
        <w:pStyle w:val="Heading4"/>
      </w:pPr>
      <w:r>
        <w:t>Casos de éxito</w:t>
      </w:r>
      <w:r w:rsidR="0035466C">
        <w:t>: ESRI</w:t>
      </w:r>
      <w:r w:rsidR="00850F7B">
        <w:t>.</w:t>
      </w:r>
    </w:p>
    <w:p w14:paraId="77B9C458" w14:textId="77777777" w:rsidR="0052382F" w:rsidRPr="0052382F" w:rsidRDefault="0052382F" w:rsidP="0052382F">
      <w:pPr>
        <w:pStyle w:val="NoSpacing"/>
      </w:pPr>
    </w:p>
    <w:p w14:paraId="592F3AEE" w14:textId="77777777" w:rsidR="002859D2" w:rsidRDefault="0052382F" w:rsidP="00427E2F">
      <w:pPr>
        <w:pStyle w:val="NoSpacing"/>
        <w:numPr>
          <w:ilvl w:val="0"/>
          <w:numId w:val="54"/>
        </w:numPr>
        <w:rPr>
          <w:b/>
          <w:i/>
          <w:lang w:val="es-CO"/>
        </w:rPr>
      </w:pPr>
      <w:r w:rsidRPr="002859D2">
        <w:rPr>
          <w:b/>
          <w:i/>
          <w:lang w:val="es-CO"/>
        </w:rPr>
        <w:t>Enfoque Clearinghouse</w:t>
      </w:r>
    </w:p>
    <w:p w14:paraId="304F8232" w14:textId="77777777" w:rsidR="002859D2" w:rsidRDefault="002859D2" w:rsidP="002859D2">
      <w:pPr>
        <w:pStyle w:val="NoSpacing"/>
        <w:rPr>
          <w:b/>
          <w:i/>
          <w:lang w:val="es-CO"/>
        </w:rPr>
      </w:pPr>
    </w:p>
    <w:p w14:paraId="58565F94" w14:textId="658CF8FE" w:rsidR="002859D2" w:rsidRDefault="0052382F" w:rsidP="00427E2F">
      <w:pPr>
        <w:pStyle w:val="NoSpacing"/>
        <w:numPr>
          <w:ilvl w:val="1"/>
          <w:numId w:val="54"/>
        </w:numPr>
        <w:rPr>
          <w:lang w:val="es-CO"/>
        </w:rPr>
      </w:pPr>
      <w:r w:rsidRPr="002859D2">
        <w:rPr>
          <w:b/>
          <w:i/>
          <w:lang w:val="es-CO"/>
        </w:rPr>
        <w:t>Mississippi</w:t>
      </w:r>
      <w:r w:rsidR="002859D2" w:rsidRPr="002859D2">
        <w:rPr>
          <w:b/>
          <w:i/>
          <w:lang w:val="es-CO"/>
        </w:rPr>
        <w:t>:</w:t>
      </w:r>
      <w:r w:rsidR="007A1C8F">
        <w:rPr>
          <w:rStyle w:val="FootnoteReference"/>
          <w:b/>
          <w:i/>
          <w:lang w:val="es-CO"/>
        </w:rPr>
        <w:footnoteReference w:id="13"/>
      </w:r>
      <w:r w:rsidR="002859D2" w:rsidRPr="002859D2">
        <w:rPr>
          <w:b/>
          <w:i/>
          <w:lang w:val="es-CO"/>
        </w:rPr>
        <w:t xml:space="preserve"> </w:t>
      </w:r>
      <w:r w:rsidRPr="002859D2">
        <w:rPr>
          <w:lang w:val="es-CO"/>
        </w:rPr>
        <w:t>El Centro Geoespacial de Mississippi (MGC) provee acceso a un almacén de</w:t>
      </w:r>
      <w:r w:rsidR="002859D2" w:rsidRPr="002859D2">
        <w:rPr>
          <w:lang w:val="es-CO"/>
        </w:rPr>
        <w:t xml:space="preserve"> </w:t>
      </w:r>
      <w:r w:rsidRPr="002859D2">
        <w:rPr>
          <w:lang w:val="es-CO"/>
        </w:rPr>
        <w:t>informac</w:t>
      </w:r>
      <w:r w:rsidR="002859D2">
        <w:rPr>
          <w:lang w:val="es-CO"/>
        </w:rPr>
        <w:t xml:space="preserve">ión espacial de los recursos del SIG </w:t>
      </w:r>
      <w:r w:rsidRPr="002859D2">
        <w:rPr>
          <w:lang w:val="es-CO"/>
        </w:rPr>
        <w:t>de Mississippi para uso del gobierno, la academia y el sector privado.</w:t>
      </w:r>
    </w:p>
    <w:p w14:paraId="2F059E00" w14:textId="77777777" w:rsidR="002859D2" w:rsidRDefault="002859D2" w:rsidP="002859D2">
      <w:pPr>
        <w:pStyle w:val="NoSpacing"/>
        <w:rPr>
          <w:lang w:val="es-CO"/>
        </w:rPr>
      </w:pPr>
    </w:p>
    <w:p w14:paraId="76D0A24C" w14:textId="3B37097C" w:rsidR="002859D2" w:rsidRDefault="0052382F" w:rsidP="002859D2">
      <w:pPr>
        <w:pStyle w:val="NoSpacing"/>
        <w:ind w:left="1418"/>
        <w:rPr>
          <w:lang w:val="es-CO"/>
        </w:rPr>
      </w:pPr>
      <w:r w:rsidRPr="002859D2">
        <w:rPr>
          <w:lang w:val="es-CO"/>
        </w:rPr>
        <w:t>El objetivo del MGC es hacer más eficiente la aplicación de tecnologías de</w:t>
      </w:r>
      <w:r w:rsidR="002859D2" w:rsidRPr="002859D2">
        <w:rPr>
          <w:lang w:val="es-CO"/>
        </w:rPr>
        <w:t xml:space="preserve"> </w:t>
      </w:r>
      <w:r w:rsidR="002859D2">
        <w:rPr>
          <w:lang w:val="es-CO"/>
        </w:rPr>
        <w:t>información espacial en el e</w:t>
      </w:r>
      <w:r w:rsidRPr="002859D2">
        <w:rPr>
          <w:lang w:val="es-CO"/>
        </w:rPr>
        <w:t>stado de Mississippi al reducir la duplicación en la</w:t>
      </w:r>
      <w:r w:rsidR="002859D2" w:rsidRPr="002859D2">
        <w:rPr>
          <w:lang w:val="es-CO"/>
        </w:rPr>
        <w:t xml:space="preserve"> </w:t>
      </w:r>
      <w:r w:rsidRPr="002859D2">
        <w:rPr>
          <w:lang w:val="es-CO"/>
        </w:rPr>
        <w:t>producción de datos espaciales y mejorar la distribución a través de la cooperación,</w:t>
      </w:r>
      <w:r w:rsidR="002859D2" w:rsidRPr="002859D2">
        <w:rPr>
          <w:lang w:val="es-CO"/>
        </w:rPr>
        <w:t xml:space="preserve"> </w:t>
      </w:r>
      <w:r w:rsidRPr="002859D2">
        <w:rPr>
          <w:lang w:val="es-CO"/>
        </w:rPr>
        <w:t>estandarización, comunicación y coordinación eficaces.</w:t>
      </w:r>
    </w:p>
    <w:p w14:paraId="5EFD74B3" w14:textId="77777777" w:rsidR="002859D2" w:rsidRDefault="002859D2" w:rsidP="002859D2">
      <w:pPr>
        <w:pStyle w:val="NoSpacing"/>
        <w:ind w:left="1418"/>
      </w:pPr>
    </w:p>
    <w:p w14:paraId="64D98F47" w14:textId="5F842CFD" w:rsidR="00504539" w:rsidRDefault="0052382F" w:rsidP="002859D2">
      <w:pPr>
        <w:pStyle w:val="NoSpacing"/>
        <w:ind w:left="1418"/>
        <w:rPr>
          <w:lang w:val="es-CO"/>
        </w:rPr>
      </w:pPr>
      <w:r w:rsidRPr="002859D2">
        <w:rPr>
          <w:lang w:val="es-CO"/>
        </w:rPr>
        <w:t xml:space="preserve">El </w:t>
      </w:r>
      <w:r w:rsidR="002859D2">
        <w:rPr>
          <w:lang w:val="es-CO"/>
        </w:rPr>
        <w:t>MGC</w:t>
      </w:r>
      <w:r w:rsidRPr="002859D2">
        <w:rPr>
          <w:lang w:val="es-CO"/>
        </w:rPr>
        <w:t xml:space="preserve"> actualmente alberga dos servicios de</w:t>
      </w:r>
      <w:r w:rsidR="002859D2" w:rsidRPr="002859D2">
        <w:rPr>
          <w:lang w:val="es-CO"/>
        </w:rPr>
        <w:t xml:space="preserve"> </w:t>
      </w:r>
      <w:r w:rsidRPr="002859D2">
        <w:rPr>
          <w:lang w:val="es-CO"/>
        </w:rPr>
        <w:t>cartografía que están disponibles para el público. Se proporciona información de</w:t>
      </w:r>
      <w:r w:rsidR="002859D2" w:rsidRPr="002859D2">
        <w:rPr>
          <w:lang w:val="es-CO"/>
        </w:rPr>
        <w:t xml:space="preserve"> </w:t>
      </w:r>
      <w:r w:rsidRPr="002859D2">
        <w:rPr>
          <w:lang w:val="es-CO"/>
        </w:rPr>
        <w:t>conexión para cada uno. Este portal</w:t>
      </w:r>
      <w:r w:rsidR="002859D2">
        <w:rPr>
          <w:lang w:val="es-CO"/>
        </w:rPr>
        <w:t>,</w:t>
      </w:r>
      <w:r w:rsidRPr="002859D2">
        <w:rPr>
          <w:lang w:val="es-CO"/>
        </w:rPr>
        <w:t xml:space="preserve"> por su parte, utiliza como base para su</w:t>
      </w:r>
      <w:r w:rsidR="002859D2">
        <w:rPr>
          <w:lang w:val="es-CO"/>
        </w:rPr>
        <w:t xml:space="preserve"> </w:t>
      </w:r>
      <w:r w:rsidRPr="002859D2">
        <w:rPr>
          <w:lang w:val="es-CO"/>
        </w:rPr>
        <w:t>funcionamiento, los mapas de ArcGIS Online.</w:t>
      </w:r>
    </w:p>
    <w:p w14:paraId="449BFF12" w14:textId="77777777" w:rsidR="007A1C8F" w:rsidRDefault="007A1C8F" w:rsidP="002859D2">
      <w:pPr>
        <w:pStyle w:val="NoSpacing"/>
        <w:ind w:left="1418"/>
        <w:rPr>
          <w:lang w:val="es-CO"/>
        </w:rPr>
      </w:pPr>
    </w:p>
    <w:p w14:paraId="2F952544" w14:textId="34FE7127" w:rsidR="007A1C8F" w:rsidRDefault="007A1C8F" w:rsidP="002859D2">
      <w:pPr>
        <w:pStyle w:val="NoSpacing"/>
        <w:ind w:left="1418"/>
        <w:rPr>
          <w:lang w:val="es-CO"/>
        </w:rPr>
      </w:pPr>
      <w:r>
        <w:rPr>
          <w:lang w:val="es-CO"/>
        </w:rPr>
        <w:t>En la siguiente imagen se aprecia la aplicación en operación:</w:t>
      </w:r>
    </w:p>
    <w:p w14:paraId="2CCFA51F" w14:textId="1B2CA51B" w:rsidR="00DB0805" w:rsidRDefault="00DB0805">
      <w:pPr>
        <w:jc w:val="left"/>
        <w:rPr>
          <w:rFonts w:eastAsiaTheme="minorEastAsia"/>
        </w:rPr>
      </w:pPr>
      <w:r>
        <w:br w:type="page"/>
      </w:r>
    </w:p>
    <w:p w14:paraId="0D88560D" w14:textId="1992E836" w:rsidR="0052382F" w:rsidRDefault="00DB0805" w:rsidP="00DB0805">
      <w:pPr>
        <w:pStyle w:val="Caption"/>
        <w:jc w:val="center"/>
      </w:pPr>
      <w:bookmarkStart w:id="3322" w:name="_Toc482730677"/>
      <w:r>
        <w:lastRenderedPageBreak/>
        <w:t xml:space="preserve">Figura </w:t>
      </w:r>
      <w:r w:rsidR="004E050C">
        <w:fldChar w:fldCharType="begin"/>
      </w:r>
      <w:r w:rsidR="004E050C">
        <w:instrText xml:space="preserve"> SEQ Figura \* ARABIC </w:instrText>
      </w:r>
      <w:r w:rsidR="004E050C">
        <w:fldChar w:fldCharType="separate"/>
      </w:r>
      <w:r w:rsidR="00BA1763">
        <w:rPr>
          <w:noProof/>
        </w:rPr>
        <w:t>15</w:t>
      </w:r>
      <w:r w:rsidR="004E050C">
        <w:rPr>
          <w:noProof/>
        </w:rPr>
        <w:fldChar w:fldCharType="end"/>
      </w:r>
      <w:r>
        <w:t xml:space="preserve">: </w:t>
      </w:r>
      <w:r w:rsidRPr="00393DB7">
        <w:t>Visualización de sistema de información geográfica de Mississippi.</w:t>
      </w:r>
      <w:bookmarkEnd w:id="3322"/>
    </w:p>
    <w:p w14:paraId="2122A153" w14:textId="4D1FE3E0" w:rsidR="00DB0805" w:rsidRDefault="00DB0805" w:rsidP="00DB0805">
      <w:pPr>
        <w:jc w:val="center"/>
      </w:pPr>
      <w:r>
        <w:rPr>
          <w:noProof/>
          <w:lang w:val="en-US"/>
        </w:rPr>
        <w:drawing>
          <wp:inline distT="0" distB="0" distL="0" distR="0" wp14:anchorId="5B75DA6C" wp14:editId="7334C8A6">
            <wp:extent cx="4802505" cy="220780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6650" cy="2214308"/>
                    </a:xfrm>
                    <a:prstGeom prst="rect">
                      <a:avLst/>
                    </a:prstGeom>
                  </pic:spPr>
                </pic:pic>
              </a:graphicData>
            </a:graphic>
          </wp:inline>
        </w:drawing>
      </w:r>
    </w:p>
    <w:p w14:paraId="4B027553" w14:textId="0D239F01" w:rsidR="00DB0805" w:rsidRPr="00DB0805" w:rsidRDefault="00DB0805" w:rsidP="00DB0805">
      <w:pPr>
        <w:jc w:val="center"/>
        <w:rPr>
          <w:i/>
          <w:sz w:val="18"/>
        </w:rPr>
      </w:pPr>
      <w:r w:rsidRPr="001E201E">
        <w:rPr>
          <w:b/>
          <w:i/>
          <w:sz w:val="18"/>
        </w:rPr>
        <w:t>Fuente:</w:t>
      </w:r>
      <w:r>
        <w:rPr>
          <w:i/>
          <w:sz w:val="18"/>
        </w:rPr>
        <w:t xml:space="preserve"> </w:t>
      </w:r>
      <w:r w:rsidRPr="00DB0805">
        <w:rPr>
          <w:i/>
          <w:sz w:val="18"/>
        </w:rPr>
        <w:t>Mississippi Geospatial Clearinghouse</w:t>
      </w:r>
    </w:p>
    <w:p w14:paraId="1D16FF20" w14:textId="1DC87AF0" w:rsidR="003731CD" w:rsidRPr="003731CD" w:rsidRDefault="003731CD" w:rsidP="00427E2F">
      <w:pPr>
        <w:pStyle w:val="NoSpacing"/>
        <w:numPr>
          <w:ilvl w:val="0"/>
          <w:numId w:val="55"/>
        </w:numPr>
        <w:ind w:left="1418"/>
        <w:rPr>
          <w:lang w:val="es-CO"/>
        </w:rPr>
      </w:pPr>
      <w:r w:rsidRPr="003731CD">
        <w:rPr>
          <w:b/>
          <w:i/>
          <w:lang w:val="es-CO"/>
        </w:rPr>
        <w:t>Washington</w:t>
      </w:r>
      <w:r>
        <w:rPr>
          <w:b/>
          <w:i/>
          <w:lang w:val="es-CO"/>
        </w:rPr>
        <w:t>:</w:t>
      </w:r>
      <w:r w:rsidR="001E201E">
        <w:rPr>
          <w:rStyle w:val="FootnoteReference"/>
          <w:b/>
          <w:i/>
          <w:lang w:val="es-CO"/>
        </w:rPr>
        <w:footnoteReference w:id="14"/>
      </w:r>
      <w:r>
        <w:rPr>
          <w:b/>
          <w:i/>
          <w:lang w:val="es-CO"/>
        </w:rPr>
        <w:t xml:space="preserve"> </w:t>
      </w:r>
      <w:r>
        <w:rPr>
          <w:lang w:val="es-CO"/>
        </w:rPr>
        <w:t xml:space="preserve">El </w:t>
      </w:r>
      <w:r w:rsidRPr="003731CD">
        <w:rPr>
          <w:lang w:val="es-CO"/>
        </w:rPr>
        <w:t xml:space="preserve">Centro de Información Geoespacial del </w:t>
      </w:r>
      <w:r>
        <w:rPr>
          <w:lang w:val="es-CO"/>
        </w:rPr>
        <w:t>E</w:t>
      </w:r>
      <w:r w:rsidRPr="003731CD">
        <w:rPr>
          <w:lang w:val="es-CO"/>
        </w:rPr>
        <w:t>stado de Washington (WSGC) fue</w:t>
      </w:r>
      <w:r>
        <w:rPr>
          <w:lang w:val="es-CO"/>
        </w:rPr>
        <w:t xml:space="preserve"> </w:t>
      </w:r>
      <w:r w:rsidRPr="003731CD">
        <w:rPr>
          <w:lang w:val="es-CO"/>
        </w:rPr>
        <w:t>establecido en 1998 como result</w:t>
      </w:r>
      <w:r>
        <w:rPr>
          <w:lang w:val="es-CO"/>
        </w:rPr>
        <w:t>ado de una asociación entre el c</w:t>
      </w:r>
      <w:r w:rsidRPr="003731CD">
        <w:rPr>
          <w:lang w:val="es-CO"/>
        </w:rPr>
        <w:t>onsejo de</w:t>
      </w:r>
      <w:r>
        <w:rPr>
          <w:lang w:val="es-CO"/>
        </w:rPr>
        <w:t xml:space="preserve"> i</w:t>
      </w:r>
      <w:r w:rsidRPr="003731CD">
        <w:rPr>
          <w:lang w:val="es-CO"/>
        </w:rPr>
        <w:t xml:space="preserve">nformación </w:t>
      </w:r>
      <w:r>
        <w:rPr>
          <w:lang w:val="es-CO"/>
        </w:rPr>
        <w:t>g</w:t>
      </w:r>
      <w:r w:rsidRPr="003731CD">
        <w:rPr>
          <w:lang w:val="es-CO"/>
        </w:rPr>
        <w:t xml:space="preserve">eográfica de Washington (WAGIC), el </w:t>
      </w:r>
      <w:r>
        <w:rPr>
          <w:lang w:val="es-CO"/>
        </w:rPr>
        <w:t>d</w:t>
      </w:r>
      <w:r w:rsidRPr="003731CD">
        <w:rPr>
          <w:lang w:val="es-CO"/>
        </w:rPr>
        <w:t xml:space="preserve">epartamento de </w:t>
      </w:r>
      <w:r>
        <w:rPr>
          <w:lang w:val="es-CO"/>
        </w:rPr>
        <w:t>s</w:t>
      </w:r>
      <w:r w:rsidRPr="003731CD">
        <w:rPr>
          <w:lang w:val="es-CO"/>
        </w:rPr>
        <w:t>ervicios de</w:t>
      </w:r>
      <w:r>
        <w:rPr>
          <w:lang w:val="es-CO"/>
        </w:rPr>
        <w:t xml:space="preserve"> i</w:t>
      </w:r>
      <w:r w:rsidRPr="003731CD">
        <w:rPr>
          <w:lang w:val="es-CO"/>
        </w:rPr>
        <w:t xml:space="preserve">nformación de Washington (DIS) y las </w:t>
      </w:r>
      <w:r>
        <w:rPr>
          <w:lang w:val="es-CO"/>
        </w:rPr>
        <w:t>b</w:t>
      </w:r>
      <w:r w:rsidRPr="003731CD">
        <w:rPr>
          <w:lang w:val="es-CO"/>
        </w:rPr>
        <w:t>ibliotecas de la Universidad de Washington</w:t>
      </w:r>
      <w:r>
        <w:rPr>
          <w:lang w:val="es-CO"/>
        </w:rPr>
        <w:t xml:space="preserve"> </w:t>
      </w:r>
      <w:r w:rsidRPr="003731CD">
        <w:rPr>
          <w:lang w:val="es-CO"/>
        </w:rPr>
        <w:t>(UW). El acuerdo fue desarrollado entre DIS y UW para alojar permanentemente en</w:t>
      </w:r>
      <w:r>
        <w:rPr>
          <w:lang w:val="es-CO"/>
        </w:rPr>
        <w:t xml:space="preserve"> </w:t>
      </w:r>
      <w:r w:rsidRPr="003731CD">
        <w:rPr>
          <w:lang w:val="es-CO"/>
        </w:rPr>
        <w:t>el WSGC en la biblioteca de UW.</w:t>
      </w:r>
    </w:p>
    <w:p w14:paraId="09174A09" w14:textId="77777777" w:rsidR="003731CD" w:rsidRDefault="003731CD" w:rsidP="003731CD">
      <w:pPr>
        <w:pStyle w:val="NoSpacing"/>
        <w:rPr>
          <w:lang w:val="es-CO"/>
        </w:rPr>
      </w:pPr>
    </w:p>
    <w:p w14:paraId="15B1BE77" w14:textId="77777777" w:rsidR="003731CD" w:rsidRDefault="003731CD" w:rsidP="003731CD">
      <w:pPr>
        <w:pStyle w:val="NoSpacing"/>
        <w:ind w:left="1418"/>
        <w:rPr>
          <w:lang w:val="es-CO"/>
        </w:rPr>
      </w:pPr>
      <w:r w:rsidRPr="003731CD">
        <w:rPr>
          <w:lang w:val="es-CO"/>
        </w:rPr>
        <w:t>El WSGC es un nodo en la red nacional de la NSDI y proporciona un único punto</w:t>
      </w:r>
      <w:r>
        <w:rPr>
          <w:lang w:val="es-CO"/>
        </w:rPr>
        <w:t xml:space="preserve"> </w:t>
      </w:r>
      <w:r w:rsidRPr="003731CD">
        <w:rPr>
          <w:lang w:val="es-CO"/>
        </w:rPr>
        <w:t>de acceso a la información geoespacial en Washi</w:t>
      </w:r>
      <w:r>
        <w:rPr>
          <w:lang w:val="es-CO"/>
        </w:rPr>
        <w:t xml:space="preserve">ngton. El portal actúa como una </w:t>
      </w:r>
      <w:r w:rsidRPr="003731CD">
        <w:rPr>
          <w:lang w:val="es-CO"/>
        </w:rPr>
        <w:t xml:space="preserve">puerta de entrada a un extenso catálogo de </w:t>
      </w:r>
      <w:r>
        <w:rPr>
          <w:lang w:val="es-CO"/>
        </w:rPr>
        <w:t xml:space="preserve">metadatos, que es un inventario </w:t>
      </w:r>
      <w:r w:rsidRPr="003731CD">
        <w:rPr>
          <w:lang w:val="es-CO"/>
        </w:rPr>
        <w:t xml:space="preserve">maestro en el que los usuarios </w:t>
      </w:r>
      <w:r w:rsidRPr="003731CD">
        <w:rPr>
          <w:lang w:val="es-CO"/>
        </w:rPr>
        <w:lastRenderedPageBreak/>
        <w:t>pueden encon</w:t>
      </w:r>
      <w:r>
        <w:rPr>
          <w:lang w:val="es-CO"/>
        </w:rPr>
        <w:t xml:space="preserve">trar información estándar sobre </w:t>
      </w:r>
      <w:r w:rsidRPr="003731CD">
        <w:rPr>
          <w:lang w:val="es-CO"/>
        </w:rPr>
        <w:t>conjuntos de datos geoespaciales disponibles.</w:t>
      </w:r>
    </w:p>
    <w:p w14:paraId="00FBAAAA" w14:textId="77777777" w:rsidR="003731CD" w:rsidRDefault="003731CD" w:rsidP="003731CD">
      <w:pPr>
        <w:pStyle w:val="NoSpacing"/>
        <w:ind w:left="1418"/>
        <w:rPr>
          <w:lang w:val="es-CO"/>
        </w:rPr>
      </w:pPr>
    </w:p>
    <w:p w14:paraId="2A9799D8" w14:textId="07A05AD0" w:rsidR="00DB0805" w:rsidRDefault="003731CD" w:rsidP="003731CD">
      <w:pPr>
        <w:pStyle w:val="NoSpacing"/>
        <w:ind w:left="1418"/>
        <w:rPr>
          <w:lang w:val="es-CO"/>
        </w:rPr>
      </w:pPr>
      <w:r w:rsidRPr="003731CD">
        <w:rPr>
          <w:lang w:val="es-CO"/>
        </w:rPr>
        <w:t>Este portal de metadatos es una herramienta que permite a la</w:t>
      </w:r>
      <w:r>
        <w:rPr>
          <w:lang w:val="es-CO"/>
        </w:rPr>
        <w:t xml:space="preserve">s entidades </w:t>
      </w:r>
      <w:r w:rsidRPr="003731CD">
        <w:rPr>
          <w:lang w:val="es-CO"/>
        </w:rPr>
        <w:t>productoras de información geoespacial publicar su</w:t>
      </w:r>
      <w:r>
        <w:rPr>
          <w:lang w:val="es-CO"/>
        </w:rPr>
        <w:t>s datos</w:t>
      </w:r>
      <w:r w:rsidR="004D3AAF">
        <w:rPr>
          <w:lang w:val="es-CO"/>
        </w:rPr>
        <w:t>;</w:t>
      </w:r>
      <w:r>
        <w:rPr>
          <w:lang w:val="es-CO"/>
        </w:rPr>
        <w:t xml:space="preserve"> las demás entidades </w:t>
      </w:r>
      <w:r w:rsidRPr="003731CD">
        <w:rPr>
          <w:lang w:val="es-CO"/>
        </w:rPr>
        <w:t xml:space="preserve">y ciudadanía en general </w:t>
      </w:r>
      <w:r w:rsidR="004D3AAF">
        <w:rPr>
          <w:lang w:val="es-CO"/>
        </w:rPr>
        <w:t>pueden</w:t>
      </w:r>
      <w:r w:rsidRPr="003731CD">
        <w:rPr>
          <w:lang w:val="es-CO"/>
        </w:rPr>
        <w:t xml:space="preserve"> realizar una</w:t>
      </w:r>
      <w:r>
        <w:rPr>
          <w:lang w:val="es-CO"/>
        </w:rPr>
        <w:t xml:space="preserve"> búsqueda de la información que </w:t>
      </w:r>
      <w:r w:rsidR="004D3AAF">
        <w:rPr>
          <w:lang w:val="es-CO"/>
        </w:rPr>
        <w:t>requieren.</w:t>
      </w:r>
      <w:r w:rsidRPr="003731CD">
        <w:rPr>
          <w:lang w:val="es-CO"/>
        </w:rPr>
        <w:t xml:space="preserve"> </w:t>
      </w:r>
      <w:r w:rsidR="004D3AAF">
        <w:rPr>
          <w:lang w:val="es-CO"/>
        </w:rPr>
        <w:t xml:space="preserve">Cada </w:t>
      </w:r>
      <w:r w:rsidRPr="003731CD">
        <w:rPr>
          <w:lang w:val="es-CO"/>
        </w:rPr>
        <w:t xml:space="preserve">metadato proporciona una </w:t>
      </w:r>
      <w:r w:rsidR="004D3AAF">
        <w:rPr>
          <w:lang w:val="es-CO"/>
        </w:rPr>
        <w:t xml:space="preserve">corta </w:t>
      </w:r>
      <w:r w:rsidRPr="003731CD">
        <w:rPr>
          <w:lang w:val="es-CO"/>
        </w:rPr>
        <w:t xml:space="preserve">descripción </w:t>
      </w:r>
      <w:r w:rsidR="004D3AAF">
        <w:rPr>
          <w:lang w:val="es-CO"/>
        </w:rPr>
        <w:t>para ayudar</w:t>
      </w:r>
      <w:r>
        <w:rPr>
          <w:lang w:val="es-CO"/>
        </w:rPr>
        <w:t xml:space="preserve"> a decidir si </w:t>
      </w:r>
      <w:r w:rsidRPr="003731CD">
        <w:rPr>
          <w:lang w:val="es-CO"/>
        </w:rPr>
        <w:t>es adecuado para los fines del usuario.</w:t>
      </w:r>
    </w:p>
    <w:p w14:paraId="08DF058C" w14:textId="77777777" w:rsidR="001E201E" w:rsidRDefault="001E201E" w:rsidP="003731CD">
      <w:pPr>
        <w:pStyle w:val="NoSpacing"/>
        <w:ind w:left="1418"/>
        <w:rPr>
          <w:lang w:val="es-CO"/>
        </w:rPr>
      </w:pPr>
    </w:p>
    <w:p w14:paraId="6EE4760B" w14:textId="238A6DAB" w:rsidR="001E201E" w:rsidRDefault="001E201E" w:rsidP="001E201E">
      <w:pPr>
        <w:pStyle w:val="NoSpacing"/>
        <w:ind w:left="1418"/>
        <w:rPr>
          <w:lang w:val="es-CO"/>
        </w:rPr>
      </w:pPr>
      <w:r>
        <w:rPr>
          <w:lang w:val="es-CO"/>
        </w:rPr>
        <w:t>En su operación, l</w:t>
      </w:r>
      <w:r w:rsidRPr="001E201E">
        <w:rPr>
          <w:lang w:val="es-CO"/>
        </w:rPr>
        <w:t>os patrocinadores</w:t>
      </w:r>
      <w:r>
        <w:rPr>
          <w:lang w:val="es-CO"/>
        </w:rPr>
        <w:t>,</w:t>
      </w:r>
      <w:r w:rsidRPr="001E201E">
        <w:rPr>
          <w:lang w:val="es-CO"/>
        </w:rPr>
        <w:t xml:space="preserve"> como</w:t>
      </w:r>
      <w:r>
        <w:rPr>
          <w:lang w:val="es-CO"/>
        </w:rPr>
        <w:t xml:space="preserve"> el </w:t>
      </w:r>
      <w:r w:rsidR="004D3AAF" w:rsidRPr="004D3AAF">
        <w:rPr>
          <w:lang w:val="es-CO"/>
        </w:rPr>
        <w:t>WAGIC</w:t>
      </w:r>
      <w:r>
        <w:rPr>
          <w:lang w:val="es-CO"/>
        </w:rPr>
        <w:t>,</w:t>
      </w:r>
      <w:r w:rsidRPr="001E201E">
        <w:rPr>
          <w:lang w:val="es-CO"/>
        </w:rPr>
        <w:t xml:space="preserve"> proporciona</w:t>
      </w:r>
      <w:r>
        <w:rPr>
          <w:lang w:val="es-CO"/>
        </w:rPr>
        <w:t xml:space="preserve">n </w:t>
      </w:r>
      <w:r w:rsidR="004D3AAF">
        <w:rPr>
          <w:lang w:val="es-CO"/>
        </w:rPr>
        <w:t>servicios de divulgación;</w:t>
      </w:r>
      <w:r w:rsidRPr="001E201E">
        <w:rPr>
          <w:lang w:val="es-CO"/>
        </w:rPr>
        <w:t xml:space="preserve"> la biblioteca de la Universidad de Washington proporciona la</w:t>
      </w:r>
      <w:r>
        <w:rPr>
          <w:lang w:val="es-CO"/>
        </w:rPr>
        <w:t xml:space="preserve"> </w:t>
      </w:r>
      <w:r w:rsidRPr="001E201E">
        <w:rPr>
          <w:lang w:val="es-CO"/>
        </w:rPr>
        <w:t>administración del ser</w:t>
      </w:r>
      <w:r w:rsidR="004D3AAF">
        <w:rPr>
          <w:lang w:val="es-CO"/>
        </w:rPr>
        <w:t>vidor y conectividad a Internet;</w:t>
      </w:r>
      <w:r w:rsidRPr="001E201E">
        <w:rPr>
          <w:lang w:val="es-CO"/>
        </w:rPr>
        <w:t xml:space="preserve"> el</w:t>
      </w:r>
      <w:r w:rsidR="004D3AAF">
        <w:rPr>
          <w:lang w:val="es-CO"/>
        </w:rPr>
        <w:t xml:space="preserve"> FGDC, por su parte, </w:t>
      </w:r>
      <w:r w:rsidRPr="001E201E">
        <w:rPr>
          <w:lang w:val="es-CO"/>
        </w:rPr>
        <w:t xml:space="preserve">proporciona apoyo para las iniciativas de la </w:t>
      </w:r>
      <w:r>
        <w:rPr>
          <w:lang w:val="es-CO"/>
        </w:rPr>
        <w:t>i</w:t>
      </w:r>
      <w:r w:rsidRPr="001E201E">
        <w:rPr>
          <w:lang w:val="es-CO"/>
        </w:rPr>
        <w:t xml:space="preserve">nfraestructura </w:t>
      </w:r>
      <w:r>
        <w:rPr>
          <w:lang w:val="es-CO"/>
        </w:rPr>
        <w:t>n</w:t>
      </w:r>
      <w:r w:rsidRPr="001E201E">
        <w:rPr>
          <w:lang w:val="es-CO"/>
        </w:rPr>
        <w:t xml:space="preserve">acional de </w:t>
      </w:r>
      <w:r>
        <w:rPr>
          <w:lang w:val="es-CO"/>
        </w:rPr>
        <w:t>d</w:t>
      </w:r>
      <w:r w:rsidRPr="001E201E">
        <w:rPr>
          <w:lang w:val="es-CO"/>
        </w:rPr>
        <w:t>atos</w:t>
      </w:r>
      <w:r>
        <w:rPr>
          <w:lang w:val="es-CO"/>
        </w:rPr>
        <w:t xml:space="preserve"> e</w:t>
      </w:r>
      <w:r w:rsidRPr="001E201E">
        <w:rPr>
          <w:lang w:val="es-CO"/>
        </w:rPr>
        <w:t>spaciales (INDE)</w:t>
      </w:r>
      <w:r>
        <w:rPr>
          <w:lang w:val="es-CO"/>
        </w:rPr>
        <w:t>,</w:t>
      </w:r>
      <w:r w:rsidRPr="001E201E">
        <w:rPr>
          <w:lang w:val="es-CO"/>
        </w:rPr>
        <w:t xml:space="preserve"> incluyendo la red global de servidores de </w:t>
      </w:r>
      <w:r w:rsidR="004D3AAF">
        <w:rPr>
          <w:lang w:val="es-CO"/>
        </w:rPr>
        <w:t xml:space="preserve">los </w:t>
      </w:r>
      <w:r w:rsidRPr="001E201E">
        <w:rPr>
          <w:lang w:val="es-CO"/>
        </w:rPr>
        <w:t>centros de información</w:t>
      </w:r>
      <w:r>
        <w:rPr>
          <w:lang w:val="es-CO"/>
        </w:rPr>
        <w:t xml:space="preserve"> </w:t>
      </w:r>
      <w:r w:rsidRPr="001E201E">
        <w:rPr>
          <w:lang w:val="es-CO"/>
        </w:rPr>
        <w:t>registrados</w:t>
      </w:r>
      <w:r>
        <w:rPr>
          <w:lang w:val="es-CO"/>
        </w:rPr>
        <w:t>.</w:t>
      </w:r>
    </w:p>
    <w:p w14:paraId="6D6E9098" w14:textId="77777777" w:rsidR="001E201E" w:rsidRDefault="001E201E" w:rsidP="001E201E">
      <w:pPr>
        <w:pStyle w:val="NoSpacing"/>
        <w:ind w:left="1418"/>
        <w:rPr>
          <w:lang w:val="es-CO"/>
        </w:rPr>
      </w:pPr>
    </w:p>
    <w:p w14:paraId="45ADF6E7" w14:textId="350707FF" w:rsidR="001E201E" w:rsidRDefault="001E201E" w:rsidP="001E201E">
      <w:pPr>
        <w:pStyle w:val="NoSpacing"/>
        <w:ind w:left="1418"/>
        <w:rPr>
          <w:lang w:val="es-CO"/>
        </w:rPr>
      </w:pPr>
      <w:r>
        <w:rPr>
          <w:lang w:val="es-CO"/>
        </w:rPr>
        <w:t>En la siguiente imagen se aprecia el funcionamiento de la plataforma:</w:t>
      </w:r>
    </w:p>
    <w:p w14:paraId="3DE5D41C" w14:textId="4BDABE1A" w:rsidR="00726891" w:rsidRDefault="00726891">
      <w:pPr>
        <w:jc w:val="left"/>
        <w:rPr>
          <w:rFonts w:eastAsiaTheme="minorEastAsia"/>
        </w:rPr>
      </w:pPr>
      <w:r>
        <w:br w:type="page"/>
      </w:r>
    </w:p>
    <w:p w14:paraId="69CA8299" w14:textId="168B8201" w:rsidR="001E201E" w:rsidRDefault="001E201E" w:rsidP="001E201E">
      <w:pPr>
        <w:pStyle w:val="Caption"/>
        <w:jc w:val="center"/>
      </w:pPr>
      <w:bookmarkStart w:id="3324" w:name="_Toc482730678"/>
      <w:r>
        <w:lastRenderedPageBreak/>
        <w:t xml:space="preserve">Figura </w:t>
      </w:r>
      <w:r w:rsidR="004E050C">
        <w:fldChar w:fldCharType="begin"/>
      </w:r>
      <w:r w:rsidR="004E050C">
        <w:instrText xml:space="preserve"> SEQ Figura \* ARABIC </w:instrText>
      </w:r>
      <w:r w:rsidR="004E050C">
        <w:fldChar w:fldCharType="separate"/>
      </w:r>
      <w:r w:rsidR="00BA1763">
        <w:rPr>
          <w:noProof/>
        </w:rPr>
        <w:t>16</w:t>
      </w:r>
      <w:r w:rsidR="004E050C">
        <w:rPr>
          <w:noProof/>
        </w:rPr>
        <w:fldChar w:fldCharType="end"/>
      </w:r>
      <w:r>
        <w:t>: Visualización del sistema de información geoespacial del estado de Washington.</w:t>
      </w:r>
      <w:bookmarkEnd w:id="3324"/>
    </w:p>
    <w:p w14:paraId="31234FED" w14:textId="4B303B58" w:rsidR="001E201E" w:rsidRDefault="00726891" w:rsidP="00726891">
      <w:pPr>
        <w:jc w:val="center"/>
      </w:pPr>
      <w:r>
        <w:rPr>
          <w:noProof/>
          <w:lang w:val="en-US"/>
        </w:rPr>
        <w:drawing>
          <wp:inline distT="0" distB="0" distL="0" distR="0" wp14:anchorId="1461779D" wp14:editId="3B95796F">
            <wp:extent cx="3849230" cy="30334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2739" cy="3052006"/>
                    </a:xfrm>
                    <a:prstGeom prst="rect">
                      <a:avLst/>
                    </a:prstGeom>
                  </pic:spPr>
                </pic:pic>
              </a:graphicData>
            </a:graphic>
          </wp:inline>
        </w:drawing>
      </w:r>
    </w:p>
    <w:p w14:paraId="3F26E9AC" w14:textId="4D1BBA59" w:rsidR="001E201E" w:rsidRPr="001E201E" w:rsidRDefault="001E201E" w:rsidP="001E201E">
      <w:pPr>
        <w:jc w:val="center"/>
        <w:rPr>
          <w:i/>
          <w:sz w:val="18"/>
          <w:lang w:val="en-US"/>
        </w:rPr>
      </w:pPr>
      <w:r w:rsidRPr="001E201E">
        <w:rPr>
          <w:b/>
          <w:i/>
          <w:sz w:val="18"/>
          <w:lang w:val="en-US"/>
        </w:rPr>
        <w:t>Fuente:</w:t>
      </w:r>
      <w:r w:rsidRPr="001E201E">
        <w:rPr>
          <w:i/>
          <w:sz w:val="18"/>
          <w:lang w:val="en-US"/>
        </w:rPr>
        <w:t xml:space="preserve"> Washington State Geospatial Clearinghouse</w:t>
      </w:r>
    </w:p>
    <w:p w14:paraId="6B1CBFB3" w14:textId="6606F9B6" w:rsidR="003731CD" w:rsidRPr="00A53B1D" w:rsidRDefault="00A53B1D" w:rsidP="00427E2F">
      <w:pPr>
        <w:pStyle w:val="NoSpacing"/>
        <w:numPr>
          <w:ilvl w:val="0"/>
          <w:numId w:val="54"/>
        </w:numPr>
        <w:rPr>
          <w:lang w:val="en-US"/>
        </w:rPr>
      </w:pPr>
      <w:r>
        <w:rPr>
          <w:b/>
          <w:i/>
          <w:lang w:val="en-US"/>
        </w:rPr>
        <w:t>Enfoque federado</w:t>
      </w:r>
    </w:p>
    <w:p w14:paraId="34A6B45A" w14:textId="77777777" w:rsidR="00A53B1D" w:rsidRPr="00A53B1D" w:rsidRDefault="00A53B1D" w:rsidP="00A53B1D">
      <w:pPr>
        <w:pStyle w:val="NoSpacing"/>
      </w:pPr>
    </w:p>
    <w:p w14:paraId="47B5E4E5" w14:textId="35D476DC" w:rsidR="00A53B1D" w:rsidRPr="00A53B1D" w:rsidRDefault="00A53B1D" w:rsidP="00427E2F">
      <w:pPr>
        <w:pStyle w:val="NoSpacing"/>
        <w:numPr>
          <w:ilvl w:val="0"/>
          <w:numId w:val="55"/>
        </w:numPr>
        <w:ind w:left="1418"/>
        <w:rPr>
          <w:b/>
          <w:i/>
          <w:lang w:val="es-CO"/>
        </w:rPr>
      </w:pPr>
      <w:r w:rsidRPr="00A53B1D">
        <w:rPr>
          <w:b/>
          <w:i/>
          <w:lang w:val="es-CO"/>
        </w:rPr>
        <w:t>GeoSUR – la red geoespacial de América y el Caribe</w:t>
      </w:r>
      <w:r>
        <w:rPr>
          <w:b/>
          <w:i/>
          <w:lang w:val="es-CO"/>
        </w:rPr>
        <w:t>:</w:t>
      </w:r>
      <w:r w:rsidR="00B2223A">
        <w:rPr>
          <w:rStyle w:val="FootnoteReference"/>
          <w:b/>
          <w:i/>
          <w:lang w:val="es-CO"/>
        </w:rPr>
        <w:footnoteReference w:id="15"/>
      </w:r>
      <w:r>
        <w:rPr>
          <w:b/>
          <w:i/>
          <w:lang w:val="es-CO"/>
        </w:rPr>
        <w:t xml:space="preserve"> </w:t>
      </w:r>
      <w:r>
        <w:rPr>
          <w:lang w:val="es-CO"/>
        </w:rPr>
        <w:t>El p</w:t>
      </w:r>
      <w:r w:rsidRPr="00A53B1D">
        <w:rPr>
          <w:lang w:val="es-CO"/>
        </w:rPr>
        <w:t>rograma GeoSUR opera y mantiene la red de información geográfica de</w:t>
      </w:r>
      <w:r>
        <w:rPr>
          <w:b/>
          <w:i/>
          <w:lang w:val="es-CO"/>
        </w:rPr>
        <w:t xml:space="preserve"> </w:t>
      </w:r>
      <w:r w:rsidRPr="00A53B1D">
        <w:rPr>
          <w:lang w:val="es-CO"/>
        </w:rPr>
        <w:t>América Latina y el Caribe. Más de ochenta instituciones participantes operan</w:t>
      </w:r>
      <w:r>
        <w:rPr>
          <w:b/>
          <w:i/>
          <w:lang w:val="es-CO"/>
        </w:rPr>
        <w:t xml:space="preserve"> </w:t>
      </w:r>
      <w:r w:rsidRPr="00A53B1D">
        <w:rPr>
          <w:lang w:val="es-CO"/>
        </w:rPr>
        <w:t>servicios de mapas</w:t>
      </w:r>
      <w:r w:rsidR="00691EB9">
        <w:rPr>
          <w:lang w:val="es-CO"/>
        </w:rPr>
        <w:t xml:space="preserve">, los cuales </w:t>
      </w:r>
      <w:r w:rsidRPr="00A53B1D">
        <w:rPr>
          <w:lang w:val="es-CO"/>
        </w:rPr>
        <w:t xml:space="preserve">están actualmente vinculados a este </w:t>
      </w:r>
      <w:r>
        <w:rPr>
          <w:lang w:val="es-CO"/>
        </w:rPr>
        <w:t>p</w:t>
      </w:r>
      <w:r w:rsidRPr="00A53B1D">
        <w:rPr>
          <w:lang w:val="es-CO"/>
        </w:rPr>
        <w:t xml:space="preserve">ortal </w:t>
      </w:r>
      <w:r>
        <w:rPr>
          <w:lang w:val="es-CO"/>
        </w:rPr>
        <w:t>r</w:t>
      </w:r>
      <w:r w:rsidRPr="00A53B1D">
        <w:rPr>
          <w:lang w:val="es-CO"/>
        </w:rPr>
        <w:t>egional. La</w:t>
      </w:r>
      <w:r>
        <w:rPr>
          <w:b/>
          <w:i/>
          <w:lang w:val="es-CO"/>
        </w:rPr>
        <w:t xml:space="preserve"> </w:t>
      </w:r>
      <w:r w:rsidRPr="00A53B1D">
        <w:rPr>
          <w:lang w:val="es-CO"/>
        </w:rPr>
        <w:t>red es descentralizada</w:t>
      </w:r>
      <w:r w:rsidR="00691EB9">
        <w:rPr>
          <w:lang w:val="es-CO"/>
        </w:rPr>
        <w:t>,</w:t>
      </w:r>
      <w:r w:rsidRPr="00A53B1D">
        <w:rPr>
          <w:lang w:val="es-CO"/>
        </w:rPr>
        <w:t xml:space="preserve"> y las instituciones operan y mantienen sus </w:t>
      </w:r>
      <w:r w:rsidRPr="00A53B1D">
        <w:rPr>
          <w:lang w:val="es-CO"/>
        </w:rPr>
        <w:lastRenderedPageBreak/>
        <w:t>geoservicios y</w:t>
      </w:r>
      <w:r>
        <w:rPr>
          <w:b/>
          <w:i/>
          <w:lang w:val="es-CO"/>
        </w:rPr>
        <w:t xml:space="preserve"> </w:t>
      </w:r>
      <w:r w:rsidR="00691EB9">
        <w:rPr>
          <w:lang w:val="es-CO"/>
        </w:rPr>
        <w:t>sus datos;</w:t>
      </w:r>
      <w:r w:rsidRPr="00A53B1D">
        <w:rPr>
          <w:lang w:val="es-CO"/>
        </w:rPr>
        <w:t xml:space="preserve"> sólo la información de índole regional es mantenida directamente por</w:t>
      </w:r>
      <w:r>
        <w:rPr>
          <w:b/>
          <w:i/>
          <w:lang w:val="es-CO"/>
        </w:rPr>
        <w:t xml:space="preserve"> </w:t>
      </w:r>
      <w:r w:rsidRPr="00A53B1D">
        <w:rPr>
          <w:lang w:val="es-CO"/>
        </w:rPr>
        <w:t>GeoSUR.</w:t>
      </w:r>
    </w:p>
    <w:p w14:paraId="1BA7110B" w14:textId="77777777" w:rsidR="00A53B1D" w:rsidRDefault="00A53B1D" w:rsidP="00A53B1D">
      <w:pPr>
        <w:pStyle w:val="NoSpacing"/>
        <w:ind w:left="1418"/>
        <w:rPr>
          <w:lang w:val="es-CO"/>
        </w:rPr>
      </w:pPr>
    </w:p>
    <w:p w14:paraId="47C4E535" w14:textId="77777777" w:rsidR="00691EB9" w:rsidRDefault="00A53B1D" w:rsidP="00691EB9">
      <w:pPr>
        <w:pStyle w:val="NoSpacing"/>
        <w:ind w:left="1418"/>
        <w:rPr>
          <w:lang w:val="es-CO"/>
        </w:rPr>
      </w:pPr>
      <w:r w:rsidRPr="00A53B1D">
        <w:rPr>
          <w:lang w:val="es-CO"/>
        </w:rPr>
        <w:t xml:space="preserve">El GeoPortal del </w:t>
      </w:r>
      <w:r w:rsidR="00691EB9">
        <w:rPr>
          <w:lang w:val="es-CO"/>
        </w:rPr>
        <w:t>p</w:t>
      </w:r>
      <w:r w:rsidRPr="00A53B1D">
        <w:rPr>
          <w:lang w:val="es-CO"/>
        </w:rPr>
        <w:t>rograma GeoSUR ofrece acceso a datos espaciales de la región</w:t>
      </w:r>
      <w:r w:rsidR="00691EB9">
        <w:rPr>
          <w:lang w:val="es-CO"/>
        </w:rPr>
        <w:t xml:space="preserve"> </w:t>
      </w:r>
      <w:r w:rsidRPr="00A53B1D">
        <w:rPr>
          <w:lang w:val="es-CO"/>
        </w:rPr>
        <w:t>a nivel local, nacional y regional útil para plani</w:t>
      </w:r>
      <w:r w:rsidR="00691EB9">
        <w:rPr>
          <w:lang w:val="es-CO"/>
        </w:rPr>
        <w:t xml:space="preserve">ficar y analizar actividades de </w:t>
      </w:r>
      <w:r w:rsidRPr="00A53B1D">
        <w:rPr>
          <w:lang w:val="es-CO"/>
        </w:rPr>
        <w:t xml:space="preserve">desarrollo. Los datos pueden </w:t>
      </w:r>
      <w:r w:rsidR="00691EB9">
        <w:rPr>
          <w:lang w:val="es-CO"/>
        </w:rPr>
        <w:t>ser consultados</w:t>
      </w:r>
      <w:r w:rsidRPr="00A53B1D">
        <w:rPr>
          <w:lang w:val="es-CO"/>
        </w:rPr>
        <w:t xml:space="preserve"> a trav</w:t>
      </w:r>
      <w:r w:rsidR="00691EB9">
        <w:rPr>
          <w:lang w:val="es-CO"/>
        </w:rPr>
        <w:t xml:space="preserve">és de visores de mapas operados </w:t>
      </w:r>
      <w:r w:rsidRPr="00A53B1D">
        <w:rPr>
          <w:lang w:val="es-CO"/>
        </w:rPr>
        <w:t xml:space="preserve">por </w:t>
      </w:r>
      <w:r w:rsidR="00691EB9">
        <w:rPr>
          <w:lang w:val="es-CO"/>
        </w:rPr>
        <w:t>las instituciones participantes,</w:t>
      </w:r>
      <w:r w:rsidRPr="00A53B1D">
        <w:rPr>
          <w:lang w:val="es-CO"/>
        </w:rPr>
        <w:t xml:space="preserve"> del visor r</w:t>
      </w:r>
      <w:r w:rsidR="00691EB9">
        <w:rPr>
          <w:lang w:val="es-CO"/>
        </w:rPr>
        <w:t xml:space="preserve">egional de GeoSUR o a través de </w:t>
      </w:r>
      <w:r w:rsidRPr="00A53B1D">
        <w:rPr>
          <w:lang w:val="es-CO"/>
        </w:rPr>
        <w:t>metadatos (fichas) que describen a los datos espaciales de la región.</w:t>
      </w:r>
    </w:p>
    <w:p w14:paraId="1A65EB03" w14:textId="77777777" w:rsidR="00691EB9" w:rsidRDefault="00691EB9" w:rsidP="00691EB9">
      <w:pPr>
        <w:pStyle w:val="NoSpacing"/>
        <w:ind w:left="1418"/>
        <w:rPr>
          <w:lang w:val="es-CO"/>
        </w:rPr>
      </w:pPr>
    </w:p>
    <w:p w14:paraId="3C3848BA" w14:textId="77777777" w:rsidR="00691EB9" w:rsidRDefault="00A53B1D" w:rsidP="00691EB9">
      <w:pPr>
        <w:pStyle w:val="NoSpacing"/>
        <w:ind w:left="1418"/>
        <w:rPr>
          <w:lang w:val="es-CO"/>
        </w:rPr>
      </w:pPr>
      <w:r w:rsidRPr="00A53B1D">
        <w:rPr>
          <w:lang w:val="es-CO"/>
        </w:rPr>
        <w:t>El uso del GeoPortal no requiere de co</w:t>
      </w:r>
      <w:r w:rsidR="00691EB9">
        <w:rPr>
          <w:lang w:val="es-CO"/>
        </w:rPr>
        <w:t xml:space="preserve">nocimientos técnicos o software </w:t>
      </w:r>
      <w:r w:rsidRPr="00A53B1D">
        <w:rPr>
          <w:lang w:val="es-CO"/>
        </w:rPr>
        <w:t>especializado para su uso. Bastarán una conexi</w:t>
      </w:r>
      <w:r w:rsidR="00691EB9">
        <w:rPr>
          <w:lang w:val="es-CO"/>
        </w:rPr>
        <w:t xml:space="preserve">ón a Internet y un navegador de </w:t>
      </w:r>
      <w:r w:rsidRPr="00A53B1D">
        <w:rPr>
          <w:lang w:val="es-CO"/>
        </w:rPr>
        <w:t>Internet. El GeoPortal es de libre acceso y su uso no ti</w:t>
      </w:r>
      <w:r w:rsidR="00691EB9">
        <w:rPr>
          <w:lang w:val="es-CO"/>
        </w:rPr>
        <w:t xml:space="preserve">ene costo. El Programa </w:t>
      </w:r>
      <w:r w:rsidRPr="00A53B1D">
        <w:rPr>
          <w:lang w:val="es-CO"/>
        </w:rPr>
        <w:t xml:space="preserve">GeoSUR es coordinado por la CAF </w:t>
      </w:r>
      <w:r w:rsidR="00691EB9">
        <w:rPr>
          <w:lang w:val="es-CO"/>
        </w:rPr>
        <w:t>(</w:t>
      </w:r>
      <w:r w:rsidRPr="00A53B1D">
        <w:rPr>
          <w:lang w:val="es-CO"/>
        </w:rPr>
        <w:t>Banco de desarrollo de América Latina</w:t>
      </w:r>
      <w:r w:rsidR="00691EB9">
        <w:rPr>
          <w:lang w:val="es-CO"/>
        </w:rPr>
        <w:t xml:space="preserve">) y el </w:t>
      </w:r>
      <w:r w:rsidRPr="00A53B1D">
        <w:rPr>
          <w:lang w:val="es-CO"/>
        </w:rPr>
        <w:t xml:space="preserve">IPGH </w:t>
      </w:r>
      <w:r w:rsidR="00691EB9">
        <w:rPr>
          <w:lang w:val="es-CO"/>
        </w:rPr>
        <w:t>(</w:t>
      </w:r>
      <w:r w:rsidRPr="00A53B1D">
        <w:rPr>
          <w:lang w:val="es-CO"/>
        </w:rPr>
        <w:t>Instituto Panamericano de Geografía e Historia</w:t>
      </w:r>
      <w:r w:rsidR="00691EB9">
        <w:rPr>
          <w:lang w:val="es-CO"/>
        </w:rPr>
        <w:t>).</w:t>
      </w:r>
    </w:p>
    <w:p w14:paraId="0F7484D0" w14:textId="77777777" w:rsidR="00691EB9" w:rsidRDefault="00691EB9" w:rsidP="00691EB9">
      <w:pPr>
        <w:pStyle w:val="NoSpacing"/>
        <w:ind w:left="1418"/>
        <w:rPr>
          <w:lang w:val="es-CO"/>
        </w:rPr>
      </w:pPr>
    </w:p>
    <w:p w14:paraId="1D5E877D" w14:textId="77777777" w:rsidR="00691EB9" w:rsidRDefault="00A53B1D" w:rsidP="00691EB9">
      <w:pPr>
        <w:pStyle w:val="NoSpacing"/>
        <w:ind w:left="1418"/>
        <w:rPr>
          <w:lang w:val="es-CO"/>
        </w:rPr>
      </w:pPr>
      <w:r w:rsidRPr="00A53B1D">
        <w:rPr>
          <w:lang w:val="es-CO"/>
        </w:rPr>
        <w:t>Los servicios Web desarrollados o auspiciados por GeoSUR</w:t>
      </w:r>
      <w:r w:rsidR="00691EB9">
        <w:rPr>
          <w:lang w:val="es-CO"/>
        </w:rPr>
        <w:t>,</w:t>
      </w:r>
      <w:r w:rsidRPr="00A53B1D">
        <w:rPr>
          <w:lang w:val="es-CO"/>
        </w:rPr>
        <w:t xml:space="preserve"> ofrecen acceso a</w:t>
      </w:r>
      <w:r w:rsidR="00691EB9">
        <w:rPr>
          <w:lang w:val="es-CO"/>
        </w:rPr>
        <w:t xml:space="preserve"> </w:t>
      </w:r>
      <w:r w:rsidRPr="00A53B1D">
        <w:rPr>
          <w:lang w:val="es-CO"/>
        </w:rPr>
        <w:t>mapas, fotos aéreas y datos geográficos elaborados por las agencias participantes</w:t>
      </w:r>
      <w:r w:rsidR="00691EB9">
        <w:rPr>
          <w:lang w:val="es-CO"/>
        </w:rPr>
        <w:t xml:space="preserve"> </w:t>
      </w:r>
      <w:r w:rsidRPr="00A53B1D">
        <w:rPr>
          <w:lang w:val="es-CO"/>
        </w:rPr>
        <w:t>en temas como</w:t>
      </w:r>
      <w:r w:rsidR="00691EB9">
        <w:rPr>
          <w:lang w:val="es-CO"/>
        </w:rPr>
        <w:t xml:space="preserve"> topografía, medio ambiente,</w:t>
      </w:r>
      <w:r w:rsidRPr="00A53B1D">
        <w:rPr>
          <w:lang w:val="es-CO"/>
        </w:rPr>
        <w:t xml:space="preserve"> infra</w:t>
      </w:r>
      <w:r w:rsidR="00691EB9">
        <w:rPr>
          <w:lang w:val="es-CO"/>
        </w:rPr>
        <w:t xml:space="preserve">estructura, entre muchos otros. </w:t>
      </w:r>
      <w:r w:rsidRPr="00A53B1D">
        <w:rPr>
          <w:lang w:val="es-CO"/>
        </w:rPr>
        <w:t>GeoSur desarrolla servicios geográficos en una p</w:t>
      </w:r>
      <w:r w:rsidR="00691EB9">
        <w:rPr>
          <w:lang w:val="es-CO"/>
        </w:rPr>
        <w:t xml:space="preserve">lataforma Web que permite a los </w:t>
      </w:r>
      <w:r w:rsidRPr="00A53B1D">
        <w:rPr>
          <w:lang w:val="es-CO"/>
        </w:rPr>
        <w:t>usuarios obtener, localizar, consultar y analizar información espacial.</w:t>
      </w:r>
    </w:p>
    <w:p w14:paraId="34BC2983" w14:textId="77777777" w:rsidR="00691EB9" w:rsidRDefault="00691EB9" w:rsidP="00691EB9">
      <w:pPr>
        <w:pStyle w:val="NoSpacing"/>
        <w:ind w:left="1418"/>
        <w:rPr>
          <w:lang w:val="es-CO"/>
        </w:rPr>
      </w:pPr>
    </w:p>
    <w:p w14:paraId="17883030" w14:textId="27AD7F0C" w:rsidR="00A53B1D" w:rsidRDefault="00A53B1D" w:rsidP="00A27EC4">
      <w:pPr>
        <w:pStyle w:val="NoSpacing"/>
        <w:ind w:left="1418"/>
        <w:rPr>
          <w:lang w:val="es-CO"/>
        </w:rPr>
      </w:pPr>
      <w:r w:rsidRPr="00A53B1D">
        <w:rPr>
          <w:lang w:val="es-CO"/>
        </w:rPr>
        <w:t>El acceso a los servicios es libre y no requiere</w:t>
      </w:r>
      <w:r w:rsidR="00691EB9">
        <w:rPr>
          <w:lang w:val="es-CO"/>
        </w:rPr>
        <w:t xml:space="preserve"> software especial para su uso. </w:t>
      </w:r>
      <w:r w:rsidRPr="00A53B1D">
        <w:rPr>
          <w:lang w:val="es-CO"/>
        </w:rPr>
        <w:t>Actualmente más de 50 instituciones de América</w:t>
      </w:r>
      <w:r w:rsidR="00691EB9">
        <w:rPr>
          <w:lang w:val="es-CO"/>
        </w:rPr>
        <w:t xml:space="preserve"> Latina y el Caribe implementan </w:t>
      </w:r>
      <w:r w:rsidRPr="00A53B1D">
        <w:rPr>
          <w:lang w:val="es-CO"/>
        </w:rPr>
        <w:t>servicios de mapas y geocatálogos que se pueden consultar desde el p</w:t>
      </w:r>
      <w:r w:rsidR="00A27EC4">
        <w:rPr>
          <w:lang w:val="es-CO"/>
        </w:rPr>
        <w:t xml:space="preserve">ortal </w:t>
      </w:r>
      <w:r w:rsidRPr="00A53B1D">
        <w:rPr>
          <w:lang w:val="es-CO"/>
        </w:rPr>
        <w:t>regional. La red es descentralizada y cada instituc</w:t>
      </w:r>
      <w:r w:rsidR="00A27EC4">
        <w:rPr>
          <w:lang w:val="es-CO"/>
        </w:rPr>
        <w:t xml:space="preserve">ión participante es responsable </w:t>
      </w:r>
      <w:r w:rsidRPr="00A53B1D">
        <w:rPr>
          <w:lang w:val="es-CO"/>
        </w:rPr>
        <w:t>por la operación y mantenimiento de sus geoservicios.</w:t>
      </w:r>
    </w:p>
    <w:p w14:paraId="45EFC78D" w14:textId="77777777" w:rsidR="00A27EC4" w:rsidRDefault="00A27EC4" w:rsidP="00A27EC4">
      <w:pPr>
        <w:pStyle w:val="NoSpacing"/>
        <w:ind w:left="1418"/>
        <w:rPr>
          <w:lang w:val="es-CO"/>
        </w:rPr>
      </w:pPr>
    </w:p>
    <w:p w14:paraId="1AC73E0C" w14:textId="2E840FED" w:rsidR="00A27EC4" w:rsidRDefault="00A27EC4" w:rsidP="00B2223A">
      <w:pPr>
        <w:pStyle w:val="NoSpacing"/>
        <w:ind w:left="1418"/>
        <w:rPr>
          <w:lang w:val="es-CO"/>
        </w:rPr>
      </w:pPr>
      <w:r w:rsidRPr="00A27EC4">
        <w:rPr>
          <w:lang w:val="es-CO"/>
        </w:rPr>
        <w:t xml:space="preserve">La versión actual del </w:t>
      </w:r>
      <w:r>
        <w:rPr>
          <w:lang w:val="es-CO"/>
        </w:rPr>
        <w:t>p</w:t>
      </w:r>
      <w:r w:rsidRPr="00A27EC4">
        <w:rPr>
          <w:lang w:val="es-CO"/>
        </w:rPr>
        <w:t xml:space="preserve">ortal opera bajo ESRI </w:t>
      </w:r>
      <w:r w:rsidR="00E3480C" w:rsidRPr="00A27EC4">
        <w:rPr>
          <w:lang w:val="es-CO"/>
        </w:rPr>
        <w:t>GeoPortal</w:t>
      </w:r>
      <w:r w:rsidRPr="00A27EC4">
        <w:rPr>
          <w:lang w:val="es-CO"/>
        </w:rPr>
        <w:t xml:space="preserve"> Server Open Source 1.0 y</w:t>
      </w:r>
      <w:r>
        <w:rPr>
          <w:lang w:val="es-CO"/>
        </w:rPr>
        <w:t xml:space="preserve"> </w:t>
      </w:r>
      <w:r w:rsidRPr="00A27EC4">
        <w:rPr>
          <w:lang w:val="es-CO"/>
        </w:rPr>
        <w:t xml:space="preserve">el </w:t>
      </w:r>
      <w:r>
        <w:rPr>
          <w:lang w:val="es-CO"/>
        </w:rPr>
        <w:t>s</w:t>
      </w:r>
      <w:r w:rsidRPr="00A27EC4">
        <w:rPr>
          <w:lang w:val="es-CO"/>
        </w:rPr>
        <w:t xml:space="preserve">ervicio </w:t>
      </w:r>
      <w:r>
        <w:rPr>
          <w:lang w:val="es-CO"/>
        </w:rPr>
        <w:t>r</w:t>
      </w:r>
      <w:r w:rsidRPr="00A27EC4">
        <w:rPr>
          <w:lang w:val="es-CO"/>
        </w:rPr>
        <w:t xml:space="preserve">egional de </w:t>
      </w:r>
      <w:r>
        <w:rPr>
          <w:lang w:val="es-CO"/>
        </w:rPr>
        <w:t>m</w:t>
      </w:r>
      <w:r w:rsidRPr="00A27EC4">
        <w:rPr>
          <w:lang w:val="es-CO"/>
        </w:rPr>
        <w:t xml:space="preserve">apas opera bajo ArcGIS Server 10. El </w:t>
      </w:r>
      <w:r>
        <w:rPr>
          <w:lang w:val="es-CO"/>
        </w:rPr>
        <w:t>p</w:t>
      </w:r>
      <w:r w:rsidRPr="00A27EC4">
        <w:rPr>
          <w:lang w:val="es-CO"/>
        </w:rPr>
        <w:t>ortal opera con el</w:t>
      </w:r>
      <w:r>
        <w:rPr>
          <w:lang w:val="es-CO"/>
        </w:rPr>
        <w:t xml:space="preserve"> </w:t>
      </w:r>
      <w:r w:rsidRPr="00A27EC4">
        <w:rPr>
          <w:lang w:val="es-CO"/>
        </w:rPr>
        <w:t>administrador de contenido (CMS) Joomla,</w:t>
      </w:r>
      <w:r w:rsidR="00B2223A">
        <w:rPr>
          <w:lang w:val="es-CO"/>
        </w:rPr>
        <w:t xml:space="preserve"> versión 1.5. Las instituciones </w:t>
      </w:r>
      <w:r w:rsidRPr="00A27EC4">
        <w:rPr>
          <w:lang w:val="es-CO"/>
        </w:rPr>
        <w:t xml:space="preserve">participantes son libres de escoger la </w:t>
      </w:r>
      <w:r w:rsidRPr="00A27EC4">
        <w:rPr>
          <w:lang w:val="es-CO"/>
        </w:rPr>
        <w:lastRenderedPageBreak/>
        <w:t>plataforma tec</w:t>
      </w:r>
      <w:r w:rsidR="00B2223A">
        <w:rPr>
          <w:lang w:val="es-CO"/>
        </w:rPr>
        <w:t xml:space="preserve">nológica a utilizar para operar </w:t>
      </w:r>
      <w:r w:rsidRPr="00A27EC4">
        <w:rPr>
          <w:lang w:val="es-CO"/>
        </w:rPr>
        <w:t>sus geoservicios nacionales</w:t>
      </w:r>
      <w:r w:rsidR="007116ED">
        <w:rPr>
          <w:lang w:val="es-CO"/>
        </w:rPr>
        <w:t>.</w:t>
      </w:r>
    </w:p>
    <w:p w14:paraId="2CF98953" w14:textId="77777777" w:rsidR="007116ED" w:rsidRDefault="007116ED" w:rsidP="00B2223A">
      <w:pPr>
        <w:pStyle w:val="NoSpacing"/>
        <w:ind w:left="1418"/>
        <w:rPr>
          <w:lang w:val="es-CO"/>
        </w:rPr>
      </w:pPr>
    </w:p>
    <w:p w14:paraId="705C10B7" w14:textId="19D14D7F" w:rsidR="007116ED" w:rsidRDefault="007116ED" w:rsidP="00B2223A">
      <w:pPr>
        <w:pStyle w:val="NoSpacing"/>
        <w:ind w:left="1418"/>
        <w:rPr>
          <w:lang w:val="es-CO"/>
        </w:rPr>
      </w:pPr>
      <w:r>
        <w:rPr>
          <w:lang w:val="es-CO"/>
        </w:rPr>
        <w:t>En la siguiente imagen se aprecia el portal en funcionamiento:</w:t>
      </w:r>
    </w:p>
    <w:p w14:paraId="16FA4261" w14:textId="77777777" w:rsidR="007116ED" w:rsidRDefault="007116ED" w:rsidP="00B2223A">
      <w:pPr>
        <w:pStyle w:val="NoSpacing"/>
        <w:ind w:left="1418"/>
        <w:rPr>
          <w:lang w:val="es-CO"/>
        </w:rPr>
      </w:pPr>
    </w:p>
    <w:p w14:paraId="0D96B4D7" w14:textId="5E36E31C" w:rsidR="007116ED" w:rsidRDefault="007116ED" w:rsidP="007116ED">
      <w:pPr>
        <w:pStyle w:val="Caption"/>
        <w:jc w:val="center"/>
      </w:pPr>
      <w:bookmarkStart w:id="3326" w:name="_Toc482730679"/>
      <w:r>
        <w:t xml:space="preserve">Figura </w:t>
      </w:r>
      <w:r w:rsidR="004E050C">
        <w:fldChar w:fldCharType="begin"/>
      </w:r>
      <w:r w:rsidR="004E050C">
        <w:instrText xml:space="preserve"> SEQ Figura \</w:instrText>
      </w:r>
      <w:r w:rsidR="004E050C">
        <w:instrText xml:space="preserve">* ARABIC </w:instrText>
      </w:r>
      <w:r w:rsidR="004E050C">
        <w:fldChar w:fldCharType="separate"/>
      </w:r>
      <w:r w:rsidR="00BA1763">
        <w:rPr>
          <w:noProof/>
        </w:rPr>
        <w:t>17</w:t>
      </w:r>
      <w:r w:rsidR="004E050C">
        <w:rPr>
          <w:noProof/>
        </w:rPr>
        <w:fldChar w:fldCharType="end"/>
      </w:r>
      <w:r>
        <w:t>: Visor regional de mapas de GeoSUR.</w:t>
      </w:r>
      <w:bookmarkEnd w:id="3326"/>
    </w:p>
    <w:p w14:paraId="742378FE" w14:textId="38B7F49B" w:rsidR="007116ED" w:rsidRDefault="007116ED" w:rsidP="007116ED">
      <w:pPr>
        <w:jc w:val="center"/>
      </w:pPr>
      <w:r>
        <w:rPr>
          <w:noProof/>
          <w:lang w:val="en-US"/>
        </w:rPr>
        <w:drawing>
          <wp:inline distT="0" distB="0" distL="0" distR="0" wp14:anchorId="042FC1AB" wp14:editId="5E1C74A2">
            <wp:extent cx="4990306" cy="2313903"/>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8343" cy="2336177"/>
                    </a:xfrm>
                    <a:prstGeom prst="rect">
                      <a:avLst/>
                    </a:prstGeom>
                  </pic:spPr>
                </pic:pic>
              </a:graphicData>
            </a:graphic>
          </wp:inline>
        </w:drawing>
      </w:r>
    </w:p>
    <w:p w14:paraId="04B346B8" w14:textId="70201AD7" w:rsidR="007116ED" w:rsidRDefault="007116ED" w:rsidP="007116ED">
      <w:pPr>
        <w:tabs>
          <w:tab w:val="left" w:pos="4253"/>
        </w:tabs>
        <w:jc w:val="center"/>
        <w:rPr>
          <w:i/>
          <w:sz w:val="18"/>
        </w:rPr>
      </w:pPr>
      <w:r>
        <w:rPr>
          <w:b/>
          <w:i/>
          <w:sz w:val="18"/>
        </w:rPr>
        <w:t>Fuente:</w:t>
      </w:r>
      <w:r>
        <w:rPr>
          <w:i/>
          <w:sz w:val="18"/>
        </w:rPr>
        <w:t xml:space="preserve"> GeoSUR</w:t>
      </w:r>
    </w:p>
    <w:p w14:paraId="3050A5A5" w14:textId="77777777" w:rsidR="007116ED" w:rsidRDefault="007116ED" w:rsidP="007116ED">
      <w:pPr>
        <w:pStyle w:val="NoSpacing"/>
      </w:pPr>
    </w:p>
    <w:p w14:paraId="2BF91C4C" w14:textId="77777777" w:rsidR="007116ED" w:rsidRDefault="007116ED" w:rsidP="007116ED">
      <w:pPr>
        <w:pStyle w:val="NoSpacing"/>
      </w:pPr>
    </w:p>
    <w:p w14:paraId="0EBF5D50" w14:textId="1B84351F" w:rsidR="007116ED" w:rsidRDefault="007116ED" w:rsidP="00427E2F">
      <w:pPr>
        <w:pStyle w:val="NoSpacing"/>
        <w:numPr>
          <w:ilvl w:val="0"/>
          <w:numId w:val="54"/>
        </w:numPr>
        <w:rPr>
          <w:b/>
          <w:i/>
        </w:rPr>
      </w:pPr>
      <w:r w:rsidRPr="007116ED">
        <w:rPr>
          <w:b/>
          <w:i/>
        </w:rPr>
        <w:t>Enfoque Geohub</w:t>
      </w:r>
    </w:p>
    <w:p w14:paraId="39F6B443" w14:textId="77777777" w:rsidR="007116ED" w:rsidRPr="007116ED" w:rsidRDefault="007116ED" w:rsidP="007116ED">
      <w:pPr>
        <w:pStyle w:val="NoSpacing"/>
      </w:pPr>
    </w:p>
    <w:p w14:paraId="478DE0CE" w14:textId="38D91785" w:rsidR="007116ED" w:rsidRDefault="007116ED" w:rsidP="00427E2F">
      <w:pPr>
        <w:pStyle w:val="NoSpacing"/>
        <w:numPr>
          <w:ilvl w:val="0"/>
          <w:numId w:val="55"/>
        </w:numPr>
        <w:ind w:left="1418"/>
        <w:rPr>
          <w:lang w:val="es-CO"/>
        </w:rPr>
      </w:pPr>
      <w:r w:rsidRPr="007116ED">
        <w:rPr>
          <w:b/>
          <w:i/>
          <w:lang w:val="es-CO"/>
        </w:rPr>
        <w:t>Los Ángeles:</w:t>
      </w:r>
      <w:r>
        <w:rPr>
          <w:rStyle w:val="FootnoteReference"/>
          <w:b/>
          <w:i/>
          <w:lang w:val="es-CO"/>
        </w:rPr>
        <w:footnoteReference w:id="16"/>
      </w:r>
      <w:r w:rsidRPr="007116ED">
        <w:rPr>
          <w:b/>
          <w:i/>
          <w:lang w:val="es-CO"/>
        </w:rPr>
        <w:t xml:space="preserve"> </w:t>
      </w:r>
      <w:r w:rsidRPr="007116ED">
        <w:rPr>
          <w:lang w:val="es-CO"/>
        </w:rPr>
        <w:t>El GeoHub es la nueva plataforma pública de la ciudad de los Ángeles para explorar, visualizar y descargar datos abiertos basados en la ubicación. También se pueden analizar y combinar capas de datos abiertos utilizando mapas, así como desarrollar nuevas</w:t>
      </w:r>
      <w:r>
        <w:rPr>
          <w:lang w:val="es-CO"/>
        </w:rPr>
        <w:t xml:space="preserve"> </w:t>
      </w:r>
      <w:r w:rsidRPr="007116ED">
        <w:rPr>
          <w:lang w:val="es-CO"/>
        </w:rPr>
        <w:t>aplicaciones web y móviles</w:t>
      </w:r>
      <w:r>
        <w:rPr>
          <w:lang w:val="es-CO"/>
        </w:rPr>
        <w:t>.</w:t>
      </w:r>
    </w:p>
    <w:p w14:paraId="396E5A20" w14:textId="77777777" w:rsidR="00907D22" w:rsidRDefault="00907D22" w:rsidP="00907D22">
      <w:pPr>
        <w:pStyle w:val="NoSpacing"/>
        <w:rPr>
          <w:lang w:val="es-CO"/>
        </w:rPr>
      </w:pPr>
    </w:p>
    <w:p w14:paraId="4607F74C" w14:textId="77777777" w:rsidR="00907D22" w:rsidRPr="00D714BC" w:rsidRDefault="00907D22" w:rsidP="00907D22">
      <w:pPr>
        <w:pStyle w:val="NoSpacing"/>
        <w:ind w:left="1418"/>
        <w:rPr>
          <w:lang w:val="es-CO"/>
        </w:rPr>
      </w:pPr>
      <w:r>
        <w:rPr>
          <w:lang w:val="es-CO"/>
        </w:rPr>
        <w:t>Se ha elegido la primera opción,</w:t>
      </w:r>
      <w:r w:rsidRPr="00D714BC">
        <w:rPr>
          <w:lang w:val="es-CO"/>
        </w:rPr>
        <w:t xml:space="preserve"> </w:t>
      </w:r>
      <w:r>
        <w:rPr>
          <w:lang w:val="es-CO"/>
        </w:rPr>
        <w:t xml:space="preserve">la cual </w:t>
      </w:r>
      <w:r w:rsidRPr="00D714BC">
        <w:rPr>
          <w:lang w:val="es-CO"/>
        </w:rPr>
        <w:t xml:space="preserve">considera la generación de una solución desde cero, con base en los requerimientos </w:t>
      </w:r>
      <w:r>
        <w:rPr>
          <w:lang w:val="es-CO"/>
        </w:rPr>
        <w:t>de actualización de los dos sistemas de información (SIR y SIGDEHU)</w:t>
      </w:r>
      <w:r w:rsidRPr="00D714BC">
        <w:rPr>
          <w:lang w:val="es-CO"/>
        </w:rPr>
        <w:t xml:space="preserve">, </w:t>
      </w:r>
      <w:r>
        <w:rPr>
          <w:lang w:val="es-CO"/>
        </w:rPr>
        <w:t>permitiendo</w:t>
      </w:r>
      <w:r w:rsidRPr="00D714BC">
        <w:rPr>
          <w:lang w:val="es-CO"/>
        </w:rPr>
        <w:t xml:space="preserve"> </w:t>
      </w:r>
      <w:r>
        <w:rPr>
          <w:lang w:val="es-CO"/>
        </w:rPr>
        <w:t>la generación de</w:t>
      </w:r>
      <w:r w:rsidRPr="00D714BC">
        <w:rPr>
          <w:lang w:val="es-CO"/>
        </w:rPr>
        <w:t xml:space="preserve"> un nuevo producto de software para la región </w:t>
      </w:r>
      <w:r>
        <w:rPr>
          <w:lang w:val="es-CO"/>
        </w:rPr>
        <w:t>que consistirá en un software para la comunicación y la toma de decisiones</w:t>
      </w:r>
      <w:r w:rsidRPr="00D714BC">
        <w:rPr>
          <w:lang w:val="es-CO"/>
        </w:rPr>
        <w:t xml:space="preserve">, y el despliegue en sitio de la infraestructura física necesaria para la operación del sistema </w:t>
      </w:r>
      <w:r>
        <w:rPr>
          <w:lang w:val="es-CO"/>
        </w:rPr>
        <w:t>integrado</w:t>
      </w:r>
      <w:r w:rsidRPr="00D714BC">
        <w:rPr>
          <w:lang w:val="es-CO"/>
        </w:rPr>
        <w:t>, además de las actividades necesarias para el logro de los objetivos.</w:t>
      </w:r>
      <w:r>
        <w:rPr>
          <w:lang w:val="es-CO"/>
        </w:rPr>
        <w:t xml:space="preserve"> Inicialmente se consideró en una infraestructura como servicio (solución en la nube), pero se determinó que no podía mantenerse con el tiempo. Por tal motivo, se decide realizar la actualización de equipos y centralizar el sistema en el centro de datos de la gobernación del Huila. </w:t>
      </w:r>
    </w:p>
    <w:p w14:paraId="59845D9B" w14:textId="77777777" w:rsidR="00907D22" w:rsidRDefault="00907D22" w:rsidP="00907D22">
      <w:pPr>
        <w:pStyle w:val="NoSpacing"/>
        <w:rPr>
          <w:lang w:val="es-CO"/>
        </w:rPr>
      </w:pPr>
    </w:p>
    <w:p w14:paraId="531826E3" w14:textId="77777777" w:rsidR="007116ED" w:rsidRDefault="007116ED" w:rsidP="007116ED">
      <w:pPr>
        <w:pStyle w:val="NoSpacing"/>
        <w:rPr>
          <w:lang w:val="es-CO"/>
        </w:rPr>
      </w:pPr>
    </w:p>
    <w:p w14:paraId="6098BA04" w14:textId="7D806E87" w:rsidR="007116ED" w:rsidRDefault="007116ED" w:rsidP="007116ED">
      <w:pPr>
        <w:pStyle w:val="NoSpacing"/>
        <w:ind w:left="1418"/>
        <w:rPr>
          <w:lang w:val="es-CO"/>
        </w:rPr>
      </w:pPr>
      <w:r>
        <w:rPr>
          <w:lang w:val="es-CO"/>
        </w:rPr>
        <w:t xml:space="preserve">En la </w:t>
      </w:r>
      <w:r w:rsidR="007777D8">
        <w:rPr>
          <w:lang w:val="es-CO"/>
        </w:rPr>
        <w:t>siguiente imagen se aprecia la plataforma en operación:</w:t>
      </w:r>
    </w:p>
    <w:p w14:paraId="3F8F74CB" w14:textId="77777777" w:rsidR="007777D8" w:rsidRDefault="007777D8" w:rsidP="007116ED">
      <w:pPr>
        <w:pStyle w:val="NoSpacing"/>
        <w:ind w:left="1418"/>
        <w:rPr>
          <w:lang w:val="es-CO"/>
        </w:rPr>
      </w:pPr>
    </w:p>
    <w:p w14:paraId="47BFC080" w14:textId="77777777" w:rsidR="00907D22" w:rsidRDefault="00907D22" w:rsidP="007116ED">
      <w:pPr>
        <w:pStyle w:val="NoSpacing"/>
        <w:ind w:left="1418"/>
        <w:rPr>
          <w:lang w:val="es-CO"/>
        </w:rPr>
      </w:pPr>
    </w:p>
    <w:p w14:paraId="2248CF89" w14:textId="77777777" w:rsidR="00907D22" w:rsidRDefault="00907D22" w:rsidP="007116ED">
      <w:pPr>
        <w:pStyle w:val="NoSpacing"/>
        <w:ind w:left="1418"/>
        <w:rPr>
          <w:lang w:val="es-CO"/>
        </w:rPr>
      </w:pPr>
    </w:p>
    <w:p w14:paraId="5E4E76DC" w14:textId="77777777" w:rsidR="00907D22" w:rsidRDefault="00907D22" w:rsidP="007116ED">
      <w:pPr>
        <w:pStyle w:val="NoSpacing"/>
        <w:ind w:left="1418"/>
        <w:rPr>
          <w:lang w:val="es-CO"/>
        </w:rPr>
      </w:pPr>
    </w:p>
    <w:p w14:paraId="0332C9B1" w14:textId="77777777" w:rsidR="00907D22" w:rsidRDefault="00907D22" w:rsidP="007116ED">
      <w:pPr>
        <w:pStyle w:val="NoSpacing"/>
        <w:ind w:left="1418"/>
        <w:rPr>
          <w:lang w:val="es-CO"/>
        </w:rPr>
      </w:pPr>
    </w:p>
    <w:p w14:paraId="4A5CCEC9" w14:textId="77777777" w:rsidR="00F06998" w:rsidRDefault="00F06998" w:rsidP="007116ED">
      <w:pPr>
        <w:pStyle w:val="NoSpacing"/>
        <w:ind w:left="1418"/>
        <w:rPr>
          <w:lang w:val="es-CO"/>
        </w:rPr>
      </w:pPr>
    </w:p>
    <w:p w14:paraId="6575BFCC" w14:textId="77777777" w:rsidR="00F06998" w:rsidRDefault="00F06998" w:rsidP="007116ED">
      <w:pPr>
        <w:pStyle w:val="NoSpacing"/>
        <w:ind w:left="1418"/>
        <w:rPr>
          <w:lang w:val="es-CO"/>
        </w:rPr>
      </w:pPr>
    </w:p>
    <w:p w14:paraId="714BD996" w14:textId="77777777" w:rsidR="00F06998" w:rsidRDefault="00F06998" w:rsidP="007116ED">
      <w:pPr>
        <w:pStyle w:val="NoSpacing"/>
        <w:ind w:left="1418"/>
        <w:rPr>
          <w:lang w:val="es-CO"/>
        </w:rPr>
      </w:pPr>
    </w:p>
    <w:p w14:paraId="05E73F97" w14:textId="77777777" w:rsidR="00F06998" w:rsidRDefault="00F06998" w:rsidP="007116ED">
      <w:pPr>
        <w:pStyle w:val="NoSpacing"/>
        <w:ind w:left="1418"/>
        <w:rPr>
          <w:lang w:val="es-CO"/>
        </w:rPr>
      </w:pPr>
    </w:p>
    <w:p w14:paraId="137F2D25" w14:textId="77777777" w:rsidR="00F06998" w:rsidRDefault="00F06998" w:rsidP="007116ED">
      <w:pPr>
        <w:pStyle w:val="NoSpacing"/>
        <w:ind w:left="1418"/>
        <w:rPr>
          <w:lang w:val="es-CO"/>
        </w:rPr>
      </w:pPr>
    </w:p>
    <w:p w14:paraId="431D28A1" w14:textId="55F732D2" w:rsidR="007777D8" w:rsidRDefault="007777D8" w:rsidP="007777D8">
      <w:pPr>
        <w:pStyle w:val="Caption"/>
        <w:jc w:val="center"/>
        <w:rPr>
          <w:noProof/>
        </w:rPr>
      </w:pPr>
      <w:bookmarkStart w:id="3327" w:name="_Toc482730680"/>
      <w:r>
        <w:t xml:space="preserve">Figura </w:t>
      </w:r>
      <w:r w:rsidR="004E050C">
        <w:fldChar w:fldCharType="begin"/>
      </w:r>
      <w:r w:rsidR="004E050C">
        <w:instrText xml:space="preserve"> SEQ Figura \* ARABIC </w:instrText>
      </w:r>
      <w:r w:rsidR="004E050C">
        <w:fldChar w:fldCharType="separate"/>
      </w:r>
      <w:r w:rsidR="00BA1763">
        <w:rPr>
          <w:noProof/>
        </w:rPr>
        <w:t>18</w:t>
      </w:r>
      <w:r w:rsidR="004E050C">
        <w:rPr>
          <w:noProof/>
        </w:rPr>
        <w:fldChar w:fldCharType="end"/>
      </w:r>
      <w:r>
        <w:t xml:space="preserve">: Visualización del catálogo de </w:t>
      </w:r>
      <w:r>
        <w:rPr>
          <w:noProof/>
        </w:rPr>
        <w:t>datos de Los Angeles GeoHub</w:t>
      </w:r>
      <w:bookmarkEnd w:id="3327"/>
    </w:p>
    <w:p w14:paraId="31F8B8DD" w14:textId="3D49BDDF" w:rsidR="007777D8" w:rsidRDefault="007777D8" w:rsidP="007777D8">
      <w:pPr>
        <w:jc w:val="center"/>
      </w:pPr>
      <w:r>
        <w:rPr>
          <w:noProof/>
          <w:lang w:val="en-US"/>
        </w:rPr>
        <w:lastRenderedPageBreak/>
        <w:drawing>
          <wp:inline distT="0" distB="0" distL="0" distR="0" wp14:anchorId="5105F9FD" wp14:editId="739E387B">
            <wp:extent cx="5288280" cy="2461641"/>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1877" cy="2481935"/>
                    </a:xfrm>
                    <a:prstGeom prst="rect">
                      <a:avLst/>
                    </a:prstGeom>
                  </pic:spPr>
                </pic:pic>
              </a:graphicData>
            </a:graphic>
          </wp:inline>
        </w:drawing>
      </w:r>
    </w:p>
    <w:p w14:paraId="7DAE008E" w14:textId="410F9F23" w:rsidR="007777D8" w:rsidRPr="007777D8" w:rsidRDefault="007777D8" w:rsidP="007777D8">
      <w:pPr>
        <w:jc w:val="center"/>
        <w:rPr>
          <w:i/>
          <w:sz w:val="18"/>
        </w:rPr>
      </w:pPr>
      <w:r>
        <w:rPr>
          <w:b/>
          <w:i/>
          <w:sz w:val="18"/>
        </w:rPr>
        <w:t xml:space="preserve">Fuente: </w:t>
      </w:r>
      <w:r>
        <w:rPr>
          <w:i/>
          <w:sz w:val="18"/>
        </w:rPr>
        <w:t>Los Angeles GeoHub</w:t>
      </w:r>
    </w:p>
    <w:p w14:paraId="28F62065" w14:textId="77777777" w:rsidR="007116ED" w:rsidRDefault="007116ED" w:rsidP="007116ED">
      <w:pPr>
        <w:pStyle w:val="NoSpacing"/>
        <w:rPr>
          <w:lang w:val="es-CO"/>
        </w:rPr>
      </w:pPr>
    </w:p>
    <w:p w14:paraId="4E7030C4" w14:textId="0CF2661E" w:rsidR="00907D22" w:rsidRDefault="00907D22" w:rsidP="007116ED">
      <w:pPr>
        <w:pStyle w:val="NoSpacing"/>
        <w:rPr>
          <w:lang w:val="es-CO"/>
        </w:rPr>
      </w:pPr>
      <w:r>
        <w:rPr>
          <w:lang w:val="es-CO"/>
        </w:rPr>
        <w:t>Los anteriores casos de éxito demuestran el avance de los sistemas de información geográfico, su aplicación y el fácil despliegue. El análisis anterior, permite concluir lo siguiente:</w:t>
      </w:r>
    </w:p>
    <w:p w14:paraId="0323BC10" w14:textId="77777777" w:rsidR="00907D22" w:rsidRDefault="00907D22" w:rsidP="007116ED">
      <w:pPr>
        <w:pStyle w:val="NoSpacing"/>
        <w:rPr>
          <w:lang w:val="es-CO"/>
        </w:rPr>
      </w:pPr>
    </w:p>
    <w:p w14:paraId="7C4EF129" w14:textId="65496AE8" w:rsidR="00B67EAC" w:rsidRDefault="00907D22" w:rsidP="00427E2F">
      <w:pPr>
        <w:pStyle w:val="NoSpacing"/>
        <w:numPr>
          <w:ilvl w:val="0"/>
          <w:numId w:val="55"/>
        </w:numPr>
        <w:rPr>
          <w:lang w:val="es-CO"/>
        </w:rPr>
      </w:pPr>
      <w:r w:rsidRPr="00B67EAC">
        <w:rPr>
          <w:lang w:val="es-CO"/>
        </w:rPr>
        <w:t xml:space="preserve">La integración de los sistemas de información actuales </w:t>
      </w:r>
      <w:r w:rsidR="00B67EAC" w:rsidRPr="00B67EAC">
        <w:rPr>
          <w:lang w:val="es-CO"/>
        </w:rPr>
        <w:t xml:space="preserve">es posible realizarse, porque </w:t>
      </w:r>
      <w:r w:rsidR="009C1053" w:rsidRPr="00B67EAC">
        <w:rPr>
          <w:lang w:val="es-CO"/>
        </w:rPr>
        <w:t>muchas de las herramientas lo tienen</w:t>
      </w:r>
      <w:r w:rsidRPr="00B67EAC">
        <w:rPr>
          <w:lang w:val="es-CO"/>
        </w:rPr>
        <w:t xml:space="preserve"> por defecto con algunos sistemas. </w:t>
      </w:r>
      <w:r w:rsidR="00B67EAC" w:rsidRPr="00B67EAC">
        <w:rPr>
          <w:lang w:val="es-CO"/>
        </w:rPr>
        <w:t xml:space="preserve">En caso de requerirse desarrollar alguno de los componentes, la labor es </w:t>
      </w:r>
      <w:r w:rsidRPr="00B67EAC">
        <w:rPr>
          <w:lang w:val="es-CO"/>
        </w:rPr>
        <w:t xml:space="preserve">muy simple </w:t>
      </w:r>
      <w:r w:rsidR="00B67EAC" w:rsidRPr="00B67EAC">
        <w:rPr>
          <w:lang w:val="es-CO"/>
        </w:rPr>
        <w:t>de</w:t>
      </w:r>
      <w:r w:rsidRPr="00B67EAC">
        <w:rPr>
          <w:lang w:val="es-CO"/>
        </w:rPr>
        <w:t xml:space="preserve"> impl</w:t>
      </w:r>
      <w:r w:rsidR="00B67EAC" w:rsidRPr="00B67EAC">
        <w:rPr>
          <w:lang w:val="es-CO"/>
        </w:rPr>
        <w:t>ementar</w:t>
      </w:r>
      <w:r w:rsidRPr="00B67EAC">
        <w:rPr>
          <w:lang w:val="es-CO"/>
        </w:rPr>
        <w:t>.</w:t>
      </w:r>
    </w:p>
    <w:p w14:paraId="0487C21C" w14:textId="67A9BD7E" w:rsidR="00B67EAC" w:rsidRDefault="00B67EAC" w:rsidP="00427E2F">
      <w:pPr>
        <w:pStyle w:val="NoSpacing"/>
        <w:numPr>
          <w:ilvl w:val="0"/>
          <w:numId w:val="55"/>
        </w:numPr>
        <w:rPr>
          <w:lang w:val="es-CO"/>
        </w:rPr>
      </w:pPr>
      <w:r w:rsidRPr="00B67EAC">
        <w:rPr>
          <w:lang w:val="es-CO"/>
        </w:rPr>
        <w:t>El a</w:t>
      </w:r>
      <w:r w:rsidR="00907D22" w:rsidRPr="00B67EAC">
        <w:rPr>
          <w:lang w:val="es-CO"/>
        </w:rPr>
        <w:t>cceso a monitoreo gráfico y en tiempo real a todo tipo de usuario</w:t>
      </w:r>
      <w:r w:rsidRPr="00B67EAC">
        <w:rPr>
          <w:lang w:val="es-CO"/>
        </w:rPr>
        <w:t xml:space="preserve"> viene por defecto en varias herramientas</w:t>
      </w:r>
      <w:r>
        <w:rPr>
          <w:lang w:val="es-CO"/>
        </w:rPr>
        <w:t xml:space="preserve"> de visualización</w:t>
      </w:r>
      <w:r w:rsidR="00907D22" w:rsidRPr="00B67EAC">
        <w:rPr>
          <w:lang w:val="es-CO"/>
        </w:rPr>
        <w:t>.</w:t>
      </w:r>
    </w:p>
    <w:p w14:paraId="3D469E7A" w14:textId="77777777" w:rsidR="00B67EAC" w:rsidRDefault="00B67EAC" w:rsidP="00427E2F">
      <w:pPr>
        <w:pStyle w:val="NoSpacing"/>
        <w:numPr>
          <w:ilvl w:val="0"/>
          <w:numId w:val="55"/>
        </w:numPr>
        <w:rPr>
          <w:lang w:val="es-CO"/>
        </w:rPr>
      </w:pPr>
      <w:r w:rsidRPr="00B67EAC">
        <w:rPr>
          <w:lang w:val="es-CO"/>
        </w:rPr>
        <w:t>En la d</w:t>
      </w:r>
      <w:r w:rsidR="00907D22" w:rsidRPr="00B67EAC">
        <w:rPr>
          <w:lang w:val="es-CO"/>
        </w:rPr>
        <w:t>efinición de protocolos y procedimientos para la generación, manejo y gestión de</w:t>
      </w:r>
      <w:r w:rsidRPr="00B67EAC">
        <w:rPr>
          <w:lang w:val="es-CO"/>
        </w:rPr>
        <w:t xml:space="preserve"> </w:t>
      </w:r>
      <w:r w:rsidR="00907D22" w:rsidRPr="00B67EAC">
        <w:rPr>
          <w:lang w:val="es-CO"/>
        </w:rPr>
        <w:t>inf</w:t>
      </w:r>
      <w:r w:rsidRPr="00B67EAC">
        <w:rPr>
          <w:lang w:val="es-CO"/>
        </w:rPr>
        <w:t>ormación estadística y espacial, viene por defecto en varias herramientas</w:t>
      </w:r>
      <w:r w:rsidR="00907D22" w:rsidRPr="00B67EAC">
        <w:rPr>
          <w:lang w:val="es-CO"/>
        </w:rPr>
        <w:t>.</w:t>
      </w:r>
    </w:p>
    <w:p w14:paraId="066AEE08" w14:textId="48C725EF" w:rsidR="00B67EAC" w:rsidRDefault="00B67EAC" w:rsidP="00427E2F">
      <w:pPr>
        <w:pStyle w:val="NoSpacing"/>
        <w:numPr>
          <w:ilvl w:val="0"/>
          <w:numId w:val="55"/>
        </w:numPr>
        <w:rPr>
          <w:lang w:val="es-CO"/>
        </w:rPr>
      </w:pPr>
      <w:r w:rsidRPr="00B67EAC">
        <w:rPr>
          <w:lang w:val="es-CO"/>
        </w:rPr>
        <w:t>Para la a</w:t>
      </w:r>
      <w:r w:rsidR="00907D22" w:rsidRPr="00B67EAC">
        <w:rPr>
          <w:lang w:val="es-CO"/>
        </w:rPr>
        <w:t xml:space="preserve">plicación de estándares nacionales e internacionales </w:t>
      </w:r>
      <w:r w:rsidRPr="00B67EAC">
        <w:rPr>
          <w:lang w:val="es-CO"/>
        </w:rPr>
        <w:t xml:space="preserve">en </w:t>
      </w:r>
      <w:r w:rsidR="00907D22" w:rsidRPr="00B67EAC">
        <w:rPr>
          <w:lang w:val="es-CO"/>
        </w:rPr>
        <w:t>la normalización de</w:t>
      </w:r>
      <w:r w:rsidRPr="00B67EAC">
        <w:rPr>
          <w:lang w:val="es-CO"/>
        </w:rPr>
        <w:t xml:space="preserve"> información,</w:t>
      </w:r>
      <w:r w:rsidR="00907D22" w:rsidRPr="00B67EAC">
        <w:rPr>
          <w:lang w:val="es-CO"/>
        </w:rPr>
        <w:t xml:space="preserve"> </w:t>
      </w:r>
      <w:r w:rsidRPr="00B67EAC">
        <w:rPr>
          <w:lang w:val="es-CO"/>
        </w:rPr>
        <w:t>es necesario hacer uso de</w:t>
      </w:r>
      <w:r w:rsidR="00907D22" w:rsidRPr="00B67EAC">
        <w:rPr>
          <w:lang w:val="es-CO"/>
        </w:rPr>
        <w:t xml:space="preserve"> protocolos OGC</w:t>
      </w:r>
      <w:r w:rsidRPr="00B67EAC">
        <w:rPr>
          <w:lang w:val="es-CO"/>
        </w:rPr>
        <w:t>,</w:t>
      </w:r>
      <w:r w:rsidR="00907D22" w:rsidRPr="00B67EAC">
        <w:rPr>
          <w:lang w:val="es-CO"/>
        </w:rPr>
        <w:t xml:space="preserve"> los cuales son</w:t>
      </w:r>
      <w:r w:rsidRPr="00B67EAC">
        <w:rPr>
          <w:lang w:val="es-CO"/>
        </w:rPr>
        <w:t xml:space="preserve"> </w:t>
      </w:r>
      <w:r w:rsidR="00907D22" w:rsidRPr="00B67EAC">
        <w:rPr>
          <w:lang w:val="es-CO"/>
        </w:rPr>
        <w:t>los nativos de las herramientas ESRI</w:t>
      </w:r>
      <w:r w:rsidRPr="00B67EAC">
        <w:rPr>
          <w:lang w:val="es-CO"/>
        </w:rPr>
        <w:t>.</w:t>
      </w:r>
    </w:p>
    <w:p w14:paraId="3DC6D66B" w14:textId="6C037A71" w:rsidR="00D714BC" w:rsidRDefault="00D714BC" w:rsidP="00D714BC">
      <w:pPr>
        <w:pStyle w:val="NoSpacing"/>
        <w:rPr>
          <w:lang w:val="es-CO"/>
        </w:rPr>
      </w:pPr>
    </w:p>
    <w:p w14:paraId="55775203" w14:textId="77777777" w:rsidR="00B5081E" w:rsidRDefault="00B5081E" w:rsidP="00D714BC">
      <w:pPr>
        <w:pStyle w:val="NoSpacing"/>
        <w:rPr>
          <w:lang w:val="es-CO"/>
        </w:rPr>
      </w:pPr>
    </w:p>
    <w:p w14:paraId="772DFD2E" w14:textId="30D86BD9" w:rsidR="00B67EAC" w:rsidRDefault="00B5081E" w:rsidP="00B67EAC">
      <w:pPr>
        <w:pStyle w:val="Heading4"/>
      </w:pPr>
      <w:r>
        <w:lastRenderedPageBreak/>
        <w:t xml:space="preserve">¿Por qué tercerizar la elaboración de software de integración para </w:t>
      </w:r>
      <w:r w:rsidR="00CD3BDA">
        <w:t>REDSIH</w:t>
      </w:r>
      <w:r>
        <w:t>?</w:t>
      </w:r>
    </w:p>
    <w:p w14:paraId="09550ACD" w14:textId="77777777" w:rsidR="00B5081E" w:rsidRDefault="00B5081E" w:rsidP="00B5081E">
      <w:pPr>
        <w:pStyle w:val="NoSpacing"/>
        <w:rPr>
          <w:lang w:val="es-CO"/>
        </w:rPr>
      </w:pPr>
    </w:p>
    <w:p w14:paraId="7A7FDA9E" w14:textId="2AF9D2BF" w:rsidR="00B5081E" w:rsidRDefault="00B5081E" w:rsidP="00B5081E">
      <w:pPr>
        <w:pStyle w:val="NoSpacing"/>
        <w:rPr>
          <w:lang w:val="es-CO"/>
        </w:rPr>
      </w:pPr>
      <w:r w:rsidRPr="00B5081E">
        <w:rPr>
          <w:lang w:val="es-CO"/>
        </w:rPr>
        <w:t xml:space="preserve">La característica de los IDE </w:t>
      </w:r>
      <w:r>
        <w:rPr>
          <w:lang w:val="es-CO"/>
        </w:rPr>
        <w:t>está</w:t>
      </w:r>
      <w:r w:rsidRPr="00B5081E">
        <w:rPr>
          <w:lang w:val="es-CO"/>
        </w:rPr>
        <w:t xml:space="preserve"> </w:t>
      </w:r>
      <w:r w:rsidR="00E24C4A" w:rsidRPr="00B5081E">
        <w:rPr>
          <w:lang w:val="es-CO"/>
        </w:rPr>
        <w:t>enfocada</w:t>
      </w:r>
      <w:r w:rsidRPr="00B5081E">
        <w:rPr>
          <w:lang w:val="es-CO"/>
        </w:rPr>
        <w:t xml:space="preserve"> en los estándares de la infraestructura de datos espacial en Colombia y la OGC, ten</w:t>
      </w:r>
      <w:r>
        <w:rPr>
          <w:lang w:val="es-CO"/>
        </w:rPr>
        <w:t>i</w:t>
      </w:r>
      <w:r w:rsidRPr="00B5081E">
        <w:rPr>
          <w:lang w:val="es-CO"/>
        </w:rPr>
        <w:t>e</w:t>
      </w:r>
      <w:r>
        <w:rPr>
          <w:lang w:val="es-CO"/>
        </w:rPr>
        <w:t>ndo</w:t>
      </w:r>
      <w:r w:rsidRPr="00B5081E">
        <w:rPr>
          <w:lang w:val="es-CO"/>
        </w:rPr>
        <w:t xml:space="preserve"> como factor estratégico para la operatividad el manejo de e</w:t>
      </w:r>
      <w:r>
        <w:rPr>
          <w:lang w:val="es-CO"/>
        </w:rPr>
        <w:t>stándares e interfaces abiertas, un punto</w:t>
      </w:r>
      <w:r w:rsidRPr="00B5081E">
        <w:rPr>
          <w:lang w:val="es-CO"/>
        </w:rPr>
        <w:t xml:space="preserve"> importante para el manejo y mantenimiento del </w:t>
      </w:r>
      <w:r w:rsidR="00CD3BDA">
        <w:rPr>
          <w:lang w:val="es-CO"/>
        </w:rPr>
        <w:t>REDSIH</w:t>
      </w:r>
      <w:r w:rsidRPr="00B5081E">
        <w:rPr>
          <w:lang w:val="es-CO"/>
        </w:rPr>
        <w:t>. Por lo anterior</w:t>
      </w:r>
      <w:r>
        <w:rPr>
          <w:lang w:val="es-CO"/>
        </w:rPr>
        <w:t>, se deja clara</w:t>
      </w:r>
      <w:r w:rsidRPr="00B5081E">
        <w:rPr>
          <w:lang w:val="es-CO"/>
        </w:rPr>
        <w:t xml:space="preserve"> </w:t>
      </w:r>
      <w:r>
        <w:rPr>
          <w:lang w:val="es-CO"/>
        </w:rPr>
        <w:t xml:space="preserve">la necesidad de </w:t>
      </w:r>
      <w:r w:rsidRPr="00B5081E">
        <w:rPr>
          <w:lang w:val="es-CO"/>
        </w:rPr>
        <w:t xml:space="preserve">una solución orientada a la web y su </w:t>
      </w:r>
      <w:r>
        <w:rPr>
          <w:lang w:val="es-CO"/>
        </w:rPr>
        <w:t>c</w:t>
      </w:r>
      <w:r w:rsidRPr="00B5081E">
        <w:rPr>
          <w:lang w:val="es-CO"/>
        </w:rPr>
        <w:t>ódigo no deber estar cerrado ni debe ser lucrativo en cumplimi</w:t>
      </w:r>
      <w:r>
        <w:rPr>
          <w:lang w:val="es-CO"/>
        </w:rPr>
        <w:t>ento de los estándares abiertos:</w:t>
      </w:r>
      <w:r w:rsidRPr="00B5081E">
        <w:rPr>
          <w:lang w:val="es-CO"/>
        </w:rPr>
        <w:t xml:space="preserve"> parametrizable, con código abierto, con su respectivo diccionario de datos, programas y licencias necesario para su desarrollo y mantenimiento.</w:t>
      </w:r>
    </w:p>
    <w:p w14:paraId="273A4B94" w14:textId="77777777" w:rsidR="00B5081E" w:rsidRPr="00B5081E" w:rsidRDefault="00B5081E" w:rsidP="00B5081E">
      <w:pPr>
        <w:pStyle w:val="NoSpacing"/>
        <w:rPr>
          <w:lang w:val="es-CO"/>
        </w:rPr>
      </w:pPr>
    </w:p>
    <w:p w14:paraId="15F2C6BA" w14:textId="6E8D9B59" w:rsidR="00B5081E" w:rsidRDefault="00B5081E" w:rsidP="00B5081E">
      <w:pPr>
        <w:pStyle w:val="NoSpacing"/>
        <w:rPr>
          <w:lang w:val="es-CO"/>
        </w:rPr>
      </w:pPr>
      <w:r>
        <w:rPr>
          <w:lang w:val="es-CO"/>
        </w:rPr>
        <w:t xml:space="preserve">En la búsqueda por definir una </w:t>
      </w:r>
      <w:r w:rsidRPr="00B5081E">
        <w:rPr>
          <w:lang w:val="es-CO"/>
        </w:rPr>
        <w:t>posible arquitectura del software</w:t>
      </w:r>
      <w:r>
        <w:rPr>
          <w:lang w:val="es-CO"/>
        </w:rPr>
        <w:t xml:space="preserve"> de integración,</w:t>
      </w:r>
      <w:r w:rsidRPr="00B5081E">
        <w:rPr>
          <w:lang w:val="es-CO"/>
        </w:rPr>
        <w:t xml:space="preserve"> se </w:t>
      </w:r>
      <w:r>
        <w:rPr>
          <w:lang w:val="es-CO"/>
        </w:rPr>
        <w:t>identificaron</w:t>
      </w:r>
      <w:r w:rsidRPr="00B5081E">
        <w:rPr>
          <w:lang w:val="es-CO"/>
        </w:rPr>
        <w:t xml:space="preserve"> varias posibilidades</w:t>
      </w:r>
      <w:r>
        <w:rPr>
          <w:lang w:val="es-CO"/>
        </w:rPr>
        <w:t>, entre ella el de usar software libre o licenciado;</w:t>
      </w:r>
      <w:r w:rsidRPr="00B5081E">
        <w:rPr>
          <w:lang w:val="es-CO"/>
        </w:rPr>
        <w:t xml:space="preserve"> se </w:t>
      </w:r>
      <w:r>
        <w:rPr>
          <w:lang w:val="es-CO"/>
        </w:rPr>
        <w:t>realiza un análisis de</w:t>
      </w:r>
      <w:r w:rsidRPr="00B5081E">
        <w:rPr>
          <w:lang w:val="es-CO"/>
        </w:rPr>
        <w:t xml:space="preserve"> los beneficios</w:t>
      </w:r>
      <w:r>
        <w:rPr>
          <w:lang w:val="es-CO"/>
        </w:rPr>
        <w:t xml:space="preserve"> de cada posibilidad</w:t>
      </w:r>
      <w:r w:rsidRPr="00B5081E">
        <w:rPr>
          <w:lang w:val="es-CO"/>
        </w:rPr>
        <w:t xml:space="preserve">, </w:t>
      </w:r>
      <w:r w:rsidR="00A16893">
        <w:rPr>
          <w:lang w:val="es-CO"/>
        </w:rPr>
        <w:t>frente a lo que</w:t>
      </w:r>
      <w:r>
        <w:rPr>
          <w:lang w:val="es-CO"/>
        </w:rPr>
        <w:t xml:space="preserve"> pos</w:t>
      </w:r>
      <w:r w:rsidR="00C361D5">
        <w:rPr>
          <w:lang w:val="es-CO"/>
        </w:rPr>
        <w:t>ee</w:t>
      </w:r>
      <w:r>
        <w:rPr>
          <w:lang w:val="es-CO"/>
        </w:rPr>
        <w:t xml:space="preserve"> </w:t>
      </w:r>
      <w:r w:rsidRPr="00B5081E">
        <w:rPr>
          <w:lang w:val="es-CO"/>
        </w:rPr>
        <w:t>la gobernación en la actualidad</w:t>
      </w:r>
      <w:r w:rsidR="00C361D5">
        <w:rPr>
          <w:lang w:val="es-CO"/>
        </w:rPr>
        <w:t xml:space="preserve">, así como </w:t>
      </w:r>
      <w:r w:rsidRPr="00B5081E">
        <w:rPr>
          <w:lang w:val="es-CO"/>
        </w:rPr>
        <w:t>identi</w:t>
      </w:r>
      <w:r w:rsidR="00C361D5">
        <w:rPr>
          <w:lang w:val="es-CO"/>
        </w:rPr>
        <w:t>ficar</w:t>
      </w:r>
      <w:r>
        <w:rPr>
          <w:lang w:val="es-CO"/>
        </w:rPr>
        <w:t xml:space="preserve"> la estructura dentro de la</w:t>
      </w:r>
      <w:r w:rsidRPr="00B5081E">
        <w:rPr>
          <w:lang w:val="es-CO"/>
        </w:rPr>
        <w:t xml:space="preserve"> </w:t>
      </w:r>
      <w:r>
        <w:rPr>
          <w:lang w:val="es-CO"/>
        </w:rPr>
        <w:t>s</w:t>
      </w:r>
      <w:r w:rsidRPr="00B5081E">
        <w:rPr>
          <w:lang w:val="es-CO"/>
        </w:rPr>
        <w:t>ecretaría de las TIC.</w:t>
      </w:r>
    </w:p>
    <w:p w14:paraId="5769F73B" w14:textId="77777777" w:rsidR="00B5081E" w:rsidRPr="00B5081E" w:rsidRDefault="00B5081E" w:rsidP="00B5081E">
      <w:pPr>
        <w:pStyle w:val="NoSpacing"/>
        <w:rPr>
          <w:lang w:val="es-CO"/>
        </w:rPr>
      </w:pPr>
    </w:p>
    <w:p w14:paraId="1DBE93A1" w14:textId="1E830E68" w:rsidR="00B5081E" w:rsidRPr="00B5081E" w:rsidRDefault="00C361D5" w:rsidP="00B5081E">
      <w:pPr>
        <w:pStyle w:val="NoSpacing"/>
        <w:rPr>
          <w:lang w:val="es-CO"/>
        </w:rPr>
      </w:pPr>
      <w:r>
        <w:rPr>
          <w:lang w:val="es-CO"/>
        </w:rPr>
        <w:t>La infraestructura de la secretaría de las TIC de la gobernación del Huila, está</w:t>
      </w:r>
      <w:r w:rsidR="00B5081E" w:rsidRPr="00B5081E">
        <w:rPr>
          <w:lang w:val="es-CO"/>
        </w:rPr>
        <w:t xml:space="preserve"> soporta</w:t>
      </w:r>
      <w:r>
        <w:rPr>
          <w:lang w:val="es-CO"/>
        </w:rPr>
        <w:t>da</w:t>
      </w:r>
      <w:r w:rsidR="00B5081E" w:rsidRPr="00B5081E">
        <w:rPr>
          <w:lang w:val="es-CO"/>
        </w:rPr>
        <w:t xml:space="preserve"> con un motor de base de datos en ORACLE</w:t>
      </w:r>
      <w:r>
        <w:rPr>
          <w:lang w:val="es-CO"/>
        </w:rPr>
        <w:t>,</w:t>
      </w:r>
      <w:r w:rsidR="00B5081E" w:rsidRPr="00B5081E">
        <w:rPr>
          <w:lang w:val="es-CO"/>
        </w:rPr>
        <w:t xml:space="preserve"> la </w:t>
      </w:r>
      <w:r>
        <w:rPr>
          <w:lang w:val="es-CO"/>
        </w:rPr>
        <w:t>cual requiere só</w:t>
      </w:r>
      <w:r w:rsidR="00B5081E" w:rsidRPr="00B5081E">
        <w:rPr>
          <w:lang w:val="es-CO"/>
        </w:rPr>
        <w:t>lo se</w:t>
      </w:r>
      <w:r>
        <w:rPr>
          <w:lang w:val="es-CO"/>
        </w:rPr>
        <w:t>r</w:t>
      </w:r>
      <w:r w:rsidR="00B5081E" w:rsidRPr="00B5081E">
        <w:rPr>
          <w:lang w:val="es-CO"/>
        </w:rPr>
        <w:t xml:space="preserve"> </w:t>
      </w:r>
      <w:r>
        <w:rPr>
          <w:lang w:val="es-CO"/>
        </w:rPr>
        <w:t>sometida</w:t>
      </w:r>
      <w:r w:rsidR="00B5081E" w:rsidRPr="00B5081E">
        <w:rPr>
          <w:lang w:val="es-CO"/>
        </w:rPr>
        <w:t xml:space="preserve"> a una actualización</w:t>
      </w:r>
      <w:r w:rsidR="00837A83">
        <w:rPr>
          <w:lang w:val="es-CO"/>
        </w:rPr>
        <w:t>;</w:t>
      </w:r>
      <w:r w:rsidR="00B5081E" w:rsidRPr="00B5081E">
        <w:rPr>
          <w:lang w:val="es-CO"/>
        </w:rPr>
        <w:t xml:space="preserve"> en el componente geográfico</w:t>
      </w:r>
      <w:r>
        <w:rPr>
          <w:lang w:val="es-CO"/>
        </w:rPr>
        <w:t>,</w:t>
      </w:r>
      <w:r w:rsidR="00B5081E" w:rsidRPr="00B5081E">
        <w:rPr>
          <w:lang w:val="es-CO"/>
        </w:rPr>
        <w:t xml:space="preserve"> se maneja licencias de ESRI con el software ArcGIS</w:t>
      </w:r>
      <w:r>
        <w:rPr>
          <w:lang w:val="es-CO"/>
        </w:rPr>
        <w:t>, tanto</w:t>
      </w:r>
      <w:r w:rsidR="00B5081E" w:rsidRPr="00B5081E">
        <w:rPr>
          <w:lang w:val="es-CO"/>
        </w:rPr>
        <w:t xml:space="preserve"> para servidor </w:t>
      </w:r>
      <w:r>
        <w:rPr>
          <w:lang w:val="es-CO"/>
        </w:rPr>
        <w:t>como para</w:t>
      </w:r>
      <w:r w:rsidR="00B5081E" w:rsidRPr="00B5081E">
        <w:rPr>
          <w:lang w:val="es-CO"/>
        </w:rPr>
        <w:t xml:space="preserve"> escritorio</w:t>
      </w:r>
      <w:r>
        <w:rPr>
          <w:lang w:val="es-CO"/>
        </w:rPr>
        <w:t>,</w:t>
      </w:r>
      <w:r w:rsidR="00B5081E" w:rsidRPr="00B5081E">
        <w:rPr>
          <w:lang w:val="es-CO"/>
        </w:rPr>
        <w:t xml:space="preserve"> el cual cumple con las especificaciones técnicas para el desarrollo de la herramienta</w:t>
      </w:r>
      <w:r w:rsidR="00837A83">
        <w:rPr>
          <w:lang w:val="es-CO"/>
        </w:rPr>
        <w:t xml:space="preserve"> propuesta</w:t>
      </w:r>
      <w:r w:rsidR="00B5081E" w:rsidRPr="00B5081E">
        <w:rPr>
          <w:lang w:val="es-CO"/>
        </w:rPr>
        <w:t>.</w:t>
      </w:r>
    </w:p>
    <w:p w14:paraId="33325AF6" w14:textId="1D9090BB" w:rsidR="00B5081E" w:rsidRDefault="00837A83" w:rsidP="00B5081E">
      <w:pPr>
        <w:pStyle w:val="NoSpacing"/>
        <w:rPr>
          <w:lang w:val="es-CO"/>
        </w:rPr>
      </w:pPr>
      <w:r>
        <w:rPr>
          <w:lang w:val="es-CO"/>
        </w:rPr>
        <w:t>Adicionalmente,</w:t>
      </w:r>
      <w:r w:rsidR="00B5081E" w:rsidRPr="00B5081E">
        <w:rPr>
          <w:lang w:val="es-CO"/>
        </w:rPr>
        <w:t xml:space="preserve"> se realizaron reuniones con las respectivas firmas </w:t>
      </w:r>
      <w:r>
        <w:rPr>
          <w:lang w:val="es-CO"/>
        </w:rPr>
        <w:t xml:space="preserve">de software </w:t>
      </w:r>
      <w:r w:rsidR="00B5081E" w:rsidRPr="00B5081E">
        <w:rPr>
          <w:lang w:val="es-CO"/>
        </w:rPr>
        <w:t xml:space="preserve">para identificar </w:t>
      </w:r>
      <w:r>
        <w:rPr>
          <w:lang w:val="es-CO"/>
        </w:rPr>
        <w:t>su pertinencia</w:t>
      </w:r>
      <w:r w:rsidR="00B5081E" w:rsidRPr="00B5081E">
        <w:rPr>
          <w:lang w:val="es-CO"/>
        </w:rPr>
        <w:t xml:space="preserve"> en comparación con algun</w:t>
      </w:r>
      <w:r>
        <w:rPr>
          <w:lang w:val="es-CO"/>
        </w:rPr>
        <w:t>as soluciones de software libre;</w:t>
      </w:r>
      <w:r w:rsidR="00B5081E" w:rsidRPr="00B5081E">
        <w:rPr>
          <w:lang w:val="es-CO"/>
        </w:rPr>
        <w:t xml:space="preserve"> no </w:t>
      </w:r>
      <w:r w:rsidRPr="00B5081E">
        <w:rPr>
          <w:lang w:val="es-CO"/>
        </w:rPr>
        <w:t>obstante,</w:t>
      </w:r>
      <w:r w:rsidR="00B5081E" w:rsidRPr="00B5081E">
        <w:rPr>
          <w:lang w:val="es-CO"/>
        </w:rPr>
        <w:t xml:space="preserve"> la definición de la arquitectura detallada se deberá realizar en el desarrollo del proyecto</w:t>
      </w:r>
      <w:r>
        <w:rPr>
          <w:lang w:val="es-CO"/>
        </w:rPr>
        <w:t>.</w:t>
      </w:r>
    </w:p>
    <w:p w14:paraId="4E0D219C" w14:textId="77777777" w:rsidR="00837A83" w:rsidRPr="00B5081E" w:rsidRDefault="00837A83" w:rsidP="00B5081E">
      <w:pPr>
        <w:pStyle w:val="NoSpacing"/>
        <w:rPr>
          <w:lang w:val="es-CO"/>
        </w:rPr>
      </w:pPr>
    </w:p>
    <w:p w14:paraId="2DD8502E" w14:textId="74F18924" w:rsidR="00B5081E" w:rsidRDefault="00837A83" w:rsidP="00B5081E">
      <w:pPr>
        <w:pStyle w:val="NoSpacing"/>
        <w:rPr>
          <w:lang w:val="es-CO"/>
        </w:rPr>
      </w:pPr>
      <w:r>
        <w:rPr>
          <w:lang w:val="es-CO"/>
        </w:rPr>
        <w:t>A</w:t>
      </w:r>
      <w:r w:rsidR="00B5081E" w:rsidRPr="00B5081E">
        <w:rPr>
          <w:lang w:val="es-CO"/>
        </w:rPr>
        <w:t xml:space="preserve">lgunos casos </w:t>
      </w:r>
      <w:r>
        <w:rPr>
          <w:lang w:val="es-CO"/>
        </w:rPr>
        <w:t>de éxito identificados</w:t>
      </w:r>
      <w:r w:rsidR="00B5081E" w:rsidRPr="00B5081E">
        <w:rPr>
          <w:lang w:val="es-CO"/>
        </w:rPr>
        <w:t xml:space="preserve"> a nivel nacional </w:t>
      </w:r>
      <w:r>
        <w:rPr>
          <w:lang w:val="es-CO"/>
        </w:rPr>
        <w:t>son</w:t>
      </w:r>
      <w:r w:rsidR="001F5981">
        <w:rPr>
          <w:lang w:val="es-CO"/>
        </w:rPr>
        <w:t>:</w:t>
      </w:r>
      <w:r>
        <w:rPr>
          <w:lang w:val="es-CO"/>
        </w:rPr>
        <w:t xml:space="preserve"> </w:t>
      </w:r>
      <w:r w:rsidR="00B5081E" w:rsidRPr="00B5081E">
        <w:rPr>
          <w:lang w:val="es-CO"/>
        </w:rPr>
        <w:t>la secretaría de ambiente de Bogotá, el IDECA, el ICDE y el IGAC.</w:t>
      </w:r>
    </w:p>
    <w:p w14:paraId="71271B98" w14:textId="77777777" w:rsidR="001F5981" w:rsidRPr="00B5081E" w:rsidRDefault="001F5981" w:rsidP="00B5081E">
      <w:pPr>
        <w:pStyle w:val="NoSpacing"/>
        <w:rPr>
          <w:lang w:val="es-CO"/>
        </w:rPr>
      </w:pPr>
    </w:p>
    <w:p w14:paraId="42182101" w14:textId="04B01C33" w:rsidR="00B5081E" w:rsidRDefault="00B5081E" w:rsidP="00B5081E">
      <w:pPr>
        <w:pStyle w:val="NoSpacing"/>
        <w:rPr>
          <w:lang w:val="es-CO"/>
        </w:rPr>
      </w:pPr>
      <w:r w:rsidRPr="00B5081E">
        <w:rPr>
          <w:lang w:val="es-CO"/>
        </w:rPr>
        <w:t>Ahora bien</w:t>
      </w:r>
      <w:r w:rsidR="001F5981">
        <w:rPr>
          <w:lang w:val="es-CO"/>
        </w:rPr>
        <w:t>,</w:t>
      </w:r>
      <w:r w:rsidRPr="00B5081E">
        <w:rPr>
          <w:lang w:val="es-CO"/>
        </w:rPr>
        <w:t xml:space="preserve"> A</w:t>
      </w:r>
      <w:r w:rsidR="001F5981">
        <w:rPr>
          <w:lang w:val="es-CO"/>
        </w:rPr>
        <w:t>rc</w:t>
      </w:r>
      <w:r w:rsidRPr="00B5081E">
        <w:rPr>
          <w:lang w:val="es-CO"/>
        </w:rPr>
        <w:t>G</w:t>
      </w:r>
      <w:r w:rsidR="001F5981">
        <w:rPr>
          <w:lang w:val="es-CO"/>
        </w:rPr>
        <w:t>IS</w:t>
      </w:r>
      <w:r w:rsidRPr="00B5081E">
        <w:rPr>
          <w:lang w:val="es-CO"/>
        </w:rPr>
        <w:t xml:space="preserve"> es una herramienta tecnológica </w:t>
      </w:r>
      <w:r w:rsidR="001F5981">
        <w:rPr>
          <w:lang w:val="es-CO"/>
        </w:rPr>
        <w:t>para ser usada en un</w:t>
      </w:r>
      <w:r w:rsidRPr="00B5081E">
        <w:rPr>
          <w:lang w:val="es-CO"/>
        </w:rPr>
        <w:t xml:space="preserve"> </w:t>
      </w:r>
      <w:r w:rsidR="001F5981">
        <w:rPr>
          <w:lang w:val="es-CO"/>
        </w:rPr>
        <w:t>s</w:t>
      </w:r>
      <w:r w:rsidRPr="00B5081E">
        <w:rPr>
          <w:lang w:val="es-CO"/>
        </w:rPr>
        <w:t xml:space="preserve">istema de </w:t>
      </w:r>
      <w:r w:rsidR="001F5981">
        <w:rPr>
          <w:lang w:val="es-CO"/>
        </w:rPr>
        <w:t>i</w:t>
      </w:r>
      <w:r w:rsidRPr="00B5081E">
        <w:rPr>
          <w:lang w:val="es-CO"/>
        </w:rPr>
        <w:t xml:space="preserve">nformación </w:t>
      </w:r>
      <w:r w:rsidR="001F5981">
        <w:rPr>
          <w:lang w:val="es-CO"/>
        </w:rPr>
        <w:t>g</w:t>
      </w:r>
      <w:r w:rsidRPr="00B5081E">
        <w:rPr>
          <w:lang w:val="es-CO"/>
        </w:rPr>
        <w:t xml:space="preserve">eográfica </w:t>
      </w:r>
      <w:r w:rsidR="001F5981">
        <w:rPr>
          <w:lang w:val="es-CO"/>
        </w:rPr>
        <w:t>(</w:t>
      </w:r>
      <w:r w:rsidRPr="00B5081E">
        <w:rPr>
          <w:lang w:val="es-CO"/>
        </w:rPr>
        <w:t>SIG</w:t>
      </w:r>
      <w:r w:rsidR="001F5981">
        <w:rPr>
          <w:lang w:val="es-CO"/>
        </w:rPr>
        <w:t>),</w:t>
      </w:r>
      <w:r w:rsidRPr="00B5081E">
        <w:rPr>
          <w:lang w:val="es-CO"/>
        </w:rPr>
        <w:t xml:space="preserve"> la cual </w:t>
      </w:r>
      <w:r w:rsidR="001F5981">
        <w:rPr>
          <w:lang w:val="es-CO"/>
        </w:rPr>
        <w:t>permite</w:t>
      </w:r>
      <w:r w:rsidRPr="00B5081E">
        <w:rPr>
          <w:lang w:val="es-CO"/>
        </w:rPr>
        <w:t xml:space="preserve"> crear y actualizar mapas, compilar datos geográficos, analizar la información de los mapas y compartir la información cartográfica; pero no es un motor de base de datos, con lo cual limita su uso en la </w:t>
      </w:r>
      <w:r w:rsidRPr="00B5081E">
        <w:rPr>
          <w:lang w:val="es-CO"/>
        </w:rPr>
        <w:lastRenderedPageBreak/>
        <w:t>integración.</w:t>
      </w:r>
      <w:r w:rsidR="006672DC">
        <w:rPr>
          <w:lang w:val="es-CO"/>
        </w:rPr>
        <w:t xml:space="preserve"> </w:t>
      </w:r>
      <w:r w:rsidRPr="00B5081E">
        <w:rPr>
          <w:lang w:val="es-CO"/>
        </w:rPr>
        <w:t>En este sentido</w:t>
      </w:r>
      <w:r w:rsidR="006672DC">
        <w:rPr>
          <w:lang w:val="es-CO"/>
        </w:rPr>
        <w:t>,</w:t>
      </w:r>
      <w:r w:rsidRPr="00B5081E">
        <w:rPr>
          <w:lang w:val="es-CO"/>
        </w:rPr>
        <w:t xml:space="preserve"> ORACLE es un software especializado en motor de base datos, que viene adelantando una caja de herramientas con simples visores espaciales; pero </w:t>
      </w:r>
      <w:r w:rsidR="006672DC">
        <w:rPr>
          <w:lang w:val="es-CO"/>
        </w:rPr>
        <w:t xml:space="preserve">éste </w:t>
      </w:r>
      <w:r w:rsidRPr="00B5081E">
        <w:rPr>
          <w:lang w:val="es-CO"/>
        </w:rPr>
        <w:t>no realiza manejo de sistemas de información geográficos, con lo cual limita su uso en la integración.</w:t>
      </w:r>
    </w:p>
    <w:p w14:paraId="73368739" w14:textId="77777777" w:rsidR="006672DC" w:rsidRPr="00B5081E" w:rsidRDefault="006672DC" w:rsidP="00B5081E">
      <w:pPr>
        <w:pStyle w:val="NoSpacing"/>
        <w:rPr>
          <w:lang w:val="es-CO"/>
        </w:rPr>
      </w:pPr>
    </w:p>
    <w:p w14:paraId="32B70DEA" w14:textId="7B01F41F" w:rsidR="00B5081E" w:rsidRDefault="00B5081E" w:rsidP="00B5081E">
      <w:pPr>
        <w:pStyle w:val="NoSpacing"/>
        <w:rPr>
          <w:lang w:val="es-CO"/>
        </w:rPr>
      </w:pPr>
      <w:r w:rsidRPr="00B5081E">
        <w:rPr>
          <w:lang w:val="es-CO"/>
        </w:rPr>
        <w:t>Con lo anterior</w:t>
      </w:r>
      <w:r w:rsidR="0089292A">
        <w:rPr>
          <w:lang w:val="es-CO"/>
        </w:rPr>
        <w:t>,</w:t>
      </w:r>
      <w:r w:rsidRPr="00B5081E">
        <w:rPr>
          <w:lang w:val="es-CO"/>
        </w:rPr>
        <w:t xml:space="preserve"> </w:t>
      </w:r>
      <w:r w:rsidR="0089292A">
        <w:rPr>
          <w:lang w:val="es-CO"/>
        </w:rPr>
        <w:t>se indaga a</w:t>
      </w:r>
      <w:r w:rsidRPr="00B5081E">
        <w:rPr>
          <w:lang w:val="es-CO"/>
        </w:rPr>
        <w:t xml:space="preserve"> las empresas </w:t>
      </w:r>
      <w:r w:rsidR="0089292A">
        <w:rPr>
          <w:lang w:val="es-CO"/>
        </w:rPr>
        <w:t xml:space="preserve">comercializadoras de ArcGIS y ORACLE sobre la manera en qué es posible </w:t>
      </w:r>
      <w:r w:rsidRPr="00B5081E">
        <w:rPr>
          <w:lang w:val="es-CO"/>
        </w:rPr>
        <w:t>lograr el objetivo de la integración</w:t>
      </w:r>
      <w:r w:rsidR="0089292A">
        <w:rPr>
          <w:lang w:val="es-CO"/>
        </w:rPr>
        <w:t>: su respuesta involucra</w:t>
      </w:r>
      <w:r w:rsidRPr="00B5081E">
        <w:rPr>
          <w:lang w:val="es-CO"/>
        </w:rPr>
        <w:t xml:space="preserve"> </w:t>
      </w:r>
      <w:r w:rsidR="0089292A">
        <w:rPr>
          <w:lang w:val="es-CO"/>
        </w:rPr>
        <w:t>r</w:t>
      </w:r>
      <w:r w:rsidRPr="00B5081E">
        <w:rPr>
          <w:lang w:val="es-CO"/>
        </w:rPr>
        <w:t xml:space="preserve">ealizar desarrollo de software, </w:t>
      </w:r>
      <w:r w:rsidR="0089292A">
        <w:rPr>
          <w:lang w:val="es-CO"/>
        </w:rPr>
        <w:t>incluyendo un</w:t>
      </w:r>
      <w:r w:rsidRPr="00B5081E">
        <w:rPr>
          <w:lang w:val="es-CO"/>
        </w:rPr>
        <w:t xml:space="preserve"> código estructurado</w:t>
      </w:r>
      <w:r w:rsidR="0089292A">
        <w:rPr>
          <w:lang w:val="es-CO"/>
        </w:rPr>
        <w:t xml:space="preserve"> </w:t>
      </w:r>
      <w:r w:rsidRPr="00B5081E">
        <w:rPr>
          <w:lang w:val="es-CO"/>
        </w:rPr>
        <w:t xml:space="preserve">cerrado, </w:t>
      </w:r>
      <w:r w:rsidR="004574B0">
        <w:rPr>
          <w:lang w:val="es-CO"/>
        </w:rPr>
        <w:t>lo cual l</w:t>
      </w:r>
      <w:r w:rsidRPr="00B5081E">
        <w:rPr>
          <w:lang w:val="es-CO"/>
        </w:rPr>
        <w:t xml:space="preserve">imitaría las posibilidades de desarrollo con mano de obra especializada local, </w:t>
      </w:r>
      <w:r w:rsidR="004574B0">
        <w:rPr>
          <w:lang w:val="es-CO"/>
        </w:rPr>
        <w:t>así como limitar</w:t>
      </w:r>
      <w:r w:rsidRPr="00B5081E">
        <w:rPr>
          <w:lang w:val="es-CO"/>
        </w:rPr>
        <w:t xml:space="preserve"> la escalabilidad del </w:t>
      </w:r>
      <w:r w:rsidR="00CD3BDA">
        <w:rPr>
          <w:lang w:val="es-CO"/>
        </w:rPr>
        <w:t>REDSIH</w:t>
      </w:r>
      <w:r w:rsidRPr="00B5081E">
        <w:rPr>
          <w:lang w:val="es-CO"/>
        </w:rPr>
        <w:t xml:space="preserve"> y crearía dependencia total del c</w:t>
      </w:r>
      <w:r w:rsidR="004574B0">
        <w:rPr>
          <w:lang w:val="es-CO"/>
        </w:rPr>
        <w:t>ódigo de las empresas en cuestión</w:t>
      </w:r>
      <w:r w:rsidRPr="00B5081E">
        <w:rPr>
          <w:lang w:val="es-CO"/>
        </w:rPr>
        <w:t>.</w:t>
      </w:r>
    </w:p>
    <w:p w14:paraId="3BA34219" w14:textId="77777777" w:rsidR="004574B0" w:rsidRPr="00B5081E" w:rsidRDefault="004574B0" w:rsidP="00B5081E">
      <w:pPr>
        <w:pStyle w:val="NoSpacing"/>
        <w:rPr>
          <w:lang w:val="es-CO"/>
        </w:rPr>
      </w:pPr>
    </w:p>
    <w:p w14:paraId="3D92FC52" w14:textId="06BAFE4E" w:rsidR="00B5081E" w:rsidRDefault="00B5081E" w:rsidP="00B5081E">
      <w:pPr>
        <w:pStyle w:val="NoSpacing"/>
        <w:rPr>
          <w:lang w:val="es-CO"/>
        </w:rPr>
      </w:pPr>
      <w:r w:rsidRPr="00B5081E">
        <w:rPr>
          <w:lang w:val="es-CO"/>
        </w:rPr>
        <w:t>Ahora</w:t>
      </w:r>
      <w:r w:rsidR="004574B0">
        <w:rPr>
          <w:lang w:val="es-CO"/>
        </w:rPr>
        <w:t>,</w:t>
      </w:r>
      <w:r w:rsidRPr="00B5081E">
        <w:rPr>
          <w:lang w:val="es-CO"/>
        </w:rPr>
        <w:t xml:space="preserve"> </w:t>
      </w:r>
      <w:r w:rsidR="004574B0">
        <w:rPr>
          <w:lang w:val="es-CO"/>
        </w:rPr>
        <w:t>se debe</w:t>
      </w:r>
      <w:r w:rsidRPr="00B5081E">
        <w:rPr>
          <w:lang w:val="es-CO"/>
        </w:rPr>
        <w:t xml:space="preserve"> tener en cuenta que el software de código abierto ha sido desarrollado durante años, con lo cual es preciso expresar por cuenta de los expertos la estructura a desarrollar</w:t>
      </w:r>
      <w:r w:rsidR="004574B0">
        <w:rPr>
          <w:lang w:val="es-CO"/>
        </w:rPr>
        <w:t>,</w:t>
      </w:r>
      <w:r w:rsidRPr="00B5081E">
        <w:rPr>
          <w:lang w:val="es-CO"/>
        </w:rPr>
        <w:t xml:space="preserve"> debe cumpli</w:t>
      </w:r>
      <w:r w:rsidR="004574B0">
        <w:rPr>
          <w:lang w:val="es-CO"/>
        </w:rPr>
        <w:t>r con los siguientes requisitos:</w:t>
      </w:r>
    </w:p>
    <w:p w14:paraId="4EBA9821" w14:textId="6F33E19D" w:rsidR="00AC2595" w:rsidRDefault="00AC2595" w:rsidP="00B5081E">
      <w:pPr>
        <w:pStyle w:val="NoSpacing"/>
        <w:rPr>
          <w:lang w:val="es-CO"/>
        </w:rPr>
      </w:pPr>
    </w:p>
    <w:p w14:paraId="346337F3" w14:textId="2E179AB4" w:rsidR="00AC2595" w:rsidRPr="00B5081E" w:rsidRDefault="00AC2595" w:rsidP="00427E2F">
      <w:pPr>
        <w:pStyle w:val="NoSpacing"/>
        <w:numPr>
          <w:ilvl w:val="0"/>
          <w:numId w:val="56"/>
        </w:numPr>
        <w:rPr>
          <w:lang w:val="es-CO"/>
        </w:rPr>
      </w:pPr>
      <w:r>
        <w:rPr>
          <w:lang w:val="es-CO"/>
        </w:rPr>
        <w:t>Relacionado con el código abierto:</w:t>
      </w:r>
    </w:p>
    <w:p w14:paraId="4AE6AAD5" w14:textId="77777777" w:rsidR="00B5081E" w:rsidRPr="00B5081E" w:rsidRDefault="00B5081E" w:rsidP="00B5081E">
      <w:pPr>
        <w:pStyle w:val="NoSpacing"/>
        <w:rPr>
          <w:lang w:val="es-CO"/>
        </w:rPr>
      </w:pPr>
    </w:p>
    <w:p w14:paraId="54F697B9" w14:textId="77777777" w:rsidR="004574B0" w:rsidRDefault="00B5081E" w:rsidP="00427E2F">
      <w:pPr>
        <w:pStyle w:val="NoSpacing"/>
        <w:numPr>
          <w:ilvl w:val="0"/>
          <w:numId w:val="57"/>
        </w:numPr>
        <w:rPr>
          <w:lang w:val="es-CO"/>
        </w:rPr>
      </w:pPr>
      <w:r w:rsidRPr="00B5081E">
        <w:rPr>
          <w:lang w:val="es-CO"/>
        </w:rPr>
        <w:t>Debe permitirse la libre redistribución del software (Para el caso de creación de nodos).</w:t>
      </w:r>
    </w:p>
    <w:p w14:paraId="1122D649" w14:textId="0BFF1C8A" w:rsidR="00B5081E" w:rsidRPr="00B5081E" w:rsidRDefault="00B5081E" w:rsidP="00427E2F">
      <w:pPr>
        <w:pStyle w:val="NoSpacing"/>
        <w:numPr>
          <w:ilvl w:val="0"/>
          <w:numId w:val="57"/>
        </w:numPr>
        <w:rPr>
          <w:lang w:val="es-CO"/>
        </w:rPr>
      </w:pPr>
      <w:r w:rsidRPr="00B5081E">
        <w:rPr>
          <w:lang w:val="es-CO"/>
        </w:rPr>
        <w:t>El código fuente diseñado debe estar disponible.</w:t>
      </w:r>
    </w:p>
    <w:p w14:paraId="008364C6" w14:textId="105BE498" w:rsidR="00B5081E" w:rsidRPr="00B5081E" w:rsidRDefault="00B5081E" w:rsidP="00427E2F">
      <w:pPr>
        <w:pStyle w:val="NoSpacing"/>
        <w:numPr>
          <w:ilvl w:val="0"/>
          <w:numId w:val="57"/>
        </w:numPr>
        <w:rPr>
          <w:lang w:val="es-CO"/>
        </w:rPr>
      </w:pPr>
      <w:r w:rsidRPr="00B5081E">
        <w:rPr>
          <w:lang w:val="es-CO"/>
        </w:rPr>
        <w:t>Debe permitirse la modificación del software y la creación de programas derivados.</w:t>
      </w:r>
    </w:p>
    <w:p w14:paraId="4BBDA086" w14:textId="529D10DA" w:rsidR="00B5081E" w:rsidRPr="00B5081E" w:rsidRDefault="00B5081E" w:rsidP="00427E2F">
      <w:pPr>
        <w:pStyle w:val="NoSpacing"/>
        <w:numPr>
          <w:ilvl w:val="0"/>
          <w:numId w:val="57"/>
        </w:numPr>
        <w:rPr>
          <w:lang w:val="es-CO"/>
        </w:rPr>
      </w:pPr>
      <w:r w:rsidRPr="00B5081E">
        <w:rPr>
          <w:lang w:val="es-CO"/>
        </w:rPr>
        <w:t>Debe garantizarse la integridad del programa original. Esto puede hacerse exigiendo que la distribución de cualquier modificación se haga de forma separada, o que cualquier modificación o programa derivado sea distribuido con un nombre o versión diferente.</w:t>
      </w:r>
    </w:p>
    <w:p w14:paraId="44C40F0B" w14:textId="42193A22" w:rsidR="00B5081E" w:rsidRPr="00B5081E" w:rsidRDefault="00B5081E" w:rsidP="00427E2F">
      <w:pPr>
        <w:pStyle w:val="NoSpacing"/>
        <w:numPr>
          <w:ilvl w:val="0"/>
          <w:numId w:val="57"/>
        </w:numPr>
        <w:rPr>
          <w:lang w:val="es-CO"/>
        </w:rPr>
      </w:pPr>
      <w:r w:rsidRPr="00B5081E">
        <w:rPr>
          <w:lang w:val="es-CO"/>
        </w:rPr>
        <w:t>No se debe discriminar a ninguna persona o grupo de personas.</w:t>
      </w:r>
    </w:p>
    <w:p w14:paraId="3082008C" w14:textId="10B8AEBF" w:rsidR="00B5081E" w:rsidRPr="00B5081E" w:rsidRDefault="00B5081E" w:rsidP="00427E2F">
      <w:pPr>
        <w:pStyle w:val="NoSpacing"/>
        <w:numPr>
          <w:ilvl w:val="0"/>
          <w:numId w:val="57"/>
        </w:numPr>
        <w:rPr>
          <w:lang w:val="es-CO"/>
        </w:rPr>
      </w:pPr>
      <w:r w:rsidRPr="00B5081E">
        <w:rPr>
          <w:lang w:val="es-CO"/>
        </w:rPr>
        <w:t>Debe permitirse el uso del software para cualquier fin.</w:t>
      </w:r>
    </w:p>
    <w:p w14:paraId="065BD5C0" w14:textId="77777777" w:rsidR="00B5081E" w:rsidRPr="00B5081E" w:rsidRDefault="00B5081E" w:rsidP="00B5081E">
      <w:pPr>
        <w:pStyle w:val="NoSpacing"/>
        <w:rPr>
          <w:lang w:val="es-CO"/>
        </w:rPr>
      </w:pPr>
    </w:p>
    <w:p w14:paraId="0C23E6E4" w14:textId="42251A5B" w:rsidR="00B5081E" w:rsidRDefault="00222645" w:rsidP="00427E2F">
      <w:pPr>
        <w:pStyle w:val="NoSpacing"/>
        <w:numPr>
          <w:ilvl w:val="0"/>
          <w:numId w:val="56"/>
        </w:numPr>
        <w:rPr>
          <w:lang w:val="es-CO"/>
        </w:rPr>
      </w:pPr>
      <w:r>
        <w:rPr>
          <w:lang w:val="es-CO"/>
        </w:rPr>
        <w:t>Relacionado con</w:t>
      </w:r>
      <w:r w:rsidRPr="00B5081E">
        <w:rPr>
          <w:lang w:val="es-CO"/>
        </w:rPr>
        <w:t xml:space="preserve"> sof</w:t>
      </w:r>
      <w:r>
        <w:rPr>
          <w:lang w:val="es-CO"/>
        </w:rPr>
        <w:t>tware creado con código abierto:</w:t>
      </w:r>
    </w:p>
    <w:p w14:paraId="2470DFC4" w14:textId="77777777" w:rsidR="00222645" w:rsidRDefault="00222645" w:rsidP="00222645">
      <w:pPr>
        <w:pStyle w:val="NoSpacing"/>
        <w:rPr>
          <w:lang w:val="es-CO"/>
        </w:rPr>
      </w:pPr>
    </w:p>
    <w:p w14:paraId="400D024D" w14:textId="77777777" w:rsidR="005F735A" w:rsidRDefault="00B5081E" w:rsidP="00427E2F">
      <w:pPr>
        <w:pStyle w:val="NoSpacing"/>
        <w:numPr>
          <w:ilvl w:val="1"/>
          <w:numId w:val="56"/>
        </w:numPr>
        <w:rPr>
          <w:lang w:val="es-CO"/>
        </w:rPr>
      </w:pPr>
      <w:r w:rsidRPr="00222645">
        <w:rPr>
          <w:lang w:val="es-CO"/>
        </w:rPr>
        <w:t xml:space="preserve">La disponibilidad del código fuente hace posible que usuarios, programadores y empresas se involucren en el desarrollo de las aplicaciones. De esta forma, el proceso de detección y corrección </w:t>
      </w:r>
      <w:r w:rsidRPr="00222645">
        <w:rPr>
          <w:lang w:val="es-CO"/>
        </w:rPr>
        <w:lastRenderedPageBreak/>
        <w:t>de errores se lleva a cabo de forma eficiente, así como la implementación de nuevas características.</w:t>
      </w:r>
    </w:p>
    <w:p w14:paraId="52DEC90A" w14:textId="77777777" w:rsidR="005F735A" w:rsidRDefault="00B5081E" w:rsidP="00427E2F">
      <w:pPr>
        <w:pStyle w:val="NoSpacing"/>
        <w:numPr>
          <w:ilvl w:val="1"/>
          <w:numId w:val="56"/>
        </w:numPr>
        <w:rPr>
          <w:lang w:val="es-CO"/>
        </w:rPr>
      </w:pPr>
      <w:r w:rsidRPr="005F735A">
        <w:rPr>
          <w:lang w:val="es-CO"/>
        </w:rPr>
        <w:t>Es posible llevar a cabo modificaciones a los programas con el fin de adaptarlos a las necesidades específicas.</w:t>
      </w:r>
    </w:p>
    <w:p w14:paraId="03069141" w14:textId="77777777" w:rsidR="005F735A" w:rsidRDefault="00B5081E" w:rsidP="00427E2F">
      <w:pPr>
        <w:pStyle w:val="NoSpacing"/>
        <w:numPr>
          <w:ilvl w:val="1"/>
          <w:numId w:val="56"/>
        </w:numPr>
        <w:rPr>
          <w:lang w:val="es-CO"/>
        </w:rPr>
      </w:pPr>
      <w:r w:rsidRPr="005F735A">
        <w:rPr>
          <w:lang w:val="es-CO"/>
        </w:rPr>
        <w:t>Con el software de código abierto no existe un gasto de dinero en la compra de licencias, sino una inversión en la capacitación del personal.</w:t>
      </w:r>
    </w:p>
    <w:p w14:paraId="7D257EC6" w14:textId="6B3D2647" w:rsidR="00B5081E" w:rsidRPr="005F735A" w:rsidRDefault="00B5081E" w:rsidP="00427E2F">
      <w:pPr>
        <w:pStyle w:val="NoSpacing"/>
        <w:numPr>
          <w:ilvl w:val="1"/>
          <w:numId w:val="56"/>
        </w:numPr>
        <w:rPr>
          <w:lang w:val="es-CO"/>
        </w:rPr>
      </w:pPr>
      <w:r w:rsidRPr="005F735A">
        <w:rPr>
          <w:lang w:val="es-CO"/>
        </w:rPr>
        <w:t>Al utilizar programas de código abierto no se depende de una empresa específica para las tareas de mantenimiento, sino</w:t>
      </w:r>
      <w:r w:rsidR="005F735A">
        <w:rPr>
          <w:lang w:val="es-CO"/>
        </w:rPr>
        <w:t>, por el contrario</w:t>
      </w:r>
      <w:r w:rsidR="006A18E7">
        <w:rPr>
          <w:lang w:val="es-CO"/>
        </w:rPr>
        <w:t>,</w:t>
      </w:r>
      <w:r w:rsidRPr="005F735A">
        <w:rPr>
          <w:lang w:val="es-CO"/>
        </w:rPr>
        <w:t xml:space="preserve"> puede contratarse a cualquiera </w:t>
      </w:r>
      <w:r w:rsidR="006A18E7">
        <w:rPr>
          <w:lang w:val="es-CO"/>
        </w:rPr>
        <w:t xml:space="preserve">persona con </w:t>
      </w:r>
      <w:r w:rsidRPr="005F735A">
        <w:rPr>
          <w:lang w:val="es-CO"/>
        </w:rPr>
        <w:t>la habilidad y el conocimiento necesario.</w:t>
      </w:r>
    </w:p>
    <w:p w14:paraId="227D77FB" w14:textId="77777777" w:rsidR="00B5081E" w:rsidRPr="00B5081E" w:rsidRDefault="00B5081E" w:rsidP="00B5081E">
      <w:pPr>
        <w:pStyle w:val="NoSpacing"/>
        <w:rPr>
          <w:lang w:val="es-CO"/>
        </w:rPr>
      </w:pPr>
    </w:p>
    <w:p w14:paraId="40A78F37" w14:textId="57A4030B" w:rsidR="00B67EAC" w:rsidRDefault="005E15A9" w:rsidP="005E15A9">
      <w:pPr>
        <w:pStyle w:val="Heading4"/>
      </w:pPr>
      <w:r>
        <w:t>Resultados de la comparación</w:t>
      </w:r>
    </w:p>
    <w:p w14:paraId="4A15A080" w14:textId="27651529" w:rsidR="005E15A9" w:rsidRDefault="005E15A9" w:rsidP="005E15A9">
      <w:pPr>
        <w:pStyle w:val="NoSpacing"/>
        <w:rPr>
          <w:lang w:val="es-CO"/>
        </w:rPr>
      </w:pPr>
    </w:p>
    <w:p w14:paraId="0E49348E" w14:textId="77777777" w:rsidR="0014720C" w:rsidRDefault="005E15A9" w:rsidP="005E15A9">
      <w:pPr>
        <w:pStyle w:val="NoSpacing"/>
        <w:rPr>
          <w:lang w:val="es-CO"/>
        </w:rPr>
      </w:pPr>
      <w:r>
        <w:rPr>
          <w:lang w:val="es-CO"/>
        </w:rPr>
        <w:t xml:space="preserve">En el análisis realizado </w:t>
      </w:r>
      <w:r w:rsidR="006C2046">
        <w:rPr>
          <w:lang w:val="es-CO"/>
        </w:rPr>
        <w:t xml:space="preserve">desde los dos frentes, se llega a la conclusión de realizar una implementación híbrida, haciendo uso de las características de </w:t>
      </w:r>
      <w:r w:rsidR="0014720C">
        <w:rPr>
          <w:lang w:val="es-CO"/>
        </w:rPr>
        <w:t>estabilidad y solidez de ArcGIS y Oracle junto con las bondades y flexibilidad que brindan los desarrollos basados en software de código abierto.</w:t>
      </w:r>
    </w:p>
    <w:p w14:paraId="603A67EC" w14:textId="77777777" w:rsidR="0014720C" w:rsidRDefault="0014720C" w:rsidP="005E15A9">
      <w:pPr>
        <w:pStyle w:val="NoSpacing"/>
        <w:rPr>
          <w:lang w:val="es-CO"/>
        </w:rPr>
      </w:pPr>
    </w:p>
    <w:p w14:paraId="28FB257B" w14:textId="4A269C33" w:rsidR="00D714BC" w:rsidRDefault="0014720C" w:rsidP="00D714BC">
      <w:pPr>
        <w:pStyle w:val="NoSpacing"/>
        <w:rPr>
          <w:lang w:val="es-CO"/>
        </w:rPr>
      </w:pPr>
      <w:r>
        <w:rPr>
          <w:lang w:val="es-CO"/>
        </w:rPr>
        <w:t xml:space="preserve">Como se presentó inicialmente en la figura </w:t>
      </w:r>
      <w:r w:rsidR="00F6422F">
        <w:rPr>
          <w:lang w:val="es-CO"/>
        </w:rPr>
        <w:t>14 “Alternativas de solución”, se adicionan las</w:t>
      </w:r>
      <w:r w:rsidR="00940796">
        <w:rPr>
          <w:lang w:val="es-CO"/>
        </w:rPr>
        <w:t xml:space="preserve"> ventajas y</w:t>
      </w:r>
      <w:r w:rsidR="00D714BC" w:rsidRPr="00D714BC">
        <w:rPr>
          <w:lang w:val="es-CO"/>
        </w:rPr>
        <w:t xml:space="preserve"> desventajas</w:t>
      </w:r>
      <w:r w:rsidR="002167A1">
        <w:rPr>
          <w:lang w:val="es-CO"/>
        </w:rPr>
        <w:t xml:space="preserve"> de </w:t>
      </w:r>
      <w:r w:rsidR="00F6422F">
        <w:rPr>
          <w:lang w:val="es-CO"/>
        </w:rPr>
        <w:t>una</w:t>
      </w:r>
      <w:r w:rsidR="00940796">
        <w:rPr>
          <w:lang w:val="es-CO"/>
        </w:rPr>
        <w:t xml:space="preserve"> opción de solución </w:t>
      </w:r>
      <w:r w:rsidR="002167A1">
        <w:rPr>
          <w:lang w:val="es-CO"/>
        </w:rPr>
        <w:t xml:space="preserve">a la problemática </w:t>
      </w:r>
      <w:r w:rsidR="00F6422F">
        <w:rPr>
          <w:lang w:val="es-CO"/>
        </w:rPr>
        <w:t xml:space="preserve">mediante desarrollo a la medida frente a las otras opciones. </w:t>
      </w:r>
    </w:p>
    <w:p w14:paraId="46431DEE" w14:textId="7462C219" w:rsidR="00F6422F" w:rsidRDefault="00F6422F" w:rsidP="00D714BC">
      <w:pPr>
        <w:pStyle w:val="NoSpacing"/>
        <w:rPr>
          <w:lang w:val="es-CO"/>
        </w:rPr>
      </w:pPr>
    </w:p>
    <w:p w14:paraId="0BBD4042" w14:textId="4CF6D938" w:rsidR="00F6422F" w:rsidRPr="00D714BC" w:rsidRDefault="00F6422F" w:rsidP="00D714BC">
      <w:pPr>
        <w:pStyle w:val="NoSpacing"/>
        <w:rPr>
          <w:lang w:val="es-CO"/>
        </w:rPr>
      </w:pPr>
      <w:r>
        <w:rPr>
          <w:lang w:val="es-CO"/>
        </w:rPr>
        <w:t>Una solución con desarrollo a la medida presenta las siguientes ventajas y desventajas:</w:t>
      </w:r>
    </w:p>
    <w:p w14:paraId="45D9B45A" w14:textId="77777777" w:rsidR="00D714BC" w:rsidRPr="00D714BC" w:rsidRDefault="00D714BC" w:rsidP="00D714BC">
      <w:pPr>
        <w:pStyle w:val="NoSpacing"/>
        <w:rPr>
          <w:lang w:val="es-CO"/>
        </w:rPr>
      </w:pPr>
    </w:p>
    <w:p w14:paraId="4BE8C446" w14:textId="40B317B9" w:rsidR="00D714BC" w:rsidRPr="00D714BC" w:rsidRDefault="00D714BC" w:rsidP="00427E2F">
      <w:pPr>
        <w:pStyle w:val="NoSpacing"/>
        <w:numPr>
          <w:ilvl w:val="0"/>
          <w:numId w:val="50"/>
        </w:numPr>
        <w:rPr>
          <w:lang w:val="es-CO"/>
        </w:rPr>
      </w:pPr>
      <w:r w:rsidRPr="00D714BC">
        <w:rPr>
          <w:lang w:val="es-CO"/>
        </w:rPr>
        <w:t>Ventajas</w:t>
      </w:r>
      <w:r w:rsidR="00F45D9E">
        <w:rPr>
          <w:lang w:val="es-CO"/>
        </w:rPr>
        <w:t>:</w:t>
      </w:r>
    </w:p>
    <w:p w14:paraId="3BBE9AA1" w14:textId="77777777" w:rsidR="00D714BC" w:rsidRPr="00D714BC" w:rsidRDefault="00D714BC" w:rsidP="00D714BC">
      <w:pPr>
        <w:pStyle w:val="NoSpacing"/>
        <w:rPr>
          <w:lang w:val="es-CO"/>
        </w:rPr>
      </w:pPr>
    </w:p>
    <w:p w14:paraId="1A3EED3B" w14:textId="57C21CE1" w:rsidR="00D714BC" w:rsidRPr="00D714BC" w:rsidRDefault="00D714BC" w:rsidP="00427E2F">
      <w:pPr>
        <w:pStyle w:val="NoSpacing"/>
        <w:numPr>
          <w:ilvl w:val="1"/>
          <w:numId w:val="50"/>
        </w:numPr>
        <w:rPr>
          <w:lang w:val="es-CO"/>
        </w:rPr>
      </w:pPr>
      <w:r w:rsidRPr="00D714BC">
        <w:rPr>
          <w:lang w:val="es-CO"/>
        </w:rPr>
        <w:t>Alta incidencia en el indicador de empleo regional.</w:t>
      </w:r>
    </w:p>
    <w:p w14:paraId="7B1FA2A2" w14:textId="21493748" w:rsidR="00D714BC" w:rsidRPr="00D714BC" w:rsidRDefault="00D714BC" w:rsidP="00427E2F">
      <w:pPr>
        <w:pStyle w:val="NoSpacing"/>
        <w:numPr>
          <w:ilvl w:val="1"/>
          <w:numId w:val="50"/>
        </w:numPr>
        <w:rPr>
          <w:lang w:val="es-CO"/>
        </w:rPr>
      </w:pPr>
      <w:r w:rsidRPr="00D714BC">
        <w:rPr>
          <w:lang w:val="es-CO"/>
        </w:rPr>
        <w:t>Creació</w:t>
      </w:r>
      <w:r w:rsidR="00F45D9E">
        <w:rPr>
          <w:lang w:val="es-CO"/>
        </w:rPr>
        <w:t>n de capacidad y recursos TIC para el análisis y visualización de estadísticos y datos espaciales</w:t>
      </w:r>
      <w:r w:rsidR="00940796">
        <w:rPr>
          <w:lang w:val="es-CO"/>
        </w:rPr>
        <w:t>.</w:t>
      </w:r>
    </w:p>
    <w:p w14:paraId="62D93BBF" w14:textId="65D0B9EA" w:rsidR="00D714BC" w:rsidRPr="00D714BC" w:rsidRDefault="00D714BC" w:rsidP="00427E2F">
      <w:pPr>
        <w:pStyle w:val="NoSpacing"/>
        <w:numPr>
          <w:ilvl w:val="1"/>
          <w:numId w:val="50"/>
        </w:numPr>
        <w:rPr>
          <w:lang w:val="es-CO"/>
        </w:rPr>
      </w:pPr>
      <w:r w:rsidRPr="00D714BC">
        <w:rPr>
          <w:lang w:val="es-CO"/>
        </w:rPr>
        <w:t>Innovación regional</w:t>
      </w:r>
      <w:r w:rsidR="00F45D9E">
        <w:rPr>
          <w:lang w:val="es-CO"/>
        </w:rPr>
        <w:t xml:space="preserve"> y ser pioneros en el departamento.</w:t>
      </w:r>
    </w:p>
    <w:p w14:paraId="42D60393" w14:textId="51F18CD6" w:rsidR="00D714BC" w:rsidRPr="00D714BC" w:rsidRDefault="00D714BC" w:rsidP="00427E2F">
      <w:pPr>
        <w:pStyle w:val="NoSpacing"/>
        <w:numPr>
          <w:ilvl w:val="1"/>
          <w:numId w:val="50"/>
        </w:numPr>
        <w:rPr>
          <w:lang w:val="es-CO"/>
        </w:rPr>
      </w:pPr>
      <w:r w:rsidRPr="00D714BC">
        <w:rPr>
          <w:lang w:val="es-CO"/>
        </w:rPr>
        <w:t>Desarrollo de infraestructura local</w:t>
      </w:r>
      <w:r w:rsidR="00F45D9E">
        <w:rPr>
          <w:lang w:val="es-CO"/>
        </w:rPr>
        <w:t>.</w:t>
      </w:r>
    </w:p>
    <w:p w14:paraId="2753FB8A" w14:textId="77777777" w:rsidR="00D714BC" w:rsidRPr="00D714BC" w:rsidRDefault="00D714BC" w:rsidP="00D714BC">
      <w:pPr>
        <w:pStyle w:val="NoSpacing"/>
        <w:rPr>
          <w:lang w:val="es-CO"/>
        </w:rPr>
      </w:pPr>
    </w:p>
    <w:p w14:paraId="5BE5AE81" w14:textId="5B8221CC" w:rsidR="00D714BC" w:rsidRPr="00D714BC" w:rsidRDefault="00D714BC" w:rsidP="00427E2F">
      <w:pPr>
        <w:pStyle w:val="NoSpacing"/>
        <w:numPr>
          <w:ilvl w:val="0"/>
          <w:numId w:val="50"/>
        </w:numPr>
        <w:rPr>
          <w:lang w:val="es-CO"/>
        </w:rPr>
      </w:pPr>
      <w:r w:rsidRPr="00D714BC">
        <w:rPr>
          <w:lang w:val="es-CO"/>
        </w:rPr>
        <w:t>Desventajas</w:t>
      </w:r>
      <w:r w:rsidR="00F45D9E">
        <w:rPr>
          <w:lang w:val="es-CO"/>
        </w:rPr>
        <w:t>:</w:t>
      </w:r>
    </w:p>
    <w:p w14:paraId="15646EBF" w14:textId="77777777" w:rsidR="00D714BC" w:rsidRPr="00D714BC" w:rsidRDefault="00D714BC" w:rsidP="00D714BC">
      <w:pPr>
        <w:pStyle w:val="NoSpacing"/>
        <w:rPr>
          <w:lang w:val="es-CO"/>
        </w:rPr>
      </w:pPr>
    </w:p>
    <w:p w14:paraId="48F94DBC" w14:textId="1C20EDA5" w:rsidR="00D714BC" w:rsidRPr="00D714BC" w:rsidRDefault="00D714BC" w:rsidP="00427E2F">
      <w:pPr>
        <w:pStyle w:val="NoSpacing"/>
        <w:numPr>
          <w:ilvl w:val="1"/>
          <w:numId w:val="50"/>
        </w:numPr>
        <w:rPr>
          <w:lang w:val="es-CO"/>
        </w:rPr>
      </w:pPr>
      <w:r w:rsidRPr="00D714BC">
        <w:rPr>
          <w:lang w:val="es-CO"/>
        </w:rPr>
        <w:lastRenderedPageBreak/>
        <w:t xml:space="preserve">Línea de aprendizaje de alto costo en tiempo en estándares </w:t>
      </w:r>
      <w:r w:rsidR="00F45D9E">
        <w:rPr>
          <w:lang w:val="es-CO"/>
        </w:rPr>
        <w:t>de datos espaciales.</w:t>
      </w:r>
    </w:p>
    <w:p w14:paraId="1F27EF8E" w14:textId="7ABCAC1D" w:rsidR="00D714BC" w:rsidRPr="00D714BC" w:rsidRDefault="00D714BC" w:rsidP="00427E2F">
      <w:pPr>
        <w:pStyle w:val="NoSpacing"/>
        <w:numPr>
          <w:ilvl w:val="1"/>
          <w:numId w:val="50"/>
        </w:numPr>
        <w:rPr>
          <w:lang w:val="es-CO"/>
        </w:rPr>
      </w:pPr>
      <w:r w:rsidRPr="00D714BC">
        <w:rPr>
          <w:lang w:val="es-CO"/>
        </w:rPr>
        <w:t xml:space="preserve">Alto costo </w:t>
      </w:r>
      <w:r w:rsidR="00F45D9E">
        <w:rPr>
          <w:lang w:val="es-CO"/>
        </w:rPr>
        <w:t xml:space="preserve">a corto plazo </w:t>
      </w:r>
      <w:r w:rsidRPr="00D714BC">
        <w:rPr>
          <w:lang w:val="es-CO"/>
        </w:rPr>
        <w:t>(</w:t>
      </w:r>
      <w:r w:rsidR="00F45D9E">
        <w:rPr>
          <w:lang w:val="es-CO"/>
        </w:rPr>
        <w:t>comparada con las otras dos opciones</w:t>
      </w:r>
      <w:r w:rsidRPr="00D714BC">
        <w:rPr>
          <w:lang w:val="es-CO"/>
        </w:rPr>
        <w:t>)</w:t>
      </w:r>
      <w:r w:rsidR="00F45D9E">
        <w:rPr>
          <w:lang w:val="es-CO"/>
        </w:rPr>
        <w:t>.</w:t>
      </w:r>
    </w:p>
    <w:p w14:paraId="5A1DCE49" w14:textId="77777777" w:rsidR="00D714BC" w:rsidRPr="00D714BC" w:rsidRDefault="00D714BC" w:rsidP="00D714BC">
      <w:pPr>
        <w:pStyle w:val="NoSpacing"/>
        <w:rPr>
          <w:lang w:val="es-CO"/>
        </w:rPr>
      </w:pPr>
    </w:p>
    <w:p w14:paraId="447FAD19" w14:textId="743A95DC" w:rsidR="00D714BC" w:rsidRPr="00D714BC" w:rsidRDefault="00D714BC" w:rsidP="00D714BC">
      <w:pPr>
        <w:pStyle w:val="NoSpacing"/>
        <w:rPr>
          <w:lang w:val="es-CO"/>
        </w:rPr>
      </w:pPr>
      <w:r w:rsidRPr="00D714BC">
        <w:rPr>
          <w:lang w:val="es-CO"/>
        </w:rPr>
        <w:t>La</w:t>
      </w:r>
      <w:r w:rsidR="00015A38">
        <w:rPr>
          <w:lang w:val="es-CO"/>
        </w:rPr>
        <w:t>s</w:t>
      </w:r>
      <w:r w:rsidRPr="00D714BC">
        <w:rPr>
          <w:lang w:val="es-CO"/>
        </w:rPr>
        <w:t xml:space="preserve"> </w:t>
      </w:r>
      <w:r w:rsidR="00015A38">
        <w:rPr>
          <w:lang w:val="es-CO"/>
        </w:rPr>
        <w:t xml:space="preserve">demás </w:t>
      </w:r>
      <w:r w:rsidRPr="00D714BC">
        <w:rPr>
          <w:lang w:val="es-CO"/>
        </w:rPr>
        <w:t>soluci</w:t>
      </w:r>
      <w:r w:rsidR="00015A38">
        <w:rPr>
          <w:lang w:val="es-CO"/>
        </w:rPr>
        <w:t>ones</w:t>
      </w:r>
      <w:r w:rsidRPr="00D714BC">
        <w:rPr>
          <w:lang w:val="es-CO"/>
        </w:rPr>
        <w:t xml:space="preserve"> presenta</w:t>
      </w:r>
      <w:r w:rsidR="00015A38">
        <w:rPr>
          <w:lang w:val="es-CO"/>
        </w:rPr>
        <w:t>n</w:t>
      </w:r>
      <w:r w:rsidRPr="00D714BC">
        <w:rPr>
          <w:lang w:val="es-CO"/>
        </w:rPr>
        <w:t xml:space="preserve"> las siguientes ventajas y desventajas:</w:t>
      </w:r>
    </w:p>
    <w:p w14:paraId="7120651B" w14:textId="77777777" w:rsidR="00D714BC" w:rsidRPr="00D714BC" w:rsidRDefault="00D714BC" w:rsidP="00D714BC">
      <w:pPr>
        <w:pStyle w:val="NoSpacing"/>
        <w:rPr>
          <w:lang w:val="es-CO"/>
        </w:rPr>
      </w:pPr>
    </w:p>
    <w:p w14:paraId="02D3B286" w14:textId="3D292AC5" w:rsidR="00D714BC" w:rsidRDefault="00D714BC" w:rsidP="00427E2F">
      <w:pPr>
        <w:pStyle w:val="NoSpacing"/>
        <w:numPr>
          <w:ilvl w:val="0"/>
          <w:numId w:val="53"/>
        </w:numPr>
        <w:rPr>
          <w:lang w:val="es-CO"/>
        </w:rPr>
      </w:pPr>
      <w:r w:rsidRPr="00D714BC">
        <w:rPr>
          <w:lang w:val="es-CO"/>
        </w:rPr>
        <w:t>Ventajas</w:t>
      </w:r>
      <w:r w:rsidR="00015A38">
        <w:rPr>
          <w:lang w:val="es-CO"/>
        </w:rPr>
        <w:t>:</w:t>
      </w:r>
    </w:p>
    <w:p w14:paraId="6F5A9EC8" w14:textId="77777777" w:rsidR="00015A38" w:rsidRPr="00D714BC" w:rsidRDefault="00015A38" w:rsidP="00D714BC">
      <w:pPr>
        <w:pStyle w:val="NoSpacing"/>
        <w:rPr>
          <w:lang w:val="es-CO"/>
        </w:rPr>
      </w:pPr>
    </w:p>
    <w:p w14:paraId="0E747FF2" w14:textId="4C728EA5" w:rsidR="00D714BC" w:rsidRPr="00D714BC" w:rsidRDefault="00D714BC" w:rsidP="00427E2F">
      <w:pPr>
        <w:pStyle w:val="NoSpacing"/>
        <w:numPr>
          <w:ilvl w:val="1"/>
          <w:numId w:val="53"/>
        </w:numPr>
        <w:rPr>
          <w:lang w:val="es-CO"/>
        </w:rPr>
      </w:pPr>
      <w:r w:rsidRPr="00D714BC">
        <w:rPr>
          <w:lang w:val="es-CO"/>
        </w:rPr>
        <w:t>Optimización de costos</w:t>
      </w:r>
      <w:r w:rsidR="00015A38">
        <w:rPr>
          <w:lang w:val="es-CO"/>
        </w:rPr>
        <w:t>.</w:t>
      </w:r>
    </w:p>
    <w:p w14:paraId="265D2269" w14:textId="40FA359D" w:rsidR="00D714BC" w:rsidRPr="00D714BC" w:rsidRDefault="00D714BC" w:rsidP="00427E2F">
      <w:pPr>
        <w:pStyle w:val="NoSpacing"/>
        <w:numPr>
          <w:ilvl w:val="1"/>
          <w:numId w:val="53"/>
        </w:numPr>
        <w:rPr>
          <w:lang w:val="es-CO"/>
        </w:rPr>
      </w:pPr>
      <w:r w:rsidRPr="00D714BC">
        <w:rPr>
          <w:lang w:val="es-CO"/>
        </w:rPr>
        <w:t>Aprovechamiento de la experiencia nacional</w:t>
      </w:r>
      <w:r w:rsidR="002167A1">
        <w:rPr>
          <w:lang w:val="es-CO"/>
        </w:rPr>
        <w:t xml:space="preserve"> e internacional</w:t>
      </w:r>
      <w:r w:rsidR="00015A38">
        <w:rPr>
          <w:lang w:val="es-CO"/>
        </w:rPr>
        <w:t>.</w:t>
      </w:r>
    </w:p>
    <w:p w14:paraId="5DFDE92A" w14:textId="6E8F72CF" w:rsidR="00D714BC" w:rsidRPr="00D714BC" w:rsidRDefault="00D714BC" w:rsidP="00427E2F">
      <w:pPr>
        <w:pStyle w:val="NoSpacing"/>
        <w:numPr>
          <w:ilvl w:val="1"/>
          <w:numId w:val="53"/>
        </w:numPr>
        <w:rPr>
          <w:lang w:val="es-CO"/>
        </w:rPr>
      </w:pPr>
      <w:r w:rsidRPr="00D714BC">
        <w:rPr>
          <w:lang w:val="es-CO"/>
        </w:rPr>
        <w:t>Creación de capacidades y convenios nacionales</w:t>
      </w:r>
      <w:r w:rsidR="002167A1">
        <w:rPr>
          <w:lang w:val="es-CO"/>
        </w:rPr>
        <w:t xml:space="preserve"> e internacionales</w:t>
      </w:r>
      <w:r w:rsidR="00015A38">
        <w:rPr>
          <w:lang w:val="es-CO"/>
        </w:rPr>
        <w:t>.</w:t>
      </w:r>
    </w:p>
    <w:p w14:paraId="70E6D3FC" w14:textId="6168CF41" w:rsidR="00D714BC" w:rsidRDefault="00D714BC" w:rsidP="00427E2F">
      <w:pPr>
        <w:pStyle w:val="NoSpacing"/>
        <w:numPr>
          <w:ilvl w:val="1"/>
          <w:numId w:val="53"/>
        </w:numPr>
        <w:rPr>
          <w:lang w:val="es-CO"/>
        </w:rPr>
      </w:pPr>
      <w:r w:rsidRPr="00D714BC">
        <w:rPr>
          <w:lang w:val="es-CO"/>
        </w:rPr>
        <w:t>Estandarización n</w:t>
      </w:r>
      <w:r w:rsidR="00015A38">
        <w:rPr>
          <w:lang w:val="es-CO"/>
        </w:rPr>
        <w:t xml:space="preserve">acional </w:t>
      </w:r>
      <w:r w:rsidR="002B4B3E">
        <w:rPr>
          <w:lang w:val="es-CO"/>
        </w:rPr>
        <w:t xml:space="preserve">e internacional </w:t>
      </w:r>
      <w:r w:rsidR="00015A38">
        <w:rPr>
          <w:lang w:val="es-CO"/>
        </w:rPr>
        <w:t>de la gestión de datos espaciales.</w:t>
      </w:r>
    </w:p>
    <w:p w14:paraId="0CE3D2D9" w14:textId="77777777" w:rsidR="002B4B3E" w:rsidRPr="00D714BC" w:rsidRDefault="002B4B3E" w:rsidP="002B4B3E">
      <w:pPr>
        <w:pStyle w:val="NoSpacing"/>
        <w:rPr>
          <w:lang w:val="es-CO"/>
        </w:rPr>
      </w:pPr>
    </w:p>
    <w:p w14:paraId="625F61AE" w14:textId="1A6EB4C2" w:rsidR="00D714BC" w:rsidRPr="00D714BC" w:rsidRDefault="00D714BC" w:rsidP="00427E2F">
      <w:pPr>
        <w:pStyle w:val="NoSpacing"/>
        <w:numPr>
          <w:ilvl w:val="0"/>
          <w:numId w:val="53"/>
        </w:numPr>
        <w:rPr>
          <w:lang w:val="es-CO"/>
        </w:rPr>
      </w:pPr>
      <w:r w:rsidRPr="00D714BC">
        <w:rPr>
          <w:lang w:val="es-CO"/>
        </w:rPr>
        <w:t>Desventajas</w:t>
      </w:r>
      <w:r w:rsidR="00015A38">
        <w:rPr>
          <w:lang w:val="es-CO"/>
        </w:rPr>
        <w:t>:</w:t>
      </w:r>
    </w:p>
    <w:p w14:paraId="6DECA430" w14:textId="77777777" w:rsidR="00015A38" w:rsidRDefault="00015A38" w:rsidP="00D714BC">
      <w:pPr>
        <w:pStyle w:val="NoSpacing"/>
        <w:rPr>
          <w:lang w:val="es-CO"/>
        </w:rPr>
      </w:pPr>
    </w:p>
    <w:p w14:paraId="00334939" w14:textId="1B580819" w:rsidR="00D714BC" w:rsidRPr="00D714BC" w:rsidRDefault="00D714BC" w:rsidP="00427E2F">
      <w:pPr>
        <w:pStyle w:val="NoSpacing"/>
        <w:numPr>
          <w:ilvl w:val="1"/>
          <w:numId w:val="53"/>
        </w:numPr>
        <w:rPr>
          <w:lang w:val="es-CO"/>
        </w:rPr>
      </w:pPr>
      <w:r w:rsidRPr="00D714BC">
        <w:rPr>
          <w:lang w:val="es-CO"/>
        </w:rPr>
        <w:t>Bajo nivel de apropiación de conocimiento</w:t>
      </w:r>
      <w:r w:rsidR="00FD26B3">
        <w:rPr>
          <w:lang w:val="es-CO"/>
        </w:rPr>
        <w:t>.</w:t>
      </w:r>
    </w:p>
    <w:p w14:paraId="4A8CD098" w14:textId="48EA86FD" w:rsidR="00D714BC" w:rsidRPr="00D714BC" w:rsidRDefault="00D714BC" w:rsidP="00427E2F">
      <w:pPr>
        <w:pStyle w:val="NoSpacing"/>
        <w:numPr>
          <w:ilvl w:val="1"/>
          <w:numId w:val="53"/>
        </w:numPr>
        <w:rPr>
          <w:lang w:val="es-CO"/>
        </w:rPr>
      </w:pPr>
      <w:r w:rsidRPr="00D714BC">
        <w:rPr>
          <w:lang w:val="es-CO"/>
        </w:rPr>
        <w:t>Baja incidencia en indicador de empleo regional</w:t>
      </w:r>
      <w:r w:rsidR="00FD26B3">
        <w:rPr>
          <w:lang w:val="es-CO"/>
        </w:rPr>
        <w:t>.</w:t>
      </w:r>
    </w:p>
    <w:p w14:paraId="172B3C9A" w14:textId="0BB3D0D9" w:rsidR="00D714BC" w:rsidRPr="00D714BC" w:rsidRDefault="00D714BC" w:rsidP="00427E2F">
      <w:pPr>
        <w:pStyle w:val="NoSpacing"/>
        <w:numPr>
          <w:ilvl w:val="1"/>
          <w:numId w:val="53"/>
        </w:numPr>
        <w:rPr>
          <w:lang w:val="es-CO"/>
        </w:rPr>
      </w:pPr>
      <w:r w:rsidRPr="00D714BC">
        <w:rPr>
          <w:lang w:val="es-CO"/>
        </w:rPr>
        <w:t xml:space="preserve">Baja incidencia en el desarrollo de capacidades TIC </w:t>
      </w:r>
      <w:r w:rsidR="00700A8C">
        <w:rPr>
          <w:lang w:val="es-CO"/>
        </w:rPr>
        <w:t>en el área de datos espaciales</w:t>
      </w:r>
      <w:r w:rsidR="00FD26B3">
        <w:rPr>
          <w:lang w:val="es-CO"/>
        </w:rPr>
        <w:t>.</w:t>
      </w:r>
    </w:p>
    <w:p w14:paraId="70C09897" w14:textId="77777777" w:rsidR="00D714BC" w:rsidRPr="00D714BC" w:rsidRDefault="00D714BC" w:rsidP="00D714BC">
      <w:pPr>
        <w:pStyle w:val="NoSpacing"/>
        <w:rPr>
          <w:lang w:val="es-CO"/>
        </w:rPr>
      </w:pPr>
    </w:p>
    <w:p w14:paraId="2F888E4D" w14:textId="77777777" w:rsidR="005E1C9C" w:rsidRPr="0098521C" w:rsidRDefault="005E1C9C" w:rsidP="00D714BC">
      <w:pPr>
        <w:pStyle w:val="NoSpacing"/>
        <w:rPr>
          <w:lang w:val="es-CO"/>
        </w:rPr>
      </w:pPr>
    </w:p>
    <w:p w14:paraId="6071976C" w14:textId="77777777" w:rsidR="00695D81" w:rsidRDefault="00695D81" w:rsidP="004708A8">
      <w:pPr>
        <w:pStyle w:val="Heading2"/>
      </w:pPr>
      <w:bookmarkStart w:id="3328" w:name="_Toc474075204"/>
      <w:bookmarkStart w:id="3329" w:name="_Toc500793574"/>
      <w:r>
        <w:t>Población impactada.</w:t>
      </w:r>
      <w:bookmarkEnd w:id="3328"/>
      <w:bookmarkEnd w:id="3329"/>
    </w:p>
    <w:p w14:paraId="00CAF131" w14:textId="77777777" w:rsidR="00695D81" w:rsidRDefault="00695D81" w:rsidP="00695D81">
      <w:pPr>
        <w:pStyle w:val="NoSpacing"/>
      </w:pPr>
    </w:p>
    <w:p w14:paraId="2AD309A9" w14:textId="70736BAB" w:rsidR="00695D81" w:rsidRDefault="00490063" w:rsidP="00695D81">
      <w:pPr>
        <w:pStyle w:val="NoSpacing"/>
      </w:pPr>
      <w:r>
        <w:t>Según la proyección poblacional</w:t>
      </w:r>
      <w:r w:rsidR="005C3D81">
        <w:t xml:space="preserve"> del departamento de Huila, el proyecto espera impactar a un total de 1.211.163 habitantes aproximadamente, de los cuales 714.664 habitantes se encuentran en zonas urbanas del departamento y con 482.417 habitantes en zonas rurales.</w:t>
      </w:r>
      <w:r w:rsidR="0039797A">
        <w:rPr>
          <w:rStyle w:val="FootnoteReference"/>
        </w:rPr>
        <w:footnoteReference w:id="17"/>
      </w:r>
      <w:r w:rsidR="005C3D81">
        <w:t xml:space="preserve"> </w:t>
      </w:r>
    </w:p>
    <w:p w14:paraId="7D2666F3" w14:textId="77777777" w:rsidR="00695D81" w:rsidRDefault="00695D81" w:rsidP="00695D81">
      <w:pPr>
        <w:pStyle w:val="NoSpacing"/>
      </w:pPr>
    </w:p>
    <w:p w14:paraId="45486EED" w14:textId="77777777" w:rsidR="00695D81" w:rsidRDefault="00695D81" w:rsidP="004708A8">
      <w:pPr>
        <w:pStyle w:val="Heading2"/>
      </w:pPr>
      <w:bookmarkStart w:id="3330" w:name="_Toc474075205"/>
      <w:bookmarkStart w:id="3331" w:name="_Toc500793575"/>
      <w:r>
        <w:t>Marco geográfico</w:t>
      </w:r>
      <w:r>
        <w:rPr>
          <w:rStyle w:val="FootnoteReference"/>
        </w:rPr>
        <w:footnoteReference w:id="18"/>
      </w:r>
      <w:bookmarkEnd w:id="3330"/>
      <w:bookmarkEnd w:id="3331"/>
    </w:p>
    <w:p w14:paraId="06D458E3" w14:textId="77777777" w:rsidR="00695D81" w:rsidRDefault="00695D81" w:rsidP="00695D81">
      <w:pPr>
        <w:pStyle w:val="NoSpacing"/>
      </w:pPr>
    </w:p>
    <w:p w14:paraId="1B62A754" w14:textId="0F1B10B0" w:rsidR="00695D81" w:rsidRDefault="00695D81" w:rsidP="00695D81">
      <w:pPr>
        <w:pStyle w:val="NoSpacing"/>
      </w:pPr>
      <w:r>
        <w:t xml:space="preserve">El presente proyecto, se realizará en el </w:t>
      </w:r>
      <w:r w:rsidR="008F3919">
        <w:t>d</w:t>
      </w:r>
      <w:r>
        <w:t xml:space="preserve">epartamento del Huila, con código DANE </w:t>
      </w:r>
      <w:r w:rsidRPr="002C798B">
        <w:rPr>
          <w:b/>
        </w:rPr>
        <w:t>041</w:t>
      </w:r>
      <w:r>
        <w:t xml:space="preserve"> y creado como departamento por la </w:t>
      </w:r>
      <w:r w:rsidRPr="002C798B">
        <w:rPr>
          <w:i/>
        </w:rPr>
        <w:t>Ley 46 del 29 de abril de 1905</w:t>
      </w:r>
      <w:r>
        <w:t xml:space="preserve">, constituido por la provincia de Neiva y del Sur. El </w:t>
      </w:r>
      <w:r w:rsidRPr="002C798B">
        <w:rPr>
          <w:i/>
        </w:rPr>
        <w:t>15 de junio de 1905</w:t>
      </w:r>
      <w:r>
        <w:t xml:space="preserve"> inicio su vida independiente bajo la administración del doctor Rafael Puyo Perdomo.</w:t>
      </w:r>
    </w:p>
    <w:p w14:paraId="32B9F119" w14:textId="46C6DEBC" w:rsidR="00695D81" w:rsidRDefault="00695D81" w:rsidP="00695D81">
      <w:pPr>
        <w:pStyle w:val="NoSpacing"/>
      </w:pPr>
    </w:p>
    <w:p w14:paraId="35F04C79" w14:textId="4776766B" w:rsidR="00B33D95" w:rsidRDefault="00B33D95" w:rsidP="00695D81">
      <w:pPr>
        <w:pStyle w:val="NoSpacing"/>
      </w:pPr>
    </w:p>
    <w:p w14:paraId="26A9C429" w14:textId="5C0EDE7E" w:rsidR="00D21D8B" w:rsidRDefault="00D21D8B" w:rsidP="00D21D8B">
      <w:pPr>
        <w:pStyle w:val="Caption"/>
        <w:jc w:val="center"/>
        <w:rPr>
          <w:noProof/>
        </w:rPr>
      </w:pPr>
      <w:bookmarkStart w:id="3332" w:name="_Toc482730681"/>
      <w:r>
        <w:t xml:space="preserve">Figura </w:t>
      </w:r>
      <w:r w:rsidR="004E050C">
        <w:fldChar w:fldCharType="begin"/>
      </w:r>
      <w:r w:rsidR="004E050C">
        <w:instrText xml:space="preserve"> SEQ Figura \* ARABIC </w:instrText>
      </w:r>
      <w:r w:rsidR="004E050C">
        <w:fldChar w:fldCharType="separate"/>
      </w:r>
      <w:r w:rsidR="00BA1763">
        <w:rPr>
          <w:noProof/>
        </w:rPr>
        <w:t>19</w:t>
      </w:r>
      <w:r w:rsidR="004E050C">
        <w:rPr>
          <w:noProof/>
        </w:rPr>
        <w:fldChar w:fldCharType="end"/>
      </w:r>
      <w:r w:rsidR="00E3480C">
        <w:t>: Map</w:t>
      </w:r>
      <w:r>
        <w:t>a de división política del departamento de Huila</w:t>
      </w:r>
      <w:r>
        <w:rPr>
          <w:noProof/>
        </w:rPr>
        <w:t>.</w:t>
      </w:r>
      <w:bookmarkEnd w:id="3332"/>
    </w:p>
    <w:p w14:paraId="179EA815" w14:textId="2F8EB461" w:rsidR="00D21D8B" w:rsidRDefault="00D21D8B" w:rsidP="00D21D8B">
      <w:pPr>
        <w:pStyle w:val="NoSpacing"/>
        <w:jc w:val="center"/>
      </w:pPr>
      <w:r>
        <w:rPr>
          <w:noProof/>
          <w:lang w:val="en-US"/>
        </w:rPr>
        <w:drawing>
          <wp:anchor distT="0" distB="0" distL="114300" distR="114300" simplePos="0" relativeHeight="251662336" behindDoc="0" locked="0" layoutInCell="1" allowOverlap="1" wp14:anchorId="10AAB4F3" wp14:editId="16461A97">
            <wp:simplePos x="0" y="0"/>
            <wp:positionH relativeFrom="column">
              <wp:posOffset>3510915</wp:posOffset>
            </wp:positionH>
            <wp:positionV relativeFrom="page">
              <wp:posOffset>4181475</wp:posOffset>
            </wp:positionV>
            <wp:extent cx="1181100" cy="1189106"/>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81100" cy="1189106"/>
                    </a:xfrm>
                    <a:prstGeom prst="rect">
                      <a:avLst/>
                    </a:prstGeom>
                  </pic:spPr>
                </pic:pic>
              </a:graphicData>
            </a:graphic>
            <wp14:sizeRelH relativeFrom="margin">
              <wp14:pctWidth>0</wp14:pctWidth>
            </wp14:sizeRelH>
            <wp14:sizeRelV relativeFrom="margin">
              <wp14:pctHeight>0</wp14:pctHeight>
            </wp14:sizeRelV>
          </wp:anchor>
        </w:drawing>
      </w:r>
      <w:r w:rsidRPr="00011954">
        <w:rPr>
          <w:noProof/>
          <w:lang w:val="en-US"/>
        </w:rPr>
        <w:drawing>
          <wp:inline distT="0" distB="0" distL="0" distR="0" wp14:anchorId="749C3C5C" wp14:editId="28C479FA">
            <wp:extent cx="4117803" cy="3019597"/>
            <wp:effectExtent l="0" t="0" r="0" b="0"/>
            <wp:docPr id="30" name="Imagen 30" descr="C:\Users\pedro.velasquez\Documents\Mis documentos\MAPA\huilaperez.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velasquez\Documents\Mis documentos\MAPA\huilaperez.t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2338" cy="3022922"/>
                    </a:xfrm>
                    <a:prstGeom prst="rect">
                      <a:avLst/>
                    </a:prstGeom>
                    <a:noFill/>
                    <a:ln>
                      <a:noFill/>
                    </a:ln>
                  </pic:spPr>
                </pic:pic>
              </a:graphicData>
            </a:graphic>
          </wp:inline>
        </w:drawing>
      </w:r>
    </w:p>
    <w:p w14:paraId="3CA2ED3E" w14:textId="77777777" w:rsidR="00D21D8B" w:rsidRDefault="00D21D8B" w:rsidP="00D21D8B">
      <w:pPr>
        <w:pStyle w:val="NoSpacing"/>
        <w:jc w:val="center"/>
        <w:rPr>
          <w:i/>
          <w:sz w:val="20"/>
        </w:rPr>
      </w:pPr>
      <w:r w:rsidRPr="00AF0547">
        <w:rPr>
          <w:b/>
          <w:i/>
          <w:sz w:val="20"/>
        </w:rPr>
        <w:t>Fuente:</w:t>
      </w:r>
      <w:r>
        <w:rPr>
          <w:i/>
          <w:sz w:val="20"/>
        </w:rPr>
        <w:t xml:space="preserve"> Gobernación del Huila.</w:t>
      </w:r>
    </w:p>
    <w:p w14:paraId="51744587" w14:textId="77777777" w:rsidR="00D21D8B" w:rsidRPr="00141E55" w:rsidRDefault="00D21D8B" w:rsidP="00D21D8B">
      <w:pPr>
        <w:pStyle w:val="NoSpacing"/>
        <w:jc w:val="center"/>
        <w:rPr>
          <w:i/>
          <w:sz w:val="20"/>
        </w:rPr>
      </w:pPr>
      <w:r w:rsidRPr="00AF0547">
        <w:rPr>
          <w:b/>
          <w:i/>
          <w:sz w:val="20"/>
        </w:rPr>
        <w:t>Elaboración:</w:t>
      </w:r>
      <w:r w:rsidRPr="00AF0547">
        <w:rPr>
          <w:i/>
          <w:sz w:val="20"/>
        </w:rPr>
        <w:t xml:space="preserve"> Equipo “S</w:t>
      </w:r>
      <w:r>
        <w:rPr>
          <w:i/>
          <w:sz w:val="20"/>
        </w:rPr>
        <w:t>IGDEHU</w:t>
      </w:r>
      <w:r w:rsidRPr="00AF0547">
        <w:rPr>
          <w:i/>
          <w:sz w:val="20"/>
        </w:rPr>
        <w:t>”</w:t>
      </w:r>
    </w:p>
    <w:p w14:paraId="6FC1DA50" w14:textId="77777777" w:rsidR="00D21D8B" w:rsidRPr="00D21D8B" w:rsidRDefault="00D21D8B" w:rsidP="00D21D8B"/>
    <w:p w14:paraId="22630CAC" w14:textId="77777777" w:rsidR="00695D81" w:rsidRDefault="00695D81" w:rsidP="00441916">
      <w:pPr>
        <w:pStyle w:val="Heading3"/>
      </w:pPr>
      <w:bookmarkStart w:id="3333" w:name="_Toc474075206"/>
      <w:bookmarkStart w:id="3334" w:name="_Toc500793576"/>
      <w:r w:rsidRPr="002C798B">
        <w:t>Localización</w:t>
      </w:r>
      <w:bookmarkEnd w:id="3333"/>
      <w:bookmarkEnd w:id="3334"/>
    </w:p>
    <w:p w14:paraId="4CE9EBFD" w14:textId="77777777" w:rsidR="00695D81" w:rsidRPr="002C798B" w:rsidRDefault="00695D81" w:rsidP="00695D81">
      <w:pPr>
        <w:pStyle w:val="NoSpacing"/>
      </w:pPr>
    </w:p>
    <w:p w14:paraId="450F2A04" w14:textId="6725DD53" w:rsidR="00695D81" w:rsidRDefault="00695D81" w:rsidP="00695D81">
      <w:pPr>
        <w:pStyle w:val="NoSpacing"/>
      </w:pPr>
      <w:r>
        <w:t xml:space="preserve">El departamento del Huila está localizado al suroccidente del país entre los </w:t>
      </w:r>
      <w:r w:rsidRPr="002C798B">
        <w:rPr>
          <w:i/>
        </w:rPr>
        <w:t>3º55’12”</w:t>
      </w:r>
      <w:r>
        <w:t xml:space="preserve"> y </w:t>
      </w:r>
      <w:r w:rsidRPr="002C798B">
        <w:rPr>
          <w:i/>
        </w:rPr>
        <w:t>1º30’04”</w:t>
      </w:r>
      <w:r>
        <w:t xml:space="preserve"> de latitud norte (entre el nacimiento del </w:t>
      </w:r>
      <w:r w:rsidRPr="002C798B">
        <w:rPr>
          <w:i/>
        </w:rPr>
        <w:t>Rio Riachón</w:t>
      </w:r>
      <w:r>
        <w:t xml:space="preserve">, municipio de Colombia, y el pico de la Fragua, municipio de Acevedo), y los </w:t>
      </w:r>
      <w:r w:rsidRPr="002C798B">
        <w:rPr>
          <w:i/>
        </w:rPr>
        <w:t>74º25’24”</w:t>
      </w:r>
      <w:r>
        <w:t xml:space="preserve"> y </w:t>
      </w:r>
      <w:r w:rsidRPr="002C798B">
        <w:rPr>
          <w:i/>
        </w:rPr>
        <w:t>76º35’16”</w:t>
      </w:r>
      <w:r>
        <w:t xml:space="preserve"> de longitud al oeste del meridiano de Greenwich (entre el Alto de </w:t>
      </w:r>
      <w:r w:rsidRPr="002C798B">
        <w:rPr>
          <w:i/>
        </w:rPr>
        <w:t>Las Oseras</w:t>
      </w:r>
      <w:r>
        <w:t xml:space="preserve">, municipio de Colombia, y el páramo de </w:t>
      </w:r>
      <w:r w:rsidRPr="002C798B">
        <w:rPr>
          <w:i/>
        </w:rPr>
        <w:t>Las Papas</w:t>
      </w:r>
      <w:r w:rsidR="00395B88">
        <w:t>, municipio de San Agustín</w:t>
      </w:r>
      <w:r>
        <w:t>)</w:t>
      </w:r>
      <w:r w:rsidR="00395B88">
        <w:t>.</w:t>
      </w:r>
    </w:p>
    <w:p w14:paraId="3CEB1C6D" w14:textId="77777777" w:rsidR="003D7065" w:rsidRDefault="003D7065">
      <w:pPr>
        <w:jc w:val="left"/>
        <w:rPr>
          <w:rFonts w:eastAsiaTheme="minorEastAsia"/>
          <w:lang w:val="es-ES"/>
        </w:rPr>
      </w:pPr>
    </w:p>
    <w:p w14:paraId="314CB505" w14:textId="77777777" w:rsidR="00695D81" w:rsidRDefault="00695D81" w:rsidP="00441916">
      <w:pPr>
        <w:pStyle w:val="Heading3"/>
      </w:pPr>
      <w:bookmarkStart w:id="3335" w:name="_Toc474075207"/>
      <w:bookmarkStart w:id="3336" w:name="_Toc500793577"/>
      <w:r>
        <w:t>Área</w:t>
      </w:r>
      <w:bookmarkEnd w:id="3335"/>
      <w:bookmarkEnd w:id="3336"/>
    </w:p>
    <w:p w14:paraId="66C94D2B" w14:textId="77777777" w:rsidR="00695D81" w:rsidRPr="002C798B" w:rsidRDefault="00695D81" w:rsidP="00695D81">
      <w:pPr>
        <w:pStyle w:val="NoSpacing"/>
      </w:pPr>
    </w:p>
    <w:p w14:paraId="53A247FB" w14:textId="77777777" w:rsidR="00695D81" w:rsidRDefault="00695D81" w:rsidP="00695D81">
      <w:pPr>
        <w:pStyle w:val="NoSpacing"/>
      </w:pPr>
      <w:r>
        <w:t xml:space="preserve">La superficie del Departamento de Huila es de </w:t>
      </w:r>
      <w:r w:rsidRPr="002C798B">
        <w:rPr>
          <w:i/>
        </w:rPr>
        <w:t>19.900 Km</w:t>
      </w:r>
      <w:r w:rsidRPr="002C798B">
        <w:rPr>
          <w:i/>
          <w:vertAlign w:val="superscript"/>
        </w:rPr>
        <w:t>2</w:t>
      </w:r>
      <w:r>
        <w:t>, representando</w:t>
      </w:r>
      <w:r w:rsidRPr="002C798B">
        <w:rPr>
          <w:i/>
        </w:rPr>
        <w:t>1.8%</w:t>
      </w:r>
      <w:r>
        <w:t xml:space="preserve"> de la superficie total del país. En comparación con los demás departamentos, ocupa el lugar 170, superando a Caldas, Atlántico, Quindío, Risaralda y Sucre.</w:t>
      </w:r>
    </w:p>
    <w:p w14:paraId="13B04E77" w14:textId="77777777" w:rsidR="00695D81" w:rsidRDefault="00695D81" w:rsidP="00695D81">
      <w:pPr>
        <w:pStyle w:val="NoSpacing"/>
      </w:pPr>
    </w:p>
    <w:p w14:paraId="6DBEDC62" w14:textId="77777777" w:rsidR="00695D81" w:rsidRDefault="00695D81" w:rsidP="00441916">
      <w:pPr>
        <w:pStyle w:val="Heading3"/>
      </w:pPr>
      <w:bookmarkStart w:id="3337" w:name="_Toc474075208"/>
      <w:bookmarkStart w:id="3338" w:name="_Toc500793578"/>
      <w:r>
        <w:t>Límites</w:t>
      </w:r>
      <w:bookmarkEnd w:id="3337"/>
      <w:bookmarkEnd w:id="3338"/>
    </w:p>
    <w:p w14:paraId="4E197B6F" w14:textId="77777777" w:rsidR="00695D81" w:rsidRPr="002C798B" w:rsidRDefault="00695D81" w:rsidP="00695D81">
      <w:pPr>
        <w:pStyle w:val="NoSpacing"/>
      </w:pPr>
    </w:p>
    <w:p w14:paraId="42A13774" w14:textId="2091D762" w:rsidR="00695D81" w:rsidRDefault="00695D81" w:rsidP="00695D81">
      <w:pPr>
        <w:pStyle w:val="NoSpacing"/>
      </w:pPr>
      <w:r>
        <w:t>Al norte limita con los departamentos de Cundinamarca y el Tolima; al sur limita con los departamentos de Cauca y Caquetá; al oriente limita con los de</w:t>
      </w:r>
      <w:r w:rsidR="005E1C9C">
        <w:t xml:space="preserve">partamentos de Meta y Caquetá; </w:t>
      </w:r>
      <w:r>
        <w:t>al Occidente limita con los departamentos de Cauca y Tolima.</w:t>
      </w:r>
    </w:p>
    <w:p w14:paraId="3DD926B8" w14:textId="77777777" w:rsidR="00695D81" w:rsidRDefault="00695D81" w:rsidP="00695D81">
      <w:pPr>
        <w:pStyle w:val="NoSpacing"/>
      </w:pPr>
    </w:p>
    <w:p w14:paraId="4EAF48EB" w14:textId="77777777" w:rsidR="00695D81" w:rsidRDefault="00695D81" w:rsidP="00441916">
      <w:pPr>
        <w:pStyle w:val="Heading3"/>
      </w:pPr>
      <w:bookmarkStart w:id="3339" w:name="_Toc474075209"/>
      <w:bookmarkStart w:id="3340" w:name="_Toc500793579"/>
      <w:r>
        <w:t>Relieve</w:t>
      </w:r>
      <w:bookmarkEnd w:id="3339"/>
      <w:bookmarkEnd w:id="3340"/>
    </w:p>
    <w:p w14:paraId="358D44AD" w14:textId="77777777" w:rsidR="00695D81" w:rsidRDefault="00695D81" w:rsidP="00695D81">
      <w:pPr>
        <w:pStyle w:val="NoSpacing"/>
      </w:pPr>
    </w:p>
    <w:p w14:paraId="07906A82" w14:textId="77777777" w:rsidR="00695D81" w:rsidRDefault="00695D81" w:rsidP="00695D81">
      <w:pPr>
        <w:pStyle w:val="NoSpacing"/>
      </w:pPr>
      <w:r>
        <w:t>Se presenta formado principalmente por el gran valle del Magdalena, encerrado entre las cordilleras Central y Oriental que se bifurcan en su territorio y dirigiéndose paralelamente hacia el norte. Se destacan las siguientes características especiales de regiones fisiográficas:</w:t>
      </w:r>
    </w:p>
    <w:p w14:paraId="4A529F8B" w14:textId="77777777" w:rsidR="00695D81" w:rsidRDefault="00695D81" w:rsidP="00695D81">
      <w:pPr>
        <w:pStyle w:val="NoSpacing"/>
      </w:pPr>
    </w:p>
    <w:p w14:paraId="5EBF78AD" w14:textId="77777777" w:rsidR="00695D81" w:rsidRDefault="00695D81" w:rsidP="00427E2F">
      <w:pPr>
        <w:pStyle w:val="NoSpacing"/>
        <w:numPr>
          <w:ilvl w:val="0"/>
          <w:numId w:val="27"/>
        </w:numPr>
      </w:pPr>
      <w:r w:rsidRPr="00B751C7">
        <w:rPr>
          <w:i/>
        </w:rPr>
        <w:t>Cordillera Central:</w:t>
      </w:r>
      <w:r>
        <w:t xml:space="preserve"> Volcán del Puracé, Nevado del Huila.</w:t>
      </w:r>
    </w:p>
    <w:p w14:paraId="7285753D" w14:textId="77777777" w:rsidR="00695D81" w:rsidRDefault="00695D81" w:rsidP="00427E2F">
      <w:pPr>
        <w:pStyle w:val="NoSpacing"/>
        <w:numPr>
          <w:ilvl w:val="0"/>
          <w:numId w:val="27"/>
        </w:numPr>
      </w:pPr>
      <w:r w:rsidRPr="00B751C7">
        <w:rPr>
          <w:i/>
        </w:rPr>
        <w:t>Cordillera Oriental:</w:t>
      </w:r>
      <w:r>
        <w:t xml:space="preserve"> Paramo de Sumapaz, Paramo de Las Papas, Zona plana del rio magdalena.</w:t>
      </w:r>
    </w:p>
    <w:p w14:paraId="04EF90B0" w14:textId="77777777" w:rsidR="00695D81" w:rsidRDefault="00695D81" w:rsidP="00695D81">
      <w:pPr>
        <w:pStyle w:val="NoSpacing"/>
      </w:pPr>
    </w:p>
    <w:p w14:paraId="758E5639" w14:textId="77777777" w:rsidR="00695D81" w:rsidRDefault="00695D81" w:rsidP="00695D81">
      <w:pPr>
        <w:pStyle w:val="NoSpacing"/>
      </w:pPr>
      <w:r>
        <w:lastRenderedPageBreak/>
        <w:t>Los accidentes orográficos más sobresalientes de la región son:</w:t>
      </w:r>
    </w:p>
    <w:p w14:paraId="708EC1F0" w14:textId="77777777" w:rsidR="00695D81" w:rsidRDefault="00695D81" w:rsidP="00695D81">
      <w:pPr>
        <w:pStyle w:val="NoSpacing"/>
      </w:pPr>
    </w:p>
    <w:p w14:paraId="2FB3107F" w14:textId="77777777" w:rsidR="00695D81" w:rsidRDefault="00695D81" w:rsidP="00427E2F">
      <w:pPr>
        <w:pStyle w:val="NoSpacing"/>
        <w:numPr>
          <w:ilvl w:val="0"/>
          <w:numId w:val="28"/>
        </w:numPr>
      </w:pPr>
      <w:r w:rsidRPr="00B751C7">
        <w:rPr>
          <w:i/>
        </w:rPr>
        <w:t>Macizo Colombiano:</w:t>
      </w:r>
      <w:r>
        <w:t xml:space="preserve"> donde nace la cordillera Oriental, la Sierra Nevada de los Coconucos (forma parte del Parque Nacional Natural Puracé) y el Nevado del Huila (máxima altura de la cordillera Central y forma parte del Parque Nacional Natural)</w:t>
      </w:r>
    </w:p>
    <w:p w14:paraId="038C98CE" w14:textId="77777777" w:rsidR="00695D81" w:rsidRDefault="00695D81" w:rsidP="00427E2F">
      <w:pPr>
        <w:pStyle w:val="NoSpacing"/>
        <w:numPr>
          <w:ilvl w:val="0"/>
          <w:numId w:val="28"/>
        </w:numPr>
      </w:pPr>
      <w:r w:rsidRPr="00B751C7">
        <w:rPr>
          <w:i/>
        </w:rPr>
        <w:t>Área nevada</w:t>
      </w:r>
      <w:r>
        <w:t>: con 7.300 hectáreas, a la cual es posible llegar después de seis horas de camino desde la carretera que conduce de La Plata, al departamento del Cauca.</w:t>
      </w:r>
    </w:p>
    <w:p w14:paraId="43CEC0F2" w14:textId="77777777" w:rsidR="00695D81" w:rsidRDefault="00695D81" w:rsidP="00427E2F">
      <w:pPr>
        <w:pStyle w:val="NoSpacing"/>
        <w:numPr>
          <w:ilvl w:val="0"/>
          <w:numId w:val="28"/>
        </w:numPr>
      </w:pPr>
      <w:r w:rsidRPr="00B751C7">
        <w:rPr>
          <w:i/>
        </w:rPr>
        <w:t>Zona del alto cañón del río Páez:</w:t>
      </w:r>
      <w:r>
        <w:t xml:space="preserve"> Se encuentra muy cerca del costado occidental del nevado, y cuenta con cabañas, piscina de aguas termales y zona de camping.</w:t>
      </w:r>
    </w:p>
    <w:p w14:paraId="6DCCE0E6" w14:textId="77777777" w:rsidR="00695D81" w:rsidRDefault="00695D81" w:rsidP="00695D81">
      <w:pPr>
        <w:pStyle w:val="NoSpacing"/>
      </w:pPr>
    </w:p>
    <w:p w14:paraId="67DCC15A" w14:textId="77777777" w:rsidR="00695D81" w:rsidRDefault="00695D81" w:rsidP="00695D81">
      <w:pPr>
        <w:pStyle w:val="NoSpacing"/>
      </w:pPr>
      <w:r>
        <w:t xml:space="preserve">Uno de los principales atractivos de la región es el Estrecho del Magdalena, lugar donde el río se encajona y alcanza su mínima anchura. </w:t>
      </w:r>
    </w:p>
    <w:p w14:paraId="1AF285D2" w14:textId="77777777" w:rsidR="00695D81" w:rsidRDefault="00695D81" w:rsidP="00695D81">
      <w:pPr>
        <w:pStyle w:val="NoSpacing"/>
      </w:pPr>
    </w:p>
    <w:p w14:paraId="650480E2" w14:textId="77777777" w:rsidR="00695D81" w:rsidRDefault="00695D81" w:rsidP="00695D81">
      <w:pPr>
        <w:pStyle w:val="NoSpacing"/>
      </w:pPr>
      <w:r>
        <w:t>La Sierra Nevada de Los Coconucos es un lugar con escarpadas laderas que sobrepasan los 4.400 msnm; éste es el conjunto volcánico más importante del Macizo Colombiano, ubicado en los límites de los departamentos del Huila y el Cauca.</w:t>
      </w:r>
    </w:p>
    <w:p w14:paraId="78D155C2" w14:textId="77777777" w:rsidR="00695D81" w:rsidRDefault="00695D81" w:rsidP="00695D81">
      <w:pPr>
        <w:pStyle w:val="NoSpacing"/>
      </w:pPr>
    </w:p>
    <w:p w14:paraId="11D3F6C1" w14:textId="77777777" w:rsidR="00695D81" w:rsidRDefault="00695D81" w:rsidP="00695D81">
      <w:pPr>
        <w:pStyle w:val="NoSpacing"/>
      </w:pPr>
      <w:r>
        <w:t>La fertilidad de las tierras del valle alto del Magdalena, es propicia para el cultivo intensivo de arroz.</w:t>
      </w:r>
    </w:p>
    <w:p w14:paraId="23DF1695" w14:textId="77777777" w:rsidR="00D43EC7" w:rsidRDefault="00D43EC7" w:rsidP="00695D81">
      <w:pPr>
        <w:pStyle w:val="NoSpacing"/>
      </w:pPr>
    </w:p>
    <w:p w14:paraId="2E3F4C02" w14:textId="77777777" w:rsidR="00695D81" w:rsidRDefault="00695D81" w:rsidP="00441916">
      <w:pPr>
        <w:pStyle w:val="Heading3"/>
      </w:pPr>
      <w:bookmarkStart w:id="3341" w:name="_Toc474075210"/>
      <w:bookmarkStart w:id="3342" w:name="_Toc500793580"/>
      <w:r>
        <w:t>Clima</w:t>
      </w:r>
      <w:bookmarkEnd w:id="3341"/>
      <w:bookmarkEnd w:id="3342"/>
    </w:p>
    <w:p w14:paraId="4D53C650" w14:textId="77777777" w:rsidR="00695D81" w:rsidRDefault="00695D81" w:rsidP="00695D81">
      <w:pPr>
        <w:pStyle w:val="NoSpacing"/>
      </w:pPr>
      <w:r>
        <w:t xml:space="preserve"> </w:t>
      </w:r>
    </w:p>
    <w:p w14:paraId="21EBBFE2" w14:textId="77777777" w:rsidR="00695D81" w:rsidRDefault="00695D81" w:rsidP="00695D81">
      <w:pPr>
        <w:pStyle w:val="NoSpacing"/>
      </w:pPr>
      <w:r>
        <w:t>La variación de temperatura en el departamento del Huila oscila entre 28ºC, con predominación del clima templado, con una temperatura media de 24ºC. En esta región se encuentran todos los climas y una gran variedad de suelos que facilitan la diversidad y extensión de la producción agrícola y ganadera; como puntos extremos están las cumbres montañosas del Nevado del Huila, que forma parte del Parque Nacional Natural que lleva su mismo nombre, donde la temperatura permanece bajo 0ºC y las regiones cálidas de los valles de Neiva, Aipe y Villavieja, donde se encuentra el imponente desierto de La Tatacoa, con 35º C.</w:t>
      </w:r>
      <w:r>
        <w:br w:type="page"/>
      </w:r>
    </w:p>
    <w:p w14:paraId="6C2D0C41" w14:textId="77777777" w:rsidR="00695D81" w:rsidRDefault="00695D81" w:rsidP="00441916">
      <w:pPr>
        <w:pStyle w:val="Heading1"/>
      </w:pPr>
      <w:bookmarkStart w:id="3343" w:name="_Toc474075211"/>
      <w:bookmarkStart w:id="3344" w:name="_Toc500793581"/>
      <w:r>
        <w:lastRenderedPageBreak/>
        <w:t xml:space="preserve">Análisis de </w:t>
      </w:r>
      <w:r w:rsidRPr="00441916">
        <w:t>participantes</w:t>
      </w:r>
      <w:bookmarkEnd w:id="3343"/>
      <w:bookmarkEnd w:id="3344"/>
    </w:p>
    <w:p w14:paraId="173BFA93" w14:textId="77777777" w:rsidR="00695D81" w:rsidRPr="00A22CA9" w:rsidRDefault="00695D81" w:rsidP="00695D81">
      <w:pPr>
        <w:pStyle w:val="NoSpacing"/>
      </w:pPr>
    </w:p>
    <w:p w14:paraId="73088EAC" w14:textId="77777777" w:rsidR="00695D81" w:rsidRDefault="00695D81" w:rsidP="00695D81">
      <w:pPr>
        <w:pStyle w:val="NoSpacing"/>
      </w:pPr>
      <w:r>
        <w:t>Para el análisis se los participantes del proyecto se plantea la tabla que se presenta a continuación:</w:t>
      </w:r>
    </w:p>
    <w:p w14:paraId="2A56624F" w14:textId="77777777" w:rsidR="00695D81" w:rsidRDefault="00695D81" w:rsidP="00695D81">
      <w:pPr>
        <w:pStyle w:val="NoSpacing"/>
      </w:pPr>
    </w:p>
    <w:p w14:paraId="4F06340F" w14:textId="77777777" w:rsidR="00695D81" w:rsidRDefault="00695D81" w:rsidP="00695D81">
      <w:pPr>
        <w:pStyle w:val="Caption"/>
        <w:jc w:val="center"/>
      </w:pPr>
      <w:bookmarkStart w:id="3345" w:name="_Toc474075250"/>
      <w:bookmarkStart w:id="3346" w:name="_Toc482730687"/>
      <w:r>
        <w:t xml:space="preserve">Tabla </w:t>
      </w:r>
      <w:r w:rsidR="004E050C">
        <w:fldChar w:fldCharType="begin"/>
      </w:r>
      <w:r w:rsidR="004E050C">
        <w:instrText xml:space="preserve"> SEQ Tabla \* ARABIC </w:instrText>
      </w:r>
      <w:r w:rsidR="004E050C">
        <w:fldChar w:fldCharType="separate"/>
      </w:r>
      <w:r w:rsidR="00BA1763">
        <w:rPr>
          <w:noProof/>
        </w:rPr>
        <w:t>6</w:t>
      </w:r>
      <w:r w:rsidR="004E050C">
        <w:rPr>
          <w:noProof/>
        </w:rPr>
        <w:fldChar w:fldCharType="end"/>
      </w:r>
      <w:r>
        <w:t xml:space="preserve">: </w:t>
      </w:r>
      <w:r w:rsidRPr="00A420E6">
        <w:t>Análisis de actores en el proyecto</w:t>
      </w:r>
      <w:bookmarkEnd w:id="3345"/>
      <w:bookmarkEnd w:id="3346"/>
    </w:p>
    <w:tbl>
      <w:tblPr>
        <w:tblStyle w:val="TableGrid"/>
        <w:tblW w:w="0" w:type="auto"/>
        <w:tblLook w:val="04A0" w:firstRow="1" w:lastRow="0" w:firstColumn="1" w:lastColumn="0" w:noHBand="0" w:noVBand="1"/>
        <w:tblPrChange w:id="3347" w:author="Juan Manuel Velásquez Isaza" w:date="2017-06-04T23:39:00Z">
          <w:tblPr>
            <w:tblStyle w:val="TableGrid"/>
            <w:tblW w:w="0" w:type="auto"/>
            <w:tblLook w:val="04A0" w:firstRow="1" w:lastRow="0" w:firstColumn="1" w:lastColumn="0" w:noHBand="0" w:noVBand="1"/>
          </w:tblPr>
        </w:tblPrChange>
      </w:tblPr>
      <w:tblGrid>
        <w:gridCol w:w="1880"/>
        <w:gridCol w:w="2000"/>
        <w:gridCol w:w="2648"/>
        <w:gridCol w:w="2300"/>
        <w:tblGridChange w:id="3348">
          <w:tblGrid>
            <w:gridCol w:w="1928"/>
            <w:gridCol w:w="2028"/>
            <w:gridCol w:w="2572"/>
            <w:gridCol w:w="2300"/>
          </w:tblGrid>
        </w:tblGridChange>
      </w:tblGrid>
      <w:tr w:rsidR="00695D81" w:rsidRPr="00A1733A" w14:paraId="00E1E6D6" w14:textId="77777777" w:rsidTr="005564D3">
        <w:tc>
          <w:tcPr>
            <w:tcW w:w="1880" w:type="dxa"/>
            <w:vAlign w:val="center"/>
            <w:tcPrChange w:id="3349" w:author="Juan Manuel Velásquez Isaza" w:date="2017-06-04T23:39:00Z">
              <w:tcPr>
                <w:tcW w:w="2187" w:type="dxa"/>
                <w:vAlign w:val="center"/>
              </w:tcPr>
            </w:tcPrChange>
          </w:tcPr>
          <w:p w14:paraId="3C08089A" w14:textId="77777777" w:rsidR="00695D81" w:rsidRPr="00A1733A" w:rsidRDefault="00695D81" w:rsidP="008D780D">
            <w:pPr>
              <w:pStyle w:val="NoSpacing"/>
              <w:jc w:val="center"/>
              <w:rPr>
                <w:b/>
                <w:sz w:val="20"/>
              </w:rPr>
            </w:pPr>
            <w:r>
              <w:rPr>
                <w:b/>
                <w:sz w:val="20"/>
              </w:rPr>
              <w:t>Actor</w:t>
            </w:r>
          </w:p>
        </w:tc>
        <w:tc>
          <w:tcPr>
            <w:tcW w:w="2000" w:type="dxa"/>
            <w:vAlign w:val="center"/>
            <w:tcPrChange w:id="3350" w:author="Juan Manuel Velásquez Isaza" w:date="2017-06-04T23:39:00Z">
              <w:tcPr>
                <w:tcW w:w="2177" w:type="dxa"/>
                <w:vAlign w:val="center"/>
              </w:tcPr>
            </w:tcPrChange>
          </w:tcPr>
          <w:p w14:paraId="1B3EDE07" w14:textId="77777777" w:rsidR="00695D81" w:rsidRPr="00A1733A" w:rsidRDefault="00695D81" w:rsidP="008D780D">
            <w:pPr>
              <w:pStyle w:val="NoSpacing"/>
              <w:jc w:val="center"/>
              <w:rPr>
                <w:b/>
                <w:sz w:val="20"/>
              </w:rPr>
            </w:pPr>
            <w:r w:rsidRPr="00A1733A">
              <w:rPr>
                <w:b/>
                <w:sz w:val="20"/>
              </w:rPr>
              <w:t>Interés - Expectativa</w:t>
            </w:r>
          </w:p>
        </w:tc>
        <w:tc>
          <w:tcPr>
            <w:tcW w:w="2648" w:type="dxa"/>
            <w:vAlign w:val="center"/>
            <w:tcPrChange w:id="3351" w:author="Juan Manuel Velásquez Isaza" w:date="2017-06-04T23:39:00Z">
              <w:tcPr>
                <w:tcW w:w="2164" w:type="dxa"/>
                <w:vAlign w:val="center"/>
              </w:tcPr>
            </w:tcPrChange>
          </w:tcPr>
          <w:p w14:paraId="55D88377" w14:textId="77777777" w:rsidR="00695D81" w:rsidRPr="00A1733A" w:rsidRDefault="00695D81" w:rsidP="008D780D">
            <w:pPr>
              <w:pStyle w:val="NoSpacing"/>
              <w:jc w:val="center"/>
              <w:rPr>
                <w:b/>
                <w:sz w:val="20"/>
              </w:rPr>
            </w:pPr>
            <w:r w:rsidRPr="00A1733A">
              <w:rPr>
                <w:b/>
                <w:sz w:val="20"/>
              </w:rPr>
              <w:t>Posición o</w:t>
            </w:r>
            <w:r>
              <w:rPr>
                <w:b/>
                <w:sz w:val="20"/>
              </w:rPr>
              <w:t xml:space="preserve"> </w:t>
            </w:r>
            <w:r w:rsidRPr="00A1733A">
              <w:rPr>
                <w:b/>
                <w:sz w:val="20"/>
              </w:rPr>
              <w:t>Rol</w:t>
            </w:r>
          </w:p>
        </w:tc>
        <w:tc>
          <w:tcPr>
            <w:tcW w:w="2300" w:type="dxa"/>
            <w:vAlign w:val="center"/>
            <w:tcPrChange w:id="3352" w:author="Juan Manuel Velásquez Isaza" w:date="2017-06-04T23:39:00Z">
              <w:tcPr>
                <w:tcW w:w="2300" w:type="dxa"/>
                <w:vAlign w:val="center"/>
              </w:tcPr>
            </w:tcPrChange>
          </w:tcPr>
          <w:p w14:paraId="6E384CA9" w14:textId="77777777" w:rsidR="00695D81" w:rsidRPr="00A1733A" w:rsidRDefault="00695D81" w:rsidP="008D780D">
            <w:pPr>
              <w:pStyle w:val="NoSpacing"/>
              <w:jc w:val="center"/>
              <w:rPr>
                <w:b/>
                <w:sz w:val="20"/>
              </w:rPr>
            </w:pPr>
            <w:r w:rsidRPr="00A1733A">
              <w:rPr>
                <w:b/>
                <w:sz w:val="20"/>
              </w:rPr>
              <w:t>Contribución/</w:t>
            </w:r>
            <w:r>
              <w:rPr>
                <w:b/>
                <w:sz w:val="20"/>
              </w:rPr>
              <w:t>G</w:t>
            </w:r>
            <w:r w:rsidRPr="00A1733A">
              <w:rPr>
                <w:b/>
                <w:sz w:val="20"/>
              </w:rPr>
              <w:t>estión</w:t>
            </w:r>
            <w:r>
              <w:rPr>
                <w:b/>
                <w:sz w:val="20"/>
              </w:rPr>
              <w:t xml:space="preserve"> </w:t>
            </w:r>
            <w:r w:rsidRPr="00A1733A">
              <w:rPr>
                <w:b/>
                <w:sz w:val="20"/>
              </w:rPr>
              <w:t>de conflictos</w:t>
            </w:r>
          </w:p>
        </w:tc>
      </w:tr>
      <w:tr w:rsidR="00695D81" w:rsidRPr="00A1733A" w:rsidDel="005564D3" w14:paraId="1A59EF80" w14:textId="0E262F90" w:rsidTr="005564D3">
        <w:trPr>
          <w:del w:id="3353" w:author="Juan Manuel Velásquez Isaza" w:date="2017-06-04T23:38:00Z"/>
        </w:trPr>
        <w:tc>
          <w:tcPr>
            <w:tcW w:w="1880" w:type="dxa"/>
            <w:vAlign w:val="center"/>
            <w:tcPrChange w:id="3354" w:author="Juan Manuel Velásquez Isaza" w:date="2017-06-04T23:39:00Z">
              <w:tcPr>
                <w:tcW w:w="2187" w:type="dxa"/>
                <w:vAlign w:val="center"/>
              </w:tcPr>
            </w:tcPrChange>
          </w:tcPr>
          <w:p w14:paraId="75614188" w14:textId="1B051724" w:rsidR="00695D81" w:rsidRPr="00A1733A" w:rsidDel="005564D3" w:rsidRDefault="00695D81" w:rsidP="008D780D">
            <w:pPr>
              <w:pStyle w:val="NoSpacing"/>
              <w:rPr>
                <w:del w:id="3355" w:author="Juan Manuel Velásquez Isaza" w:date="2017-06-04T23:38:00Z"/>
                <w:sz w:val="20"/>
              </w:rPr>
            </w:pPr>
            <w:del w:id="3356" w:author="Juan Manuel Velásquez Isaza" w:date="2017-06-04T23:38:00Z">
              <w:r w:rsidRPr="00A1733A" w:rsidDel="005564D3">
                <w:rPr>
                  <w:sz w:val="20"/>
                </w:rPr>
                <w:delText>Departamento Administrativo de Planeación</w:delText>
              </w:r>
            </w:del>
          </w:p>
        </w:tc>
        <w:tc>
          <w:tcPr>
            <w:tcW w:w="2000" w:type="dxa"/>
            <w:vAlign w:val="center"/>
            <w:tcPrChange w:id="3357" w:author="Juan Manuel Velásquez Isaza" w:date="2017-06-04T23:39:00Z">
              <w:tcPr>
                <w:tcW w:w="2177" w:type="dxa"/>
                <w:vAlign w:val="center"/>
              </w:tcPr>
            </w:tcPrChange>
          </w:tcPr>
          <w:p w14:paraId="2F1BFB8A" w14:textId="2D558D55" w:rsidR="00695D81" w:rsidRPr="00A1733A" w:rsidDel="005564D3" w:rsidRDefault="00695D81" w:rsidP="008D780D">
            <w:pPr>
              <w:pStyle w:val="NoSpacing"/>
              <w:rPr>
                <w:del w:id="3358" w:author="Juan Manuel Velásquez Isaza" w:date="2017-06-04T23:38:00Z"/>
                <w:sz w:val="20"/>
              </w:rPr>
            </w:pPr>
            <w:del w:id="3359" w:author="Juan Manuel Velásquez Isaza" w:date="2017-06-04T23:38:00Z">
              <w:r w:rsidDel="005564D3">
                <w:rPr>
                  <w:sz w:val="20"/>
                </w:rPr>
                <w:delText>Contar con una herramienta que le permita dar sustento a los planes y programas de la región</w:delText>
              </w:r>
            </w:del>
          </w:p>
        </w:tc>
        <w:tc>
          <w:tcPr>
            <w:tcW w:w="2648" w:type="dxa"/>
            <w:vAlign w:val="center"/>
            <w:tcPrChange w:id="3360" w:author="Juan Manuel Velásquez Isaza" w:date="2017-06-04T23:39:00Z">
              <w:tcPr>
                <w:tcW w:w="2164" w:type="dxa"/>
                <w:vAlign w:val="center"/>
              </w:tcPr>
            </w:tcPrChange>
          </w:tcPr>
          <w:p w14:paraId="5F8DA92F" w14:textId="461BCAC6" w:rsidR="00695D81" w:rsidRPr="00A1733A" w:rsidDel="005564D3" w:rsidRDefault="00D25684" w:rsidP="008D780D">
            <w:pPr>
              <w:pStyle w:val="NoSpacing"/>
              <w:jc w:val="center"/>
              <w:rPr>
                <w:del w:id="3361" w:author="Juan Manuel Velásquez Isaza" w:date="2017-06-04T23:38:00Z"/>
                <w:sz w:val="20"/>
              </w:rPr>
            </w:pPr>
            <w:del w:id="3362" w:author="Juan Manuel Velásquez Isaza" w:date="2017-05-31T09:06:00Z">
              <w:r w:rsidDel="005D37E3">
                <w:rPr>
                  <w:sz w:val="20"/>
                </w:rPr>
                <w:delText>Perjudicado</w:delText>
              </w:r>
            </w:del>
          </w:p>
        </w:tc>
        <w:tc>
          <w:tcPr>
            <w:tcW w:w="2300" w:type="dxa"/>
            <w:vAlign w:val="center"/>
            <w:tcPrChange w:id="3363" w:author="Juan Manuel Velásquez Isaza" w:date="2017-06-04T23:39:00Z">
              <w:tcPr>
                <w:tcW w:w="2300" w:type="dxa"/>
                <w:vAlign w:val="center"/>
              </w:tcPr>
            </w:tcPrChange>
          </w:tcPr>
          <w:p w14:paraId="58A057EC" w14:textId="333EE00D" w:rsidR="00695D81" w:rsidRPr="00A1733A" w:rsidDel="005564D3" w:rsidRDefault="00695D81" w:rsidP="008D780D">
            <w:pPr>
              <w:pStyle w:val="NoSpacing"/>
              <w:jc w:val="center"/>
              <w:rPr>
                <w:del w:id="3364" w:author="Juan Manuel Velásquez Isaza" w:date="2017-06-04T23:38:00Z"/>
                <w:sz w:val="20"/>
              </w:rPr>
            </w:pPr>
            <w:del w:id="3365" w:author="Juan Manuel Velásquez Isaza" w:date="2017-06-04T23:38:00Z">
              <w:r w:rsidDel="005564D3">
                <w:rPr>
                  <w:sz w:val="20"/>
                </w:rPr>
                <w:delText>Logística y Técnica</w:delText>
              </w:r>
            </w:del>
          </w:p>
        </w:tc>
      </w:tr>
      <w:tr w:rsidR="00695D81" w:rsidRPr="00A1733A" w14:paraId="5642BD0E" w14:textId="77777777" w:rsidTr="005564D3">
        <w:tc>
          <w:tcPr>
            <w:tcW w:w="1880" w:type="dxa"/>
            <w:vAlign w:val="center"/>
            <w:tcPrChange w:id="3366" w:author="Juan Manuel Velásquez Isaza" w:date="2017-06-04T23:39:00Z">
              <w:tcPr>
                <w:tcW w:w="2187" w:type="dxa"/>
                <w:vAlign w:val="center"/>
              </w:tcPr>
            </w:tcPrChange>
          </w:tcPr>
          <w:p w14:paraId="0745B128" w14:textId="77777777" w:rsidR="00695D81" w:rsidRPr="00A1733A" w:rsidRDefault="00695D81" w:rsidP="008D780D">
            <w:pPr>
              <w:pStyle w:val="NoSpacing"/>
              <w:rPr>
                <w:sz w:val="20"/>
              </w:rPr>
            </w:pPr>
            <w:r>
              <w:rPr>
                <w:sz w:val="20"/>
              </w:rPr>
              <w:t>Gobernación del Huila</w:t>
            </w:r>
          </w:p>
        </w:tc>
        <w:tc>
          <w:tcPr>
            <w:tcW w:w="2000" w:type="dxa"/>
            <w:vAlign w:val="center"/>
            <w:tcPrChange w:id="3367" w:author="Juan Manuel Velásquez Isaza" w:date="2017-06-04T23:39:00Z">
              <w:tcPr>
                <w:tcW w:w="2177" w:type="dxa"/>
                <w:vAlign w:val="center"/>
              </w:tcPr>
            </w:tcPrChange>
          </w:tcPr>
          <w:p w14:paraId="17AA1317" w14:textId="77777777" w:rsidR="00695D81" w:rsidRPr="00A1733A" w:rsidRDefault="00695D81" w:rsidP="008D780D">
            <w:pPr>
              <w:pStyle w:val="NoSpacing"/>
              <w:rPr>
                <w:sz w:val="20"/>
              </w:rPr>
            </w:pPr>
            <w:r>
              <w:rPr>
                <w:sz w:val="20"/>
              </w:rPr>
              <w:t>Interés en d</w:t>
            </w:r>
            <w:r w:rsidRPr="00A906DB">
              <w:rPr>
                <w:sz w:val="20"/>
              </w:rPr>
              <w:t>esarrollar un</w:t>
            </w:r>
            <w:r>
              <w:rPr>
                <w:sz w:val="20"/>
              </w:rPr>
              <w:t xml:space="preserve"> </w:t>
            </w:r>
            <w:r w:rsidRPr="00A906DB">
              <w:rPr>
                <w:sz w:val="20"/>
              </w:rPr>
              <w:t>proyecto exitoso que sirva como</w:t>
            </w:r>
            <w:r>
              <w:rPr>
                <w:sz w:val="20"/>
              </w:rPr>
              <w:t xml:space="preserve"> </w:t>
            </w:r>
            <w:r w:rsidRPr="00A906DB">
              <w:rPr>
                <w:sz w:val="20"/>
              </w:rPr>
              <w:t>referente de</w:t>
            </w:r>
            <w:r>
              <w:rPr>
                <w:sz w:val="20"/>
              </w:rPr>
              <w:t xml:space="preserve"> </w:t>
            </w:r>
            <w:r w:rsidRPr="00A906DB">
              <w:rPr>
                <w:sz w:val="20"/>
              </w:rPr>
              <w:t>esquema regional</w:t>
            </w:r>
            <w:r>
              <w:rPr>
                <w:sz w:val="20"/>
              </w:rPr>
              <w:t xml:space="preserve"> para el aprovechamiento de la información estadística y cartográfica en la gestión de proyectos de inversión.</w:t>
            </w:r>
          </w:p>
        </w:tc>
        <w:tc>
          <w:tcPr>
            <w:tcW w:w="2648" w:type="dxa"/>
            <w:vAlign w:val="center"/>
            <w:tcPrChange w:id="3368" w:author="Juan Manuel Velásquez Isaza" w:date="2017-06-04T23:39:00Z">
              <w:tcPr>
                <w:tcW w:w="2164" w:type="dxa"/>
                <w:vAlign w:val="center"/>
              </w:tcPr>
            </w:tcPrChange>
          </w:tcPr>
          <w:p w14:paraId="72AB1EBC" w14:textId="2AD59203" w:rsidR="00695D81" w:rsidRPr="00A1733A" w:rsidRDefault="00695D81" w:rsidP="008D780D">
            <w:pPr>
              <w:pStyle w:val="NoSpacing"/>
              <w:jc w:val="center"/>
              <w:rPr>
                <w:sz w:val="20"/>
              </w:rPr>
            </w:pPr>
            <w:r>
              <w:rPr>
                <w:sz w:val="20"/>
              </w:rPr>
              <w:t>Cooperante</w:t>
            </w:r>
            <w:ins w:id="3369" w:author="Juan Manuel Velásquez Isaza" w:date="2017-06-04T23:38:00Z">
              <w:r w:rsidR="005564D3">
                <w:rPr>
                  <w:sz w:val="20"/>
                </w:rPr>
                <w:t>/Beneficiario</w:t>
              </w:r>
            </w:ins>
          </w:p>
        </w:tc>
        <w:tc>
          <w:tcPr>
            <w:tcW w:w="2300" w:type="dxa"/>
            <w:vAlign w:val="center"/>
            <w:tcPrChange w:id="3370" w:author="Juan Manuel Velásquez Isaza" w:date="2017-06-04T23:39:00Z">
              <w:tcPr>
                <w:tcW w:w="2300" w:type="dxa"/>
                <w:vAlign w:val="center"/>
              </w:tcPr>
            </w:tcPrChange>
          </w:tcPr>
          <w:p w14:paraId="29C71A25" w14:textId="77777777" w:rsidR="00695D81" w:rsidRPr="00A1733A" w:rsidRDefault="00695D81" w:rsidP="008D780D">
            <w:pPr>
              <w:pStyle w:val="NoSpacing"/>
              <w:jc w:val="center"/>
              <w:rPr>
                <w:sz w:val="20"/>
              </w:rPr>
            </w:pPr>
            <w:r w:rsidRPr="00A906DB">
              <w:rPr>
                <w:sz w:val="20"/>
              </w:rPr>
              <w:t>Adelantar convenios</w:t>
            </w:r>
            <w:r>
              <w:rPr>
                <w:sz w:val="20"/>
              </w:rPr>
              <w:t xml:space="preserve"> </w:t>
            </w:r>
            <w:r w:rsidRPr="00A906DB">
              <w:rPr>
                <w:sz w:val="20"/>
              </w:rPr>
              <w:t>de</w:t>
            </w:r>
            <w:r>
              <w:rPr>
                <w:sz w:val="20"/>
              </w:rPr>
              <w:t xml:space="preserve"> </w:t>
            </w:r>
            <w:r w:rsidRPr="00A906DB">
              <w:rPr>
                <w:sz w:val="20"/>
              </w:rPr>
              <w:t>cooperación</w:t>
            </w:r>
            <w:r>
              <w:rPr>
                <w:sz w:val="20"/>
              </w:rPr>
              <w:t xml:space="preserve"> </w:t>
            </w:r>
            <w:r w:rsidRPr="00A906DB">
              <w:rPr>
                <w:sz w:val="20"/>
              </w:rPr>
              <w:t>para el apoyo</w:t>
            </w:r>
            <w:r>
              <w:rPr>
                <w:sz w:val="20"/>
              </w:rPr>
              <w:t xml:space="preserve"> </w:t>
            </w:r>
            <w:r w:rsidRPr="00A906DB">
              <w:rPr>
                <w:sz w:val="20"/>
              </w:rPr>
              <w:t>técnico y Financiero</w:t>
            </w:r>
          </w:p>
        </w:tc>
      </w:tr>
      <w:tr w:rsidR="00695D81" w:rsidRPr="00A1733A" w:rsidDel="005564D3" w14:paraId="6E76A967" w14:textId="6A88E2D2" w:rsidTr="005564D3">
        <w:trPr>
          <w:del w:id="3371" w:author="Juan Manuel Velásquez Isaza" w:date="2017-06-04T23:39:00Z"/>
        </w:trPr>
        <w:tc>
          <w:tcPr>
            <w:tcW w:w="1880" w:type="dxa"/>
            <w:vAlign w:val="center"/>
            <w:tcPrChange w:id="3372" w:author="Juan Manuel Velásquez Isaza" w:date="2017-06-04T23:39:00Z">
              <w:tcPr>
                <w:tcW w:w="2187" w:type="dxa"/>
                <w:vAlign w:val="center"/>
              </w:tcPr>
            </w:tcPrChange>
          </w:tcPr>
          <w:p w14:paraId="595BA417" w14:textId="186E0446" w:rsidR="00695D81" w:rsidRPr="00A1733A" w:rsidDel="005564D3" w:rsidRDefault="00695D81" w:rsidP="008D780D">
            <w:pPr>
              <w:pStyle w:val="NoSpacing"/>
              <w:rPr>
                <w:del w:id="3373" w:author="Juan Manuel Velásquez Isaza" w:date="2017-06-04T23:39:00Z"/>
                <w:sz w:val="20"/>
              </w:rPr>
            </w:pPr>
            <w:del w:id="3374" w:author="Juan Manuel Velásquez Isaza" w:date="2017-06-04T23:39:00Z">
              <w:r w:rsidDel="005564D3">
                <w:rPr>
                  <w:sz w:val="20"/>
                </w:rPr>
                <w:delText>Grupo SIGDEHU</w:delText>
              </w:r>
            </w:del>
          </w:p>
        </w:tc>
        <w:tc>
          <w:tcPr>
            <w:tcW w:w="2000" w:type="dxa"/>
            <w:vAlign w:val="center"/>
            <w:tcPrChange w:id="3375" w:author="Juan Manuel Velásquez Isaza" w:date="2017-06-04T23:39:00Z">
              <w:tcPr>
                <w:tcW w:w="2177" w:type="dxa"/>
                <w:vAlign w:val="center"/>
              </w:tcPr>
            </w:tcPrChange>
          </w:tcPr>
          <w:p w14:paraId="2BB2F6AD" w14:textId="470E4A15" w:rsidR="00695D81" w:rsidRPr="00A1733A" w:rsidDel="005564D3" w:rsidRDefault="00695D81" w:rsidP="008D780D">
            <w:pPr>
              <w:pStyle w:val="NoSpacing"/>
              <w:rPr>
                <w:del w:id="3376" w:author="Juan Manuel Velásquez Isaza" w:date="2017-06-04T23:39:00Z"/>
                <w:sz w:val="20"/>
              </w:rPr>
            </w:pPr>
            <w:del w:id="3377" w:author="Juan Manuel Velásquez Isaza" w:date="2017-06-04T23:39:00Z">
              <w:r w:rsidDel="005564D3">
                <w:rPr>
                  <w:sz w:val="20"/>
                </w:rPr>
                <w:delText>Contar con las herramientas necesarias para actualizar y mantener el SIG</w:delText>
              </w:r>
            </w:del>
          </w:p>
        </w:tc>
        <w:tc>
          <w:tcPr>
            <w:tcW w:w="2648" w:type="dxa"/>
            <w:vAlign w:val="center"/>
            <w:tcPrChange w:id="3378" w:author="Juan Manuel Velásquez Isaza" w:date="2017-06-04T23:39:00Z">
              <w:tcPr>
                <w:tcW w:w="2164" w:type="dxa"/>
                <w:vAlign w:val="center"/>
              </w:tcPr>
            </w:tcPrChange>
          </w:tcPr>
          <w:p w14:paraId="0BAE090B" w14:textId="5D2F63ED" w:rsidR="00695D81" w:rsidRPr="00A1733A" w:rsidDel="005564D3" w:rsidRDefault="00D25684" w:rsidP="008D780D">
            <w:pPr>
              <w:pStyle w:val="NoSpacing"/>
              <w:jc w:val="center"/>
              <w:rPr>
                <w:del w:id="3379" w:author="Juan Manuel Velásquez Isaza" w:date="2017-06-04T23:39:00Z"/>
                <w:sz w:val="20"/>
              </w:rPr>
            </w:pPr>
            <w:del w:id="3380" w:author="Juan Manuel Velásquez Isaza" w:date="2017-05-31T09:06:00Z">
              <w:r w:rsidDel="005D37E3">
                <w:rPr>
                  <w:sz w:val="20"/>
                </w:rPr>
                <w:delText>Perjudicado</w:delText>
              </w:r>
            </w:del>
          </w:p>
        </w:tc>
        <w:tc>
          <w:tcPr>
            <w:tcW w:w="2300" w:type="dxa"/>
            <w:vAlign w:val="center"/>
            <w:tcPrChange w:id="3381" w:author="Juan Manuel Velásquez Isaza" w:date="2017-06-04T23:39:00Z">
              <w:tcPr>
                <w:tcW w:w="2300" w:type="dxa"/>
                <w:vAlign w:val="center"/>
              </w:tcPr>
            </w:tcPrChange>
          </w:tcPr>
          <w:p w14:paraId="2E9D9555" w14:textId="3106BCE1" w:rsidR="00695D81" w:rsidRPr="00A1733A" w:rsidDel="005564D3" w:rsidRDefault="00695D81" w:rsidP="008D780D">
            <w:pPr>
              <w:pStyle w:val="NoSpacing"/>
              <w:jc w:val="center"/>
              <w:rPr>
                <w:del w:id="3382" w:author="Juan Manuel Velásquez Isaza" w:date="2017-06-04T23:39:00Z"/>
                <w:sz w:val="20"/>
              </w:rPr>
            </w:pPr>
            <w:del w:id="3383" w:author="Juan Manuel Velásquez Isaza" w:date="2017-06-04T23:39:00Z">
              <w:r w:rsidDel="005564D3">
                <w:rPr>
                  <w:sz w:val="20"/>
                </w:rPr>
                <w:delText>Técnica</w:delText>
              </w:r>
            </w:del>
          </w:p>
        </w:tc>
      </w:tr>
      <w:tr w:rsidR="00695D81" w:rsidRPr="00A1733A" w14:paraId="663F8F6B" w14:textId="77777777" w:rsidTr="005564D3">
        <w:tc>
          <w:tcPr>
            <w:tcW w:w="1880" w:type="dxa"/>
            <w:vAlign w:val="center"/>
            <w:tcPrChange w:id="3384" w:author="Juan Manuel Velásquez Isaza" w:date="2017-06-04T23:39:00Z">
              <w:tcPr>
                <w:tcW w:w="2187" w:type="dxa"/>
                <w:vAlign w:val="center"/>
              </w:tcPr>
            </w:tcPrChange>
          </w:tcPr>
          <w:p w14:paraId="594DD837" w14:textId="77777777" w:rsidR="00695D81" w:rsidRPr="00A1733A" w:rsidRDefault="00695D81" w:rsidP="008D780D">
            <w:pPr>
              <w:pStyle w:val="NoSpacing"/>
              <w:rPr>
                <w:sz w:val="20"/>
              </w:rPr>
            </w:pPr>
            <w:r>
              <w:rPr>
                <w:sz w:val="20"/>
              </w:rPr>
              <w:t>Dependencias Alcaldía de Neiva</w:t>
            </w:r>
          </w:p>
        </w:tc>
        <w:tc>
          <w:tcPr>
            <w:tcW w:w="2000" w:type="dxa"/>
            <w:vAlign w:val="center"/>
            <w:tcPrChange w:id="3385" w:author="Juan Manuel Velásquez Isaza" w:date="2017-06-04T23:39:00Z">
              <w:tcPr>
                <w:tcW w:w="2177" w:type="dxa"/>
                <w:vAlign w:val="center"/>
              </w:tcPr>
            </w:tcPrChange>
          </w:tcPr>
          <w:p w14:paraId="1A6CA34E" w14:textId="77777777" w:rsidR="00695D81" w:rsidRPr="00A1733A" w:rsidRDefault="00695D81" w:rsidP="008D780D">
            <w:pPr>
              <w:pStyle w:val="NoSpacing"/>
              <w:rPr>
                <w:sz w:val="20"/>
              </w:rPr>
            </w:pPr>
            <w:r>
              <w:rPr>
                <w:sz w:val="20"/>
              </w:rPr>
              <w:t xml:space="preserve">Mejorar en la toma de decisiones en </w:t>
            </w:r>
            <w:r>
              <w:rPr>
                <w:sz w:val="20"/>
              </w:rPr>
              <w:lastRenderedPageBreak/>
              <w:t>asuntos concernientes con el municipio.</w:t>
            </w:r>
          </w:p>
        </w:tc>
        <w:tc>
          <w:tcPr>
            <w:tcW w:w="2648" w:type="dxa"/>
            <w:vAlign w:val="center"/>
            <w:tcPrChange w:id="3386" w:author="Juan Manuel Velásquez Isaza" w:date="2017-06-04T23:39:00Z">
              <w:tcPr>
                <w:tcW w:w="2164" w:type="dxa"/>
                <w:vAlign w:val="center"/>
              </w:tcPr>
            </w:tcPrChange>
          </w:tcPr>
          <w:p w14:paraId="54C19B56" w14:textId="77777777" w:rsidR="00695D81" w:rsidRPr="00A1733A" w:rsidRDefault="00695D81" w:rsidP="008D780D">
            <w:pPr>
              <w:pStyle w:val="NoSpacing"/>
              <w:jc w:val="center"/>
              <w:rPr>
                <w:sz w:val="20"/>
              </w:rPr>
            </w:pPr>
            <w:r>
              <w:rPr>
                <w:sz w:val="20"/>
              </w:rPr>
              <w:lastRenderedPageBreak/>
              <w:t>Beneficiado</w:t>
            </w:r>
          </w:p>
        </w:tc>
        <w:tc>
          <w:tcPr>
            <w:tcW w:w="2300" w:type="dxa"/>
            <w:vAlign w:val="center"/>
            <w:tcPrChange w:id="3387" w:author="Juan Manuel Velásquez Isaza" w:date="2017-06-04T23:39:00Z">
              <w:tcPr>
                <w:tcW w:w="2300" w:type="dxa"/>
                <w:vAlign w:val="center"/>
              </w:tcPr>
            </w:tcPrChange>
          </w:tcPr>
          <w:p w14:paraId="22710E55" w14:textId="77777777" w:rsidR="00695D81" w:rsidRPr="00A1733A" w:rsidRDefault="00695D81" w:rsidP="008D780D">
            <w:pPr>
              <w:pStyle w:val="NoSpacing"/>
              <w:jc w:val="center"/>
              <w:rPr>
                <w:sz w:val="20"/>
              </w:rPr>
            </w:pPr>
            <w:r>
              <w:rPr>
                <w:sz w:val="20"/>
              </w:rPr>
              <w:t>Establecer alianzas municipales y regionales</w:t>
            </w:r>
          </w:p>
        </w:tc>
      </w:tr>
      <w:tr w:rsidR="00695D81" w:rsidRPr="00A1733A" w:rsidDel="009F2CBF" w14:paraId="5205CAEE" w14:textId="54DE6C18" w:rsidTr="005564D3">
        <w:trPr>
          <w:del w:id="3388" w:author="Juan Manuel Velásquez Isaza" w:date="2017-05-31T09:10:00Z"/>
        </w:trPr>
        <w:tc>
          <w:tcPr>
            <w:tcW w:w="1880" w:type="dxa"/>
            <w:vAlign w:val="center"/>
            <w:tcPrChange w:id="3389" w:author="Juan Manuel Velásquez Isaza" w:date="2017-06-04T23:39:00Z">
              <w:tcPr>
                <w:tcW w:w="2187" w:type="dxa"/>
                <w:vAlign w:val="center"/>
              </w:tcPr>
            </w:tcPrChange>
          </w:tcPr>
          <w:p w14:paraId="2F6DF315" w14:textId="5BEA5CB4" w:rsidR="00695D81" w:rsidRPr="00A1733A" w:rsidDel="009F2CBF" w:rsidRDefault="00695D81" w:rsidP="008D780D">
            <w:pPr>
              <w:pStyle w:val="NoSpacing"/>
              <w:rPr>
                <w:del w:id="3390" w:author="Juan Manuel Velásquez Isaza" w:date="2017-05-31T09:10:00Z"/>
                <w:sz w:val="20"/>
              </w:rPr>
            </w:pPr>
            <w:del w:id="3391" w:author="Juan Manuel Velásquez Isaza" w:date="2017-05-31T09:10:00Z">
              <w:r w:rsidRPr="00A1733A" w:rsidDel="009F2CBF">
                <w:rPr>
                  <w:sz w:val="20"/>
                </w:rPr>
                <w:delText>Dep</w:delText>
              </w:r>
              <w:r w:rsidDel="009F2CBF">
                <w:rPr>
                  <w:sz w:val="20"/>
                </w:rPr>
                <w:delText>endencias Gobernación del Huila</w:delText>
              </w:r>
            </w:del>
          </w:p>
        </w:tc>
        <w:tc>
          <w:tcPr>
            <w:tcW w:w="2000" w:type="dxa"/>
            <w:vAlign w:val="center"/>
            <w:tcPrChange w:id="3392" w:author="Juan Manuel Velásquez Isaza" w:date="2017-06-04T23:39:00Z">
              <w:tcPr>
                <w:tcW w:w="2177" w:type="dxa"/>
                <w:vAlign w:val="center"/>
              </w:tcPr>
            </w:tcPrChange>
          </w:tcPr>
          <w:p w14:paraId="28134618" w14:textId="38E9F3CB" w:rsidR="00695D81" w:rsidRPr="00A1733A" w:rsidDel="009F2CBF" w:rsidRDefault="00695D81" w:rsidP="008D780D">
            <w:pPr>
              <w:pStyle w:val="NoSpacing"/>
              <w:rPr>
                <w:del w:id="3393" w:author="Juan Manuel Velásquez Isaza" w:date="2017-05-31T09:10:00Z"/>
                <w:sz w:val="20"/>
              </w:rPr>
            </w:pPr>
            <w:del w:id="3394" w:author="Juan Manuel Velásquez Isaza" w:date="2017-05-31T09:10:00Z">
              <w:r w:rsidDel="009F2CBF">
                <w:rPr>
                  <w:sz w:val="20"/>
                </w:rPr>
                <w:delText>Mejorar en la toma de decisiones en asuntos concernientes con el departamento.</w:delText>
              </w:r>
            </w:del>
          </w:p>
        </w:tc>
        <w:tc>
          <w:tcPr>
            <w:tcW w:w="2648" w:type="dxa"/>
            <w:vAlign w:val="center"/>
            <w:tcPrChange w:id="3395" w:author="Juan Manuel Velásquez Isaza" w:date="2017-06-04T23:39:00Z">
              <w:tcPr>
                <w:tcW w:w="2164" w:type="dxa"/>
                <w:vAlign w:val="center"/>
              </w:tcPr>
            </w:tcPrChange>
          </w:tcPr>
          <w:p w14:paraId="0674DBEB" w14:textId="19FF75E0" w:rsidR="00695D81" w:rsidRPr="00A1733A" w:rsidDel="009F2CBF" w:rsidRDefault="00695D81" w:rsidP="008D780D">
            <w:pPr>
              <w:pStyle w:val="NoSpacing"/>
              <w:jc w:val="center"/>
              <w:rPr>
                <w:del w:id="3396" w:author="Juan Manuel Velásquez Isaza" w:date="2017-05-31T09:10:00Z"/>
                <w:sz w:val="20"/>
              </w:rPr>
            </w:pPr>
            <w:del w:id="3397" w:author="Juan Manuel Velásquez Isaza" w:date="2017-05-31T09:10:00Z">
              <w:r w:rsidDel="009F2CBF">
                <w:rPr>
                  <w:sz w:val="20"/>
                </w:rPr>
                <w:delText>Beneficiado</w:delText>
              </w:r>
            </w:del>
          </w:p>
        </w:tc>
        <w:tc>
          <w:tcPr>
            <w:tcW w:w="2300" w:type="dxa"/>
            <w:vAlign w:val="center"/>
            <w:tcPrChange w:id="3398" w:author="Juan Manuel Velásquez Isaza" w:date="2017-06-04T23:39:00Z">
              <w:tcPr>
                <w:tcW w:w="2300" w:type="dxa"/>
                <w:vAlign w:val="center"/>
              </w:tcPr>
            </w:tcPrChange>
          </w:tcPr>
          <w:p w14:paraId="4C2567A4" w14:textId="334ABA6B" w:rsidR="00695D81" w:rsidRPr="00A1733A" w:rsidDel="009F2CBF" w:rsidRDefault="00695D81" w:rsidP="008D780D">
            <w:pPr>
              <w:pStyle w:val="NoSpacing"/>
              <w:jc w:val="center"/>
              <w:rPr>
                <w:del w:id="3399" w:author="Juan Manuel Velásquez Isaza" w:date="2017-05-31T09:10:00Z"/>
                <w:sz w:val="20"/>
              </w:rPr>
            </w:pPr>
            <w:del w:id="3400" w:author="Juan Manuel Velásquez Isaza" w:date="2017-05-31T09:10:00Z">
              <w:r w:rsidDel="009F2CBF">
                <w:rPr>
                  <w:sz w:val="20"/>
                </w:rPr>
                <w:delText>Establecer alianzas con entes gubernamentales</w:delText>
              </w:r>
            </w:del>
          </w:p>
        </w:tc>
      </w:tr>
      <w:tr w:rsidR="00695D81" w:rsidRPr="00A1733A" w14:paraId="7386D8E7" w14:textId="77777777" w:rsidTr="005564D3">
        <w:tc>
          <w:tcPr>
            <w:tcW w:w="1880" w:type="dxa"/>
            <w:vAlign w:val="center"/>
            <w:tcPrChange w:id="3401" w:author="Juan Manuel Velásquez Isaza" w:date="2017-06-04T23:39:00Z">
              <w:tcPr>
                <w:tcW w:w="2187" w:type="dxa"/>
                <w:vAlign w:val="center"/>
              </w:tcPr>
            </w:tcPrChange>
          </w:tcPr>
          <w:p w14:paraId="4346E9D2" w14:textId="77777777" w:rsidR="00695D81" w:rsidRPr="00A1733A" w:rsidRDefault="00695D81" w:rsidP="008D780D">
            <w:pPr>
              <w:pStyle w:val="NoSpacing"/>
              <w:rPr>
                <w:sz w:val="20"/>
              </w:rPr>
            </w:pPr>
            <w:r w:rsidRPr="00A1733A">
              <w:rPr>
                <w:sz w:val="20"/>
              </w:rPr>
              <w:t>Organ</w:t>
            </w:r>
            <w:r>
              <w:rPr>
                <w:sz w:val="20"/>
              </w:rPr>
              <w:t>ismos territoriales municipales</w:t>
            </w:r>
          </w:p>
        </w:tc>
        <w:tc>
          <w:tcPr>
            <w:tcW w:w="2000" w:type="dxa"/>
            <w:vAlign w:val="center"/>
            <w:tcPrChange w:id="3402" w:author="Juan Manuel Velásquez Isaza" w:date="2017-06-04T23:39:00Z">
              <w:tcPr>
                <w:tcW w:w="2177" w:type="dxa"/>
                <w:vAlign w:val="center"/>
              </w:tcPr>
            </w:tcPrChange>
          </w:tcPr>
          <w:p w14:paraId="12850392" w14:textId="77777777" w:rsidR="00695D81" w:rsidRPr="00A1733A" w:rsidRDefault="00695D81" w:rsidP="008D780D">
            <w:pPr>
              <w:pStyle w:val="NoSpacing"/>
              <w:rPr>
                <w:sz w:val="20"/>
              </w:rPr>
            </w:pPr>
            <w:r>
              <w:rPr>
                <w:sz w:val="20"/>
              </w:rPr>
              <w:t>Mejorar en la toma de decisiones en asuntos concernientes con su municipio.</w:t>
            </w:r>
          </w:p>
        </w:tc>
        <w:tc>
          <w:tcPr>
            <w:tcW w:w="2648" w:type="dxa"/>
            <w:vAlign w:val="center"/>
            <w:tcPrChange w:id="3403" w:author="Juan Manuel Velásquez Isaza" w:date="2017-06-04T23:39:00Z">
              <w:tcPr>
                <w:tcW w:w="2164" w:type="dxa"/>
                <w:vAlign w:val="center"/>
              </w:tcPr>
            </w:tcPrChange>
          </w:tcPr>
          <w:p w14:paraId="13E6A932" w14:textId="77777777" w:rsidR="00695D81" w:rsidRPr="00A1733A" w:rsidRDefault="00695D81" w:rsidP="008D780D">
            <w:pPr>
              <w:pStyle w:val="NoSpacing"/>
              <w:jc w:val="center"/>
              <w:rPr>
                <w:sz w:val="20"/>
              </w:rPr>
            </w:pPr>
            <w:r>
              <w:rPr>
                <w:sz w:val="20"/>
              </w:rPr>
              <w:t>Beneficiado</w:t>
            </w:r>
          </w:p>
        </w:tc>
        <w:tc>
          <w:tcPr>
            <w:tcW w:w="2300" w:type="dxa"/>
            <w:vAlign w:val="center"/>
            <w:tcPrChange w:id="3404" w:author="Juan Manuel Velásquez Isaza" w:date="2017-06-04T23:39:00Z">
              <w:tcPr>
                <w:tcW w:w="2300" w:type="dxa"/>
                <w:vAlign w:val="center"/>
              </w:tcPr>
            </w:tcPrChange>
          </w:tcPr>
          <w:p w14:paraId="12F59CA3" w14:textId="77777777" w:rsidR="00695D81" w:rsidRPr="00A1733A" w:rsidRDefault="00695D81" w:rsidP="008D780D">
            <w:pPr>
              <w:pStyle w:val="NoSpacing"/>
              <w:jc w:val="center"/>
              <w:rPr>
                <w:sz w:val="20"/>
              </w:rPr>
            </w:pPr>
            <w:r>
              <w:rPr>
                <w:sz w:val="20"/>
              </w:rPr>
              <w:t>Establecer alianzas estratégicas municipales y regionales</w:t>
            </w:r>
          </w:p>
        </w:tc>
      </w:tr>
      <w:tr w:rsidR="00695D81" w:rsidRPr="00A1733A" w14:paraId="7D305AD2" w14:textId="77777777" w:rsidTr="005564D3">
        <w:tc>
          <w:tcPr>
            <w:tcW w:w="1880" w:type="dxa"/>
            <w:vAlign w:val="center"/>
            <w:tcPrChange w:id="3405" w:author="Juan Manuel Velásquez Isaza" w:date="2017-06-04T23:39:00Z">
              <w:tcPr>
                <w:tcW w:w="2187" w:type="dxa"/>
                <w:vAlign w:val="center"/>
              </w:tcPr>
            </w:tcPrChange>
          </w:tcPr>
          <w:p w14:paraId="173BFEE5" w14:textId="77777777" w:rsidR="00695D81" w:rsidRPr="00A1733A" w:rsidRDefault="00695D81" w:rsidP="008D780D">
            <w:pPr>
              <w:pStyle w:val="NoSpacing"/>
              <w:rPr>
                <w:sz w:val="20"/>
              </w:rPr>
            </w:pPr>
            <w:r w:rsidRPr="00A1733A">
              <w:rPr>
                <w:sz w:val="20"/>
              </w:rPr>
              <w:t>Sect</w:t>
            </w:r>
            <w:r>
              <w:rPr>
                <w:sz w:val="20"/>
              </w:rPr>
              <w:t>or Transporte Aéreo y Terrestre</w:t>
            </w:r>
          </w:p>
        </w:tc>
        <w:tc>
          <w:tcPr>
            <w:tcW w:w="2000" w:type="dxa"/>
            <w:vAlign w:val="center"/>
            <w:tcPrChange w:id="3406" w:author="Juan Manuel Velásquez Isaza" w:date="2017-06-04T23:39:00Z">
              <w:tcPr>
                <w:tcW w:w="2177" w:type="dxa"/>
                <w:vAlign w:val="center"/>
              </w:tcPr>
            </w:tcPrChange>
          </w:tcPr>
          <w:p w14:paraId="73AE5D19" w14:textId="77777777" w:rsidR="00695D81" w:rsidRPr="00876A9E" w:rsidRDefault="00695D81" w:rsidP="008D780D">
            <w:pPr>
              <w:pStyle w:val="NoSpacing"/>
              <w:rPr>
                <w:sz w:val="20"/>
              </w:rPr>
            </w:pPr>
            <w:r>
              <w:rPr>
                <w:sz w:val="20"/>
              </w:rPr>
              <w:t>Brindar apoyo durante el proceso de acopio y normalización de la información.</w:t>
            </w:r>
          </w:p>
        </w:tc>
        <w:tc>
          <w:tcPr>
            <w:tcW w:w="2648" w:type="dxa"/>
            <w:vAlign w:val="center"/>
            <w:tcPrChange w:id="3407" w:author="Juan Manuel Velásquez Isaza" w:date="2017-06-04T23:39:00Z">
              <w:tcPr>
                <w:tcW w:w="2164" w:type="dxa"/>
                <w:vAlign w:val="center"/>
              </w:tcPr>
            </w:tcPrChange>
          </w:tcPr>
          <w:p w14:paraId="033673FC" w14:textId="2AD4937F" w:rsidR="00695D81" w:rsidRPr="00876A9E" w:rsidRDefault="008F134B" w:rsidP="008D780D">
            <w:pPr>
              <w:pStyle w:val="NoSpacing"/>
              <w:jc w:val="center"/>
              <w:rPr>
                <w:sz w:val="20"/>
              </w:rPr>
            </w:pPr>
            <w:r>
              <w:rPr>
                <w:sz w:val="20"/>
              </w:rPr>
              <w:t>Beneficiado</w:t>
            </w:r>
          </w:p>
        </w:tc>
        <w:tc>
          <w:tcPr>
            <w:tcW w:w="2300" w:type="dxa"/>
            <w:vAlign w:val="center"/>
            <w:tcPrChange w:id="3408" w:author="Juan Manuel Velásquez Isaza" w:date="2017-06-04T23:39:00Z">
              <w:tcPr>
                <w:tcW w:w="2300" w:type="dxa"/>
                <w:vAlign w:val="center"/>
              </w:tcPr>
            </w:tcPrChange>
          </w:tcPr>
          <w:p w14:paraId="5B0C2D3D" w14:textId="77777777" w:rsidR="00695D81" w:rsidRPr="00876A9E" w:rsidRDefault="00695D81" w:rsidP="008D780D">
            <w:pPr>
              <w:pStyle w:val="NoSpacing"/>
              <w:jc w:val="center"/>
              <w:rPr>
                <w:sz w:val="20"/>
              </w:rPr>
            </w:pPr>
            <w:r>
              <w:rPr>
                <w:sz w:val="20"/>
              </w:rPr>
              <w:t>Técnica – Aliado estratégico</w:t>
            </w:r>
          </w:p>
        </w:tc>
      </w:tr>
      <w:tr w:rsidR="00695D81" w:rsidRPr="00A1733A" w14:paraId="44421A84" w14:textId="77777777" w:rsidTr="005564D3">
        <w:tc>
          <w:tcPr>
            <w:tcW w:w="1880" w:type="dxa"/>
            <w:vAlign w:val="center"/>
            <w:tcPrChange w:id="3409" w:author="Juan Manuel Velásquez Isaza" w:date="2017-06-04T23:39:00Z">
              <w:tcPr>
                <w:tcW w:w="2187" w:type="dxa"/>
                <w:vAlign w:val="center"/>
              </w:tcPr>
            </w:tcPrChange>
          </w:tcPr>
          <w:p w14:paraId="43191D14" w14:textId="77777777" w:rsidR="00695D81" w:rsidRPr="00A1733A" w:rsidRDefault="00695D81" w:rsidP="008D780D">
            <w:pPr>
              <w:pStyle w:val="NoSpacing"/>
              <w:rPr>
                <w:sz w:val="20"/>
              </w:rPr>
            </w:pPr>
            <w:r w:rsidRPr="00A1733A">
              <w:rPr>
                <w:sz w:val="20"/>
              </w:rPr>
              <w:t>Entida</w:t>
            </w:r>
            <w:r>
              <w:rPr>
                <w:sz w:val="20"/>
              </w:rPr>
              <w:t>des Regionales</w:t>
            </w:r>
          </w:p>
        </w:tc>
        <w:tc>
          <w:tcPr>
            <w:tcW w:w="2000" w:type="dxa"/>
            <w:vAlign w:val="center"/>
            <w:tcPrChange w:id="3410" w:author="Juan Manuel Velásquez Isaza" w:date="2017-06-04T23:39:00Z">
              <w:tcPr>
                <w:tcW w:w="2177" w:type="dxa"/>
                <w:vAlign w:val="center"/>
              </w:tcPr>
            </w:tcPrChange>
          </w:tcPr>
          <w:p w14:paraId="357D6C98" w14:textId="77777777" w:rsidR="00695D81" w:rsidRPr="00876A9E" w:rsidRDefault="00695D81" w:rsidP="008D780D">
            <w:pPr>
              <w:pStyle w:val="NoSpacing"/>
              <w:rPr>
                <w:sz w:val="20"/>
              </w:rPr>
            </w:pPr>
            <w:r>
              <w:rPr>
                <w:sz w:val="20"/>
              </w:rPr>
              <w:t>Apoyar durante el acopio y normalización de información y servir de referentes durante el proceso de aplicación del sistema.</w:t>
            </w:r>
          </w:p>
        </w:tc>
        <w:tc>
          <w:tcPr>
            <w:tcW w:w="2648" w:type="dxa"/>
            <w:vAlign w:val="center"/>
            <w:tcPrChange w:id="3411" w:author="Juan Manuel Velásquez Isaza" w:date="2017-06-04T23:39:00Z">
              <w:tcPr>
                <w:tcW w:w="2164" w:type="dxa"/>
                <w:vAlign w:val="center"/>
              </w:tcPr>
            </w:tcPrChange>
          </w:tcPr>
          <w:p w14:paraId="27BBE560" w14:textId="6BD59BF1" w:rsidR="00695D81" w:rsidRPr="00876A9E" w:rsidRDefault="008F134B" w:rsidP="008D780D">
            <w:pPr>
              <w:pStyle w:val="NoSpacing"/>
              <w:jc w:val="center"/>
              <w:rPr>
                <w:sz w:val="20"/>
              </w:rPr>
            </w:pPr>
            <w:r>
              <w:rPr>
                <w:sz w:val="20"/>
              </w:rPr>
              <w:t>Beneficiado</w:t>
            </w:r>
          </w:p>
        </w:tc>
        <w:tc>
          <w:tcPr>
            <w:tcW w:w="2300" w:type="dxa"/>
            <w:vAlign w:val="center"/>
            <w:tcPrChange w:id="3412" w:author="Juan Manuel Velásquez Isaza" w:date="2017-06-04T23:39:00Z">
              <w:tcPr>
                <w:tcW w:w="2300" w:type="dxa"/>
                <w:vAlign w:val="center"/>
              </w:tcPr>
            </w:tcPrChange>
          </w:tcPr>
          <w:p w14:paraId="6E5B6BC3" w14:textId="77777777" w:rsidR="00695D81" w:rsidRPr="00876A9E" w:rsidRDefault="00695D81" w:rsidP="008D780D">
            <w:pPr>
              <w:pStyle w:val="NoSpacing"/>
              <w:jc w:val="center"/>
              <w:rPr>
                <w:sz w:val="20"/>
              </w:rPr>
            </w:pPr>
            <w:r>
              <w:rPr>
                <w:sz w:val="20"/>
              </w:rPr>
              <w:t>Técnica – Aliado estratégico</w:t>
            </w:r>
          </w:p>
        </w:tc>
      </w:tr>
      <w:tr w:rsidR="00695D81" w:rsidRPr="00A1733A" w14:paraId="0FDCEB1B" w14:textId="77777777" w:rsidTr="005564D3">
        <w:tc>
          <w:tcPr>
            <w:tcW w:w="1880" w:type="dxa"/>
            <w:vAlign w:val="center"/>
            <w:tcPrChange w:id="3413" w:author="Juan Manuel Velásquez Isaza" w:date="2017-06-04T23:39:00Z">
              <w:tcPr>
                <w:tcW w:w="2187" w:type="dxa"/>
                <w:vAlign w:val="center"/>
              </w:tcPr>
            </w:tcPrChange>
          </w:tcPr>
          <w:p w14:paraId="37000B67" w14:textId="77777777" w:rsidR="00695D81" w:rsidRPr="00A1733A" w:rsidRDefault="00695D81" w:rsidP="008D780D">
            <w:pPr>
              <w:pStyle w:val="NoSpacing"/>
              <w:rPr>
                <w:sz w:val="20"/>
              </w:rPr>
            </w:pPr>
            <w:r w:rsidRPr="00A1733A">
              <w:rPr>
                <w:sz w:val="20"/>
              </w:rPr>
              <w:t>Organismos de se</w:t>
            </w:r>
            <w:r>
              <w:rPr>
                <w:sz w:val="20"/>
              </w:rPr>
              <w:t>guridad y control departamental</w:t>
            </w:r>
          </w:p>
        </w:tc>
        <w:tc>
          <w:tcPr>
            <w:tcW w:w="2000" w:type="dxa"/>
            <w:vAlign w:val="center"/>
            <w:tcPrChange w:id="3414" w:author="Juan Manuel Velásquez Isaza" w:date="2017-06-04T23:39:00Z">
              <w:tcPr>
                <w:tcW w:w="2177" w:type="dxa"/>
                <w:vAlign w:val="center"/>
              </w:tcPr>
            </w:tcPrChange>
          </w:tcPr>
          <w:p w14:paraId="17C232E8" w14:textId="77777777" w:rsidR="00695D81" w:rsidRPr="00876A9E" w:rsidRDefault="00695D81" w:rsidP="008D780D">
            <w:pPr>
              <w:pStyle w:val="NoSpacing"/>
              <w:rPr>
                <w:sz w:val="20"/>
              </w:rPr>
            </w:pPr>
            <w:r>
              <w:rPr>
                <w:sz w:val="20"/>
              </w:rPr>
              <w:t>Brindar apoyo durante el proceso de acopio y normalización de información.</w:t>
            </w:r>
          </w:p>
        </w:tc>
        <w:tc>
          <w:tcPr>
            <w:tcW w:w="2648" w:type="dxa"/>
            <w:vAlign w:val="center"/>
            <w:tcPrChange w:id="3415" w:author="Juan Manuel Velásquez Isaza" w:date="2017-06-04T23:39:00Z">
              <w:tcPr>
                <w:tcW w:w="2164" w:type="dxa"/>
                <w:vAlign w:val="center"/>
              </w:tcPr>
            </w:tcPrChange>
          </w:tcPr>
          <w:p w14:paraId="1027A282" w14:textId="49EDB46E" w:rsidR="00695D81" w:rsidRPr="00876A9E" w:rsidRDefault="008F134B" w:rsidP="008D780D">
            <w:pPr>
              <w:pStyle w:val="NoSpacing"/>
              <w:jc w:val="center"/>
              <w:rPr>
                <w:sz w:val="20"/>
              </w:rPr>
            </w:pPr>
            <w:r>
              <w:rPr>
                <w:sz w:val="20"/>
              </w:rPr>
              <w:t>Beneficiado</w:t>
            </w:r>
          </w:p>
        </w:tc>
        <w:tc>
          <w:tcPr>
            <w:tcW w:w="2300" w:type="dxa"/>
            <w:vAlign w:val="center"/>
            <w:tcPrChange w:id="3416" w:author="Juan Manuel Velásquez Isaza" w:date="2017-06-04T23:39:00Z">
              <w:tcPr>
                <w:tcW w:w="2300" w:type="dxa"/>
                <w:vAlign w:val="center"/>
              </w:tcPr>
            </w:tcPrChange>
          </w:tcPr>
          <w:p w14:paraId="5B921FDB" w14:textId="77777777" w:rsidR="00695D81" w:rsidRPr="00876A9E" w:rsidRDefault="00695D81" w:rsidP="008D780D">
            <w:pPr>
              <w:pStyle w:val="NoSpacing"/>
              <w:jc w:val="center"/>
              <w:rPr>
                <w:sz w:val="20"/>
              </w:rPr>
            </w:pPr>
            <w:r>
              <w:rPr>
                <w:sz w:val="20"/>
              </w:rPr>
              <w:t>Técnica y Logístico</w:t>
            </w:r>
          </w:p>
        </w:tc>
      </w:tr>
      <w:tr w:rsidR="00695D81" w:rsidRPr="00A1733A" w14:paraId="49B811A0" w14:textId="77777777" w:rsidTr="005564D3">
        <w:tc>
          <w:tcPr>
            <w:tcW w:w="1880" w:type="dxa"/>
            <w:vAlign w:val="center"/>
            <w:tcPrChange w:id="3417" w:author="Juan Manuel Velásquez Isaza" w:date="2017-06-04T23:39:00Z">
              <w:tcPr>
                <w:tcW w:w="2187" w:type="dxa"/>
                <w:vAlign w:val="center"/>
              </w:tcPr>
            </w:tcPrChange>
          </w:tcPr>
          <w:p w14:paraId="2934166B" w14:textId="77777777" w:rsidR="00695D81" w:rsidRPr="00A1733A" w:rsidRDefault="00695D81" w:rsidP="008D780D">
            <w:pPr>
              <w:pStyle w:val="NoSpacing"/>
              <w:rPr>
                <w:sz w:val="20"/>
              </w:rPr>
            </w:pPr>
            <w:r w:rsidRPr="00A1733A">
              <w:rPr>
                <w:sz w:val="20"/>
              </w:rPr>
              <w:lastRenderedPageBreak/>
              <w:t>Institucio</w:t>
            </w:r>
            <w:r>
              <w:rPr>
                <w:sz w:val="20"/>
              </w:rPr>
              <w:t>nes Nacionales descentralizadas</w:t>
            </w:r>
          </w:p>
        </w:tc>
        <w:tc>
          <w:tcPr>
            <w:tcW w:w="2000" w:type="dxa"/>
            <w:vAlign w:val="center"/>
            <w:tcPrChange w:id="3418" w:author="Juan Manuel Velásquez Isaza" w:date="2017-06-04T23:39:00Z">
              <w:tcPr>
                <w:tcW w:w="2177" w:type="dxa"/>
                <w:vAlign w:val="center"/>
              </w:tcPr>
            </w:tcPrChange>
          </w:tcPr>
          <w:p w14:paraId="4E4CD5C5" w14:textId="77777777" w:rsidR="00695D81" w:rsidRPr="00876A9E" w:rsidRDefault="00695D81" w:rsidP="008D780D">
            <w:pPr>
              <w:pStyle w:val="NoSpacing"/>
              <w:rPr>
                <w:sz w:val="20"/>
              </w:rPr>
            </w:pPr>
            <w:r>
              <w:rPr>
                <w:sz w:val="20"/>
              </w:rPr>
              <w:t>Brindar puntos de referencia para el diseño, desarrollo e implementación del sistema.</w:t>
            </w:r>
          </w:p>
        </w:tc>
        <w:tc>
          <w:tcPr>
            <w:tcW w:w="2648" w:type="dxa"/>
            <w:vAlign w:val="center"/>
            <w:tcPrChange w:id="3419" w:author="Juan Manuel Velásquez Isaza" w:date="2017-06-04T23:39:00Z">
              <w:tcPr>
                <w:tcW w:w="2164" w:type="dxa"/>
                <w:vAlign w:val="center"/>
              </w:tcPr>
            </w:tcPrChange>
          </w:tcPr>
          <w:p w14:paraId="74B1CAAB" w14:textId="230395A6" w:rsidR="00695D81" w:rsidRPr="00876A9E" w:rsidRDefault="008F134B" w:rsidP="008D780D">
            <w:pPr>
              <w:pStyle w:val="NoSpacing"/>
              <w:jc w:val="center"/>
              <w:rPr>
                <w:sz w:val="20"/>
              </w:rPr>
            </w:pPr>
            <w:r>
              <w:rPr>
                <w:sz w:val="20"/>
              </w:rPr>
              <w:t>Beneficiado</w:t>
            </w:r>
          </w:p>
        </w:tc>
        <w:tc>
          <w:tcPr>
            <w:tcW w:w="2300" w:type="dxa"/>
            <w:vAlign w:val="center"/>
            <w:tcPrChange w:id="3420" w:author="Juan Manuel Velásquez Isaza" w:date="2017-06-04T23:39:00Z">
              <w:tcPr>
                <w:tcW w:w="2300" w:type="dxa"/>
                <w:vAlign w:val="center"/>
              </w:tcPr>
            </w:tcPrChange>
          </w:tcPr>
          <w:p w14:paraId="63B8F5BC" w14:textId="77777777" w:rsidR="00695D81" w:rsidRPr="00876A9E" w:rsidRDefault="00695D81" w:rsidP="008D780D">
            <w:pPr>
              <w:pStyle w:val="NoSpacing"/>
              <w:jc w:val="center"/>
              <w:rPr>
                <w:sz w:val="20"/>
              </w:rPr>
            </w:pPr>
            <w:r>
              <w:rPr>
                <w:sz w:val="20"/>
              </w:rPr>
              <w:t>Técnica – Aliados estratégicos</w:t>
            </w:r>
          </w:p>
        </w:tc>
      </w:tr>
      <w:tr w:rsidR="00695D81" w:rsidRPr="00A1733A" w14:paraId="16AEDB50" w14:textId="77777777" w:rsidTr="005564D3">
        <w:tc>
          <w:tcPr>
            <w:tcW w:w="1880" w:type="dxa"/>
            <w:vAlign w:val="center"/>
            <w:tcPrChange w:id="3421" w:author="Juan Manuel Velásquez Isaza" w:date="2017-06-04T23:39:00Z">
              <w:tcPr>
                <w:tcW w:w="2187" w:type="dxa"/>
                <w:vAlign w:val="center"/>
              </w:tcPr>
            </w:tcPrChange>
          </w:tcPr>
          <w:p w14:paraId="35890948" w14:textId="77777777" w:rsidR="00695D81" w:rsidRPr="00A1733A" w:rsidRDefault="00695D81" w:rsidP="008D780D">
            <w:pPr>
              <w:pStyle w:val="NoSpacing"/>
              <w:rPr>
                <w:sz w:val="20"/>
              </w:rPr>
            </w:pPr>
            <w:r w:rsidRPr="00A1733A">
              <w:rPr>
                <w:sz w:val="20"/>
              </w:rPr>
              <w:t>Inst</w:t>
            </w:r>
            <w:r>
              <w:rPr>
                <w:sz w:val="20"/>
              </w:rPr>
              <w:t>ituciones de Educación Superior</w:t>
            </w:r>
          </w:p>
        </w:tc>
        <w:tc>
          <w:tcPr>
            <w:tcW w:w="2000" w:type="dxa"/>
            <w:vAlign w:val="center"/>
            <w:tcPrChange w:id="3422" w:author="Juan Manuel Velásquez Isaza" w:date="2017-06-04T23:39:00Z">
              <w:tcPr>
                <w:tcW w:w="2177" w:type="dxa"/>
                <w:vAlign w:val="center"/>
              </w:tcPr>
            </w:tcPrChange>
          </w:tcPr>
          <w:p w14:paraId="6535E70C" w14:textId="7F18B0C7" w:rsidR="00695D81" w:rsidRPr="00876A9E" w:rsidRDefault="00695D81" w:rsidP="008D780D">
            <w:pPr>
              <w:pStyle w:val="NoSpacing"/>
              <w:rPr>
                <w:sz w:val="20"/>
              </w:rPr>
            </w:pPr>
            <w:r>
              <w:rPr>
                <w:sz w:val="20"/>
              </w:rPr>
              <w:t>Ser aliados estratégicos durante</w:t>
            </w:r>
            <w:del w:id="3423" w:author="Juan Manuel Velásquez Isaza" w:date="2017-06-04T23:40:00Z">
              <w:r w:rsidDel="005564D3">
                <w:rPr>
                  <w:sz w:val="20"/>
                </w:rPr>
                <w:delText xml:space="preserve"> el </w:delText>
              </w:r>
            </w:del>
            <w:ins w:id="3424" w:author="Juan Manuel Velásquez Isaza" w:date="2017-06-04T23:40:00Z">
              <w:r w:rsidR="005564D3">
                <w:rPr>
                  <w:sz w:val="20"/>
                </w:rPr>
                <w:t xml:space="preserve"> </w:t>
              </w:r>
            </w:ins>
            <w:r>
              <w:rPr>
                <w:sz w:val="20"/>
              </w:rPr>
              <w:t>proceso</w:t>
            </w:r>
            <w:ins w:id="3425" w:author="Juan Manuel Velásquez Isaza" w:date="2017-06-04T23:40:00Z">
              <w:r w:rsidR="005564D3">
                <w:rPr>
                  <w:sz w:val="20"/>
                </w:rPr>
                <w:t>s</w:t>
              </w:r>
            </w:ins>
            <w:r>
              <w:rPr>
                <w:sz w:val="20"/>
              </w:rPr>
              <w:t xml:space="preserve"> </w:t>
            </w:r>
            <w:del w:id="3426" w:author="Juan Manuel Velásquez Isaza" w:date="2017-06-04T23:40:00Z">
              <w:r w:rsidDel="005564D3">
                <w:rPr>
                  <w:sz w:val="20"/>
                </w:rPr>
                <w:delText xml:space="preserve">de diseño y desarrollo </w:delText>
              </w:r>
            </w:del>
            <w:ins w:id="3427" w:author="Juan Manuel Velásquez Isaza" w:date="2017-06-04T23:40:00Z">
              <w:r w:rsidR="005564D3">
                <w:rPr>
                  <w:sz w:val="20"/>
                </w:rPr>
                <w:t xml:space="preserve">posteriores de actualización </w:t>
              </w:r>
            </w:ins>
            <w:r>
              <w:rPr>
                <w:sz w:val="20"/>
              </w:rPr>
              <w:t>del sistema</w:t>
            </w:r>
            <w:ins w:id="3428" w:author="Juan Manuel Velásquez Isaza" w:date="2017-06-04T23:40:00Z">
              <w:r w:rsidR="005564D3">
                <w:rPr>
                  <w:sz w:val="20"/>
                </w:rPr>
                <w:t xml:space="preserve"> en operación, </w:t>
              </w:r>
            </w:ins>
            <w:del w:id="3429" w:author="Juan Manuel Velásquez Isaza" w:date="2017-06-04T23:40:00Z">
              <w:r w:rsidDel="005564D3">
                <w:rPr>
                  <w:sz w:val="20"/>
                </w:rPr>
                <w:delText xml:space="preserve">, </w:delText>
              </w:r>
            </w:del>
            <w:r>
              <w:rPr>
                <w:sz w:val="20"/>
              </w:rPr>
              <w:t>brindando capacidades humanas y estrategias eficientes y efectivas para implementación</w:t>
            </w:r>
            <w:del w:id="3430" w:author="Juan Manuel Velásquez Isaza" w:date="2017-06-04T23:41:00Z">
              <w:r w:rsidDel="005564D3">
                <w:rPr>
                  <w:sz w:val="20"/>
                </w:rPr>
                <w:delText xml:space="preserve"> del mismo</w:delText>
              </w:r>
            </w:del>
            <w:r>
              <w:rPr>
                <w:sz w:val="20"/>
              </w:rPr>
              <w:t>.</w:t>
            </w:r>
          </w:p>
        </w:tc>
        <w:tc>
          <w:tcPr>
            <w:tcW w:w="2648" w:type="dxa"/>
            <w:vAlign w:val="center"/>
            <w:tcPrChange w:id="3431" w:author="Juan Manuel Velásquez Isaza" w:date="2017-06-04T23:39:00Z">
              <w:tcPr>
                <w:tcW w:w="2164" w:type="dxa"/>
                <w:vAlign w:val="center"/>
              </w:tcPr>
            </w:tcPrChange>
          </w:tcPr>
          <w:p w14:paraId="5FED93AB" w14:textId="1E898423" w:rsidR="00695D81" w:rsidRPr="00876A9E" w:rsidRDefault="00695D81" w:rsidP="008D780D">
            <w:pPr>
              <w:pStyle w:val="NoSpacing"/>
              <w:jc w:val="center"/>
              <w:rPr>
                <w:sz w:val="20"/>
              </w:rPr>
            </w:pPr>
            <w:del w:id="3432" w:author="Juan Manuel Velásquez Isaza" w:date="2017-06-04T23:44:00Z">
              <w:r w:rsidRPr="00876A9E" w:rsidDel="00504D70">
                <w:rPr>
                  <w:sz w:val="20"/>
                </w:rPr>
                <w:delText>Cooperante</w:delText>
              </w:r>
            </w:del>
            <w:ins w:id="3433" w:author="Juan Manuel Velásquez Isaza" w:date="2017-06-04T23:44:00Z">
              <w:r w:rsidR="00504D70">
                <w:rPr>
                  <w:sz w:val="20"/>
                </w:rPr>
                <w:t>Beneficiario</w:t>
              </w:r>
            </w:ins>
          </w:p>
        </w:tc>
        <w:tc>
          <w:tcPr>
            <w:tcW w:w="2300" w:type="dxa"/>
            <w:vAlign w:val="center"/>
            <w:tcPrChange w:id="3434" w:author="Juan Manuel Velásquez Isaza" w:date="2017-06-04T23:39:00Z">
              <w:tcPr>
                <w:tcW w:w="2300" w:type="dxa"/>
                <w:vAlign w:val="center"/>
              </w:tcPr>
            </w:tcPrChange>
          </w:tcPr>
          <w:p w14:paraId="3846FEEF" w14:textId="77777777" w:rsidR="00695D81" w:rsidRPr="00876A9E" w:rsidRDefault="00695D81" w:rsidP="008D780D">
            <w:pPr>
              <w:pStyle w:val="NoSpacing"/>
              <w:jc w:val="center"/>
              <w:rPr>
                <w:sz w:val="20"/>
              </w:rPr>
            </w:pPr>
            <w:r>
              <w:rPr>
                <w:sz w:val="20"/>
              </w:rPr>
              <w:t>Técnica – Aliados estratégicos</w:t>
            </w:r>
          </w:p>
        </w:tc>
      </w:tr>
      <w:tr w:rsidR="00695D81" w:rsidRPr="00765FBA" w14:paraId="79C11E0C" w14:textId="77777777" w:rsidTr="005564D3">
        <w:tc>
          <w:tcPr>
            <w:tcW w:w="1880" w:type="dxa"/>
            <w:vAlign w:val="center"/>
            <w:tcPrChange w:id="3435" w:author="Juan Manuel Velásquez Isaza" w:date="2017-06-04T23:39:00Z">
              <w:tcPr>
                <w:tcW w:w="2187" w:type="dxa"/>
                <w:vAlign w:val="center"/>
              </w:tcPr>
            </w:tcPrChange>
          </w:tcPr>
          <w:p w14:paraId="4D204049" w14:textId="77777777" w:rsidR="00695D81" w:rsidRPr="00765FBA" w:rsidRDefault="00695D81" w:rsidP="008D780D">
            <w:pPr>
              <w:pStyle w:val="NoSpacing"/>
              <w:rPr>
                <w:sz w:val="20"/>
              </w:rPr>
            </w:pPr>
            <w:r w:rsidRPr="00765FBA">
              <w:rPr>
                <w:sz w:val="20"/>
              </w:rPr>
              <w:t>Población en general</w:t>
            </w:r>
          </w:p>
        </w:tc>
        <w:tc>
          <w:tcPr>
            <w:tcW w:w="2000" w:type="dxa"/>
            <w:vAlign w:val="center"/>
            <w:tcPrChange w:id="3436" w:author="Juan Manuel Velásquez Isaza" w:date="2017-06-04T23:39:00Z">
              <w:tcPr>
                <w:tcW w:w="2177" w:type="dxa"/>
                <w:vAlign w:val="center"/>
              </w:tcPr>
            </w:tcPrChange>
          </w:tcPr>
          <w:p w14:paraId="694F2182" w14:textId="77777777" w:rsidR="00695D81" w:rsidRPr="00876A9E" w:rsidRDefault="00695D81" w:rsidP="008D780D">
            <w:pPr>
              <w:pStyle w:val="NoSpacing"/>
              <w:rPr>
                <w:sz w:val="20"/>
              </w:rPr>
            </w:pPr>
            <w:r>
              <w:rPr>
                <w:sz w:val="20"/>
              </w:rPr>
              <w:t>Contar con planes y programas a la medida de la comunidad huilense</w:t>
            </w:r>
          </w:p>
        </w:tc>
        <w:tc>
          <w:tcPr>
            <w:tcW w:w="2648" w:type="dxa"/>
            <w:vAlign w:val="center"/>
            <w:tcPrChange w:id="3437" w:author="Juan Manuel Velásquez Isaza" w:date="2017-06-04T23:39:00Z">
              <w:tcPr>
                <w:tcW w:w="2164" w:type="dxa"/>
                <w:vAlign w:val="center"/>
              </w:tcPr>
            </w:tcPrChange>
          </w:tcPr>
          <w:p w14:paraId="1BC57522" w14:textId="77777777" w:rsidR="00695D81" w:rsidRPr="00876A9E" w:rsidRDefault="00695D81" w:rsidP="008D780D">
            <w:pPr>
              <w:pStyle w:val="NoSpacing"/>
              <w:jc w:val="center"/>
              <w:rPr>
                <w:sz w:val="20"/>
              </w:rPr>
            </w:pPr>
            <w:r w:rsidRPr="00876A9E">
              <w:rPr>
                <w:sz w:val="20"/>
              </w:rPr>
              <w:t>Beneficiado</w:t>
            </w:r>
          </w:p>
        </w:tc>
        <w:tc>
          <w:tcPr>
            <w:tcW w:w="2300" w:type="dxa"/>
            <w:vAlign w:val="center"/>
            <w:tcPrChange w:id="3438" w:author="Juan Manuel Velásquez Isaza" w:date="2017-06-04T23:39:00Z">
              <w:tcPr>
                <w:tcW w:w="2300" w:type="dxa"/>
                <w:vAlign w:val="center"/>
              </w:tcPr>
            </w:tcPrChange>
          </w:tcPr>
          <w:p w14:paraId="012B6B54" w14:textId="77777777" w:rsidR="00695D81" w:rsidRPr="00876A9E" w:rsidRDefault="00695D81" w:rsidP="008D780D">
            <w:pPr>
              <w:pStyle w:val="NoSpacing"/>
              <w:jc w:val="center"/>
              <w:rPr>
                <w:sz w:val="20"/>
              </w:rPr>
            </w:pPr>
            <w:r>
              <w:rPr>
                <w:sz w:val="20"/>
              </w:rPr>
              <w:t>Puede llegar a ser oponente si no se tiene en cuenta.</w:t>
            </w:r>
          </w:p>
        </w:tc>
      </w:tr>
    </w:tbl>
    <w:p w14:paraId="24B9D591" w14:textId="77777777" w:rsidR="00441916" w:rsidRDefault="00441916" w:rsidP="00695D81">
      <w:pPr>
        <w:pStyle w:val="NoSpacing"/>
        <w:jc w:val="center"/>
        <w:rPr>
          <w:i/>
          <w:sz w:val="18"/>
        </w:rPr>
      </w:pPr>
    </w:p>
    <w:p w14:paraId="74A245A6" w14:textId="77777777" w:rsidR="00A4231D" w:rsidRDefault="00A4231D" w:rsidP="00A4231D">
      <w:pPr>
        <w:pStyle w:val="NoSpacing"/>
        <w:jc w:val="center"/>
        <w:rPr>
          <w:i/>
          <w:sz w:val="18"/>
        </w:rPr>
      </w:pPr>
      <w:r w:rsidRPr="00616F06">
        <w:rPr>
          <w:b/>
          <w:i/>
          <w:sz w:val="18"/>
        </w:rPr>
        <w:t>Fuente:</w:t>
      </w:r>
      <w:r>
        <w:rPr>
          <w:i/>
          <w:sz w:val="18"/>
        </w:rPr>
        <w:t xml:space="preserve"> Gobernación del Huila.</w:t>
      </w:r>
    </w:p>
    <w:p w14:paraId="4C58B6F8" w14:textId="77777777" w:rsidR="00706BE4" w:rsidRDefault="00706BE4">
      <w:pPr>
        <w:jc w:val="left"/>
      </w:pPr>
    </w:p>
    <w:p w14:paraId="5D1C5E9B" w14:textId="77777777" w:rsidR="00706BE4" w:rsidRDefault="00706BE4">
      <w:pPr>
        <w:jc w:val="left"/>
      </w:pPr>
    </w:p>
    <w:p w14:paraId="3BE5E2DB" w14:textId="77777777" w:rsidR="004E3500" w:rsidRDefault="004E3500">
      <w:pPr>
        <w:jc w:val="left"/>
        <w:rPr>
          <w:rFonts w:eastAsiaTheme="minorEastAsia"/>
          <w:lang w:val="es-ES"/>
        </w:rPr>
      </w:pPr>
      <w:r>
        <w:br w:type="page"/>
      </w:r>
    </w:p>
    <w:p w14:paraId="3DAE432C" w14:textId="77777777" w:rsidR="00695D81" w:rsidRDefault="00695D81" w:rsidP="00441916">
      <w:pPr>
        <w:pStyle w:val="Heading1"/>
      </w:pPr>
      <w:bookmarkStart w:id="3439" w:name="_Toc474075212"/>
      <w:bookmarkStart w:id="3440" w:name="_Toc500793582"/>
      <w:r w:rsidRPr="00441916">
        <w:lastRenderedPageBreak/>
        <w:t>Objetivos</w:t>
      </w:r>
      <w:bookmarkEnd w:id="3439"/>
      <w:bookmarkEnd w:id="3440"/>
    </w:p>
    <w:p w14:paraId="6153C0A8" w14:textId="77777777" w:rsidR="00695D81" w:rsidRDefault="00695D81" w:rsidP="00695D81">
      <w:pPr>
        <w:pStyle w:val="NoSpacing"/>
      </w:pPr>
    </w:p>
    <w:p w14:paraId="6512C66B" w14:textId="524917CD" w:rsidR="00695D81" w:rsidRDefault="00695D81" w:rsidP="004708A8">
      <w:pPr>
        <w:pStyle w:val="Heading2"/>
      </w:pPr>
      <w:bookmarkStart w:id="3441" w:name="_Toc474075213"/>
      <w:bookmarkStart w:id="3442" w:name="_Toc500793583"/>
      <w:r>
        <w:t>Árbol de problema</w:t>
      </w:r>
      <w:bookmarkEnd w:id="3441"/>
      <w:bookmarkEnd w:id="3442"/>
    </w:p>
    <w:p w14:paraId="57706235" w14:textId="539371A5" w:rsidR="00800B40" w:rsidRDefault="00800B40" w:rsidP="00800B40">
      <w:pPr>
        <w:pStyle w:val="NoSpacing"/>
        <w:rPr>
          <w:lang w:val="es-CO"/>
        </w:rPr>
      </w:pPr>
    </w:p>
    <w:p w14:paraId="5A7B97DD" w14:textId="30DA6544" w:rsidR="00800B40" w:rsidRDefault="00616F06" w:rsidP="00616F06">
      <w:pPr>
        <w:pStyle w:val="Caption"/>
        <w:jc w:val="center"/>
      </w:pPr>
      <w:bookmarkStart w:id="3443" w:name="_Toc481177900"/>
      <w:r>
        <w:t xml:space="preserve">Ilustración </w:t>
      </w:r>
      <w:r w:rsidR="004E050C">
        <w:fldChar w:fldCharType="begin"/>
      </w:r>
      <w:r w:rsidR="004E050C">
        <w:instrText xml:space="preserve"> SEQ Ilustración \* ARABIC </w:instrText>
      </w:r>
      <w:r w:rsidR="004E050C">
        <w:fldChar w:fldCharType="separate"/>
      </w:r>
      <w:r w:rsidR="00BA1763">
        <w:rPr>
          <w:noProof/>
        </w:rPr>
        <w:t>1</w:t>
      </w:r>
      <w:r w:rsidR="004E050C">
        <w:rPr>
          <w:noProof/>
        </w:rPr>
        <w:fldChar w:fldCharType="end"/>
      </w:r>
      <w:r>
        <w:t>: Árbol de problema</w:t>
      </w:r>
      <w:bookmarkEnd w:id="3443"/>
    </w:p>
    <w:p w14:paraId="456BA9A2" w14:textId="7D2A2EB8" w:rsidR="00826967" w:rsidRPr="00826967" w:rsidRDefault="007614E2" w:rsidP="00826967">
      <w:pPr>
        <w:jc w:val="center"/>
      </w:pPr>
      <w:r>
        <w:rPr>
          <w:noProof/>
          <w:lang w:val="en-US"/>
        </w:rPr>
        <w:drawing>
          <wp:inline distT="0" distB="0" distL="0" distR="0" wp14:anchorId="564F4C58" wp14:editId="6BE419EE">
            <wp:extent cx="5612130" cy="288099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880995"/>
                    </a:xfrm>
                    <a:prstGeom prst="rect">
                      <a:avLst/>
                    </a:prstGeom>
                  </pic:spPr>
                </pic:pic>
              </a:graphicData>
            </a:graphic>
          </wp:inline>
        </w:drawing>
      </w:r>
    </w:p>
    <w:p w14:paraId="43096345" w14:textId="4FADA6BB" w:rsidR="00616F06" w:rsidRDefault="00616F06" w:rsidP="00534ED7">
      <w:pPr>
        <w:jc w:val="center"/>
        <w:rPr>
          <w:i/>
          <w:sz w:val="18"/>
        </w:rPr>
      </w:pPr>
      <w:r w:rsidRPr="00616F06">
        <w:rPr>
          <w:b/>
          <w:i/>
          <w:sz w:val="18"/>
        </w:rPr>
        <w:t>Fuente:</w:t>
      </w:r>
      <w:r>
        <w:rPr>
          <w:i/>
          <w:sz w:val="18"/>
        </w:rPr>
        <w:t xml:space="preserve"> Gobernación del Huila.</w:t>
      </w:r>
    </w:p>
    <w:p w14:paraId="3E47578B" w14:textId="79E96523" w:rsidR="001D3105" w:rsidRDefault="001D3105">
      <w:pPr>
        <w:jc w:val="left"/>
        <w:rPr>
          <w:rFonts w:eastAsiaTheme="minorEastAsia"/>
          <w:lang w:val="es-ES"/>
        </w:rPr>
      </w:pPr>
      <w:r>
        <w:rPr>
          <w:rFonts w:eastAsiaTheme="minorEastAsia"/>
          <w:lang w:val="es-ES"/>
        </w:rPr>
        <w:br w:type="page"/>
      </w:r>
    </w:p>
    <w:p w14:paraId="51F64404" w14:textId="24471EAF" w:rsidR="00695D81" w:rsidRDefault="00695D81" w:rsidP="004708A8">
      <w:pPr>
        <w:pStyle w:val="Heading2"/>
      </w:pPr>
      <w:bookmarkStart w:id="3444" w:name="_Toc474075214"/>
      <w:bookmarkStart w:id="3445" w:name="_Toc500793584"/>
      <w:r>
        <w:lastRenderedPageBreak/>
        <w:t>Árbol de objetivos</w:t>
      </w:r>
      <w:bookmarkEnd w:id="3444"/>
      <w:bookmarkEnd w:id="3445"/>
    </w:p>
    <w:p w14:paraId="5770EFAC" w14:textId="3FBFEB9D" w:rsidR="001D3105" w:rsidRPr="001D3105" w:rsidRDefault="001D3105" w:rsidP="001D3105">
      <w:pPr>
        <w:pStyle w:val="Caption"/>
        <w:jc w:val="center"/>
      </w:pPr>
      <w:bookmarkStart w:id="3446" w:name="_Toc481177901"/>
      <w:r>
        <w:t xml:space="preserve">Ilustración </w:t>
      </w:r>
      <w:r w:rsidR="004E050C">
        <w:fldChar w:fldCharType="begin"/>
      </w:r>
      <w:r w:rsidR="004E050C">
        <w:instrText xml:space="preserve"> SEQ Ilustración \* ARABIC </w:instrText>
      </w:r>
      <w:r w:rsidR="004E050C">
        <w:fldChar w:fldCharType="separate"/>
      </w:r>
      <w:r w:rsidR="00BA1763">
        <w:rPr>
          <w:noProof/>
        </w:rPr>
        <w:t>2</w:t>
      </w:r>
      <w:r w:rsidR="004E050C">
        <w:rPr>
          <w:noProof/>
        </w:rPr>
        <w:fldChar w:fldCharType="end"/>
      </w:r>
      <w:r>
        <w:t>: Árbol de objetivos</w:t>
      </w:r>
      <w:bookmarkEnd w:id="3446"/>
    </w:p>
    <w:p w14:paraId="5CF6CB47" w14:textId="0A0D1BE0" w:rsidR="001D3105" w:rsidRDefault="007614E2" w:rsidP="005E1C9C">
      <w:pPr>
        <w:jc w:val="center"/>
      </w:pPr>
      <w:r>
        <w:rPr>
          <w:noProof/>
          <w:lang w:val="en-US"/>
        </w:rPr>
        <w:drawing>
          <wp:inline distT="0" distB="0" distL="0" distR="0" wp14:anchorId="33F31F9E" wp14:editId="3FA84E9B">
            <wp:extent cx="5612130" cy="236791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367915"/>
                    </a:xfrm>
                    <a:prstGeom prst="rect">
                      <a:avLst/>
                    </a:prstGeom>
                  </pic:spPr>
                </pic:pic>
              </a:graphicData>
            </a:graphic>
          </wp:inline>
        </w:drawing>
      </w:r>
    </w:p>
    <w:p w14:paraId="027CBCB2" w14:textId="77777777" w:rsidR="001D3105" w:rsidRDefault="001D3105" w:rsidP="001D3105">
      <w:pPr>
        <w:pStyle w:val="NoSpacing"/>
        <w:jc w:val="center"/>
        <w:rPr>
          <w:i/>
          <w:sz w:val="18"/>
        </w:rPr>
      </w:pPr>
      <w:r w:rsidRPr="00616F06">
        <w:rPr>
          <w:b/>
          <w:i/>
          <w:sz w:val="18"/>
        </w:rPr>
        <w:t>Fuente:</w:t>
      </w:r>
      <w:r>
        <w:rPr>
          <w:i/>
          <w:sz w:val="18"/>
        </w:rPr>
        <w:t xml:space="preserve"> Gobernación del Huila.</w:t>
      </w:r>
    </w:p>
    <w:p w14:paraId="3111CC74" w14:textId="48535DAB" w:rsidR="000728D6" w:rsidRDefault="000728D6" w:rsidP="001D3105">
      <w:pPr>
        <w:rPr>
          <w:rFonts w:eastAsiaTheme="minorEastAsia"/>
          <w:lang w:val="es-ES"/>
        </w:rPr>
      </w:pPr>
    </w:p>
    <w:p w14:paraId="681AEC6A" w14:textId="77777777" w:rsidR="000728D6" w:rsidRDefault="000728D6" w:rsidP="004708A8">
      <w:pPr>
        <w:pStyle w:val="Heading2"/>
        <w:sectPr w:rsidR="000728D6" w:rsidSect="00BA1763">
          <w:type w:val="continuous"/>
          <w:pgSz w:w="12240" w:h="15840"/>
          <w:pgMar w:top="1417" w:right="1701" w:bottom="1417" w:left="1701" w:header="709" w:footer="709" w:gutter="0"/>
          <w:cols w:space="708"/>
          <w:titlePg/>
          <w:docGrid w:linePitch="360"/>
        </w:sectPr>
      </w:pPr>
      <w:bookmarkStart w:id="3447" w:name="_Toc474075215"/>
    </w:p>
    <w:p w14:paraId="12DD470D" w14:textId="1608C773" w:rsidR="00695D81" w:rsidRDefault="00695D81" w:rsidP="004708A8">
      <w:pPr>
        <w:pStyle w:val="Heading2"/>
      </w:pPr>
      <w:bookmarkStart w:id="3448" w:name="_Toc500793585"/>
      <w:r>
        <w:t>Objetivo general</w:t>
      </w:r>
      <w:bookmarkEnd w:id="3447"/>
      <w:bookmarkEnd w:id="3448"/>
    </w:p>
    <w:p w14:paraId="4DFB6715" w14:textId="77777777" w:rsidR="00695D81" w:rsidRDefault="00695D81" w:rsidP="00695D81">
      <w:pPr>
        <w:pStyle w:val="NoSpacing"/>
      </w:pPr>
    </w:p>
    <w:p w14:paraId="40AE74A9" w14:textId="20227272" w:rsidR="00695D81" w:rsidRDefault="00AF6971" w:rsidP="00695D81">
      <w:pPr>
        <w:pStyle w:val="NoSpacing"/>
      </w:pPr>
      <w:r>
        <w:t>Conformar</w:t>
      </w:r>
      <w:r w:rsidR="00695D81" w:rsidRPr="00574C26">
        <w:t xml:space="preserve">, implementar y consolidar </w:t>
      </w:r>
      <w:r w:rsidR="00695D81">
        <w:t>una</w:t>
      </w:r>
      <w:r w:rsidR="00695D81" w:rsidRPr="00574C26">
        <w:t xml:space="preserve"> </w:t>
      </w:r>
      <w:r w:rsidR="00104E5F">
        <w:t>i</w:t>
      </w:r>
      <w:r w:rsidR="00695D81" w:rsidRPr="00574C26">
        <w:t xml:space="preserve">nfraestructura de </w:t>
      </w:r>
      <w:r w:rsidR="00104E5F">
        <w:t>d</w:t>
      </w:r>
      <w:r w:rsidR="00695D81" w:rsidRPr="00574C26">
        <w:t xml:space="preserve">atos </w:t>
      </w:r>
      <w:r w:rsidR="00104E5F">
        <w:t>e</w:t>
      </w:r>
      <w:r w:rsidR="00695D81">
        <w:t>spaciales Surcolombiana -</w:t>
      </w:r>
      <w:r w:rsidR="00695D81" w:rsidRPr="00574C26">
        <w:t xml:space="preserve"> </w:t>
      </w:r>
      <w:r w:rsidR="00CD3BDA">
        <w:t>REDSIH</w:t>
      </w:r>
      <w:r w:rsidR="00695D81" w:rsidRPr="00574C26">
        <w:t xml:space="preserve"> </w:t>
      </w:r>
      <w:r w:rsidR="00695D81">
        <w:t xml:space="preserve">- </w:t>
      </w:r>
      <w:r w:rsidR="00695D81" w:rsidRPr="00574C26">
        <w:t xml:space="preserve">que permita proveer información oportuna y eficiente </w:t>
      </w:r>
      <w:r w:rsidR="00695D81">
        <w:t>en</w:t>
      </w:r>
      <w:r w:rsidR="00695D81" w:rsidRPr="00574C26">
        <w:t xml:space="preserve"> la toma de decisiones en la planificación, gestión del riesgo, desarrollo social, económico y ambiental de la </w:t>
      </w:r>
      <w:r w:rsidR="00695D81">
        <w:t>r</w:t>
      </w:r>
      <w:r w:rsidR="00695D81" w:rsidRPr="00574C26">
        <w:t>egión.</w:t>
      </w:r>
    </w:p>
    <w:p w14:paraId="7FBE3DAC" w14:textId="07239126" w:rsidR="00695D81" w:rsidRDefault="00695D81" w:rsidP="00695D81">
      <w:pPr>
        <w:pStyle w:val="NoSpacing"/>
      </w:pPr>
    </w:p>
    <w:p w14:paraId="7A84247C" w14:textId="6D32DBA1" w:rsidR="008E133C" w:rsidRDefault="008E133C" w:rsidP="00695D81">
      <w:pPr>
        <w:pStyle w:val="NoSpacing"/>
        <w:rPr>
          <w:ins w:id="3449" w:author="Juan Manuel Velásquez Isaza" w:date="2017-06-04T23:48:00Z"/>
        </w:rPr>
      </w:pPr>
    </w:p>
    <w:p w14:paraId="5320A1AE" w14:textId="77777777" w:rsidR="00C81C11" w:rsidRDefault="00C81C11" w:rsidP="00695D81">
      <w:pPr>
        <w:pStyle w:val="NoSpacing"/>
      </w:pPr>
    </w:p>
    <w:p w14:paraId="4D6225AD" w14:textId="77777777" w:rsidR="008E133C" w:rsidRDefault="008E133C" w:rsidP="00695D81">
      <w:pPr>
        <w:pStyle w:val="NoSpacing"/>
      </w:pPr>
    </w:p>
    <w:p w14:paraId="7E35AB97" w14:textId="77777777" w:rsidR="00695D81" w:rsidRDefault="00695D81" w:rsidP="004708A8">
      <w:pPr>
        <w:pStyle w:val="Heading2"/>
      </w:pPr>
      <w:bookmarkStart w:id="3450" w:name="_Toc474075216"/>
      <w:bookmarkStart w:id="3451" w:name="_Toc500793586"/>
      <w:r>
        <w:t>Objetivos específicos</w:t>
      </w:r>
      <w:bookmarkEnd w:id="3450"/>
      <w:bookmarkEnd w:id="3451"/>
    </w:p>
    <w:p w14:paraId="6C04CCB8" w14:textId="77777777" w:rsidR="00695D81" w:rsidRDefault="00695D81" w:rsidP="00695D81">
      <w:pPr>
        <w:pStyle w:val="NoSpacing"/>
      </w:pPr>
    </w:p>
    <w:p w14:paraId="0F2E9B45" w14:textId="0B79D646" w:rsidR="00695D81" w:rsidRDefault="007F3D5A" w:rsidP="00427E2F">
      <w:pPr>
        <w:pStyle w:val="NoSpacing"/>
        <w:numPr>
          <w:ilvl w:val="0"/>
          <w:numId w:val="24"/>
        </w:numPr>
        <w:spacing w:after="120"/>
      </w:pPr>
      <w:r w:rsidRPr="007F3D5A">
        <w:t>Estructurar una plataforma eficiente que integre la información estadística y espacial de la región Surcolombiana.</w:t>
      </w:r>
    </w:p>
    <w:p w14:paraId="02CD4249" w14:textId="3BC9EAB3" w:rsidR="00695D81" w:rsidRDefault="007F3D5A" w:rsidP="00427E2F">
      <w:pPr>
        <w:pStyle w:val="NoSpacing"/>
        <w:numPr>
          <w:ilvl w:val="0"/>
          <w:numId w:val="24"/>
        </w:numPr>
        <w:spacing w:after="120"/>
      </w:pPr>
      <w:r w:rsidRPr="007F3D5A">
        <w:lastRenderedPageBreak/>
        <w:t>Democratizar el acceso a la información por parte de la ciudadanía, gremios y asociaciones representativas de la sociedad, en el marco de una estrategia de gobierno en línea.</w:t>
      </w:r>
    </w:p>
    <w:p w14:paraId="5BFA2590" w14:textId="77777777" w:rsidR="00695D81" w:rsidRDefault="00695D81" w:rsidP="00695D81">
      <w:pPr>
        <w:spacing w:after="0" w:line="240" w:lineRule="auto"/>
      </w:pPr>
      <w:r>
        <w:br w:type="page"/>
      </w:r>
    </w:p>
    <w:p w14:paraId="267FF243" w14:textId="77777777" w:rsidR="00695D81" w:rsidRDefault="00695D81" w:rsidP="00441916">
      <w:pPr>
        <w:pStyle w:val="Heading1"/>
      </w:pPr>
      <w:bookmarkStart w:id="3452" w:name="_Toc474075217"/>
      <w:bookmarkStart w:id="3453" w:name="_Toc500793587"/>
      <w:r w:rsidRPr="00441916">
        <w:lastRenderedPageBreak/>
        <w:t>Metodología</w:t>
      </w:r>
      <w:bookmarkEnd w:id="3452"/>
      <w:bookmarkEnd w:id="3453"/>
    </w:p>
    <w:p w14:paraId="157DABDD" w14:textId="77777777" w:rsidR="00695D81" w:rsidRDefault="00695D81" w:rsidP="00695D81">
      <w:pPr>
        <w:pStyle w:val="NoSpacing"/>
      </w:pPr>
    </w:p>
    <w:p w14:paraId="1137079E" w14:textId="77777777" w:rsidR="00695D81" w:rsidRDefault="00695D81" w:rsidP="004708A8">
      <w:pPr>
        <w:pStyle w:val="Heading2"/>
      </w:pPr>
      <w:bookmarkStart w:id="3454" w:name="_Toc474075218"/>
      <w:bookmarkStart w:id="3455" w:name="_Toc500793588"/>
      <w:r>
        <w:t>Marco lógico</w:t>
      </w:r>
      <w:bookmarkEnd w:id="3454"/>
      <w:bookmarkEnd w:id="3455"/>
    </w:p>
    <w:p w14:paraId="072BF312" w14:textId="77777777" w:rsidR="00695D81" w:rsidRDefault="00695D81" w:rsidP="00695D81">
      <w:pPr>
        <w:pStyle w:val="NoSpacing"/>
      </w:pPr>
    </w:p>
    <w:p w14:paraId="3C18B5A2" w14:textId="77777777" w:rsidR="00695D81" w:rsidRDefault="00695D81" w:rsidP="00695D81">
      <w:pPr>
        <w:pStyle w:val="NoSpacing"/>
      </w:pPr>
      <w:r>
        <w:t>La siguiente tabla, muestra la matriz de marco lógico para el proyecto propuesto:</w:t>
      </w:r>
    </w:p>
    <w:p w14:paraId="1AFCD541" w14:textId="77777777" w:rsidR="00695D81" w:rsidRDefault="00695D81" w:rsidP="00695D81">
      <w:pPr>
        <w:pStyle w:val="NoSpacing"/>
      </w:pPr>
    </w:p>
    <w:p w14:paraId="708DEA70" w14:textId="77777777" w:rsidR="00695D81" w:rsidRDefault="00695D81" w:rsidP="00695D81">
      <w:pPr>
        <w:pStyle w:val="Caption"/>
        <w:jc w:val="center"/>
      </w:pPr>
      <w:bookmarkStart w:id="3456" w:name="_Toc474075251"/>
      <w:bookmarkStart w:id="3457" w:name="_Toc482730688"/>
      <w:r>
        <w:t xml:space="preserve">Tabla </w:t>
      </w:r>
      <w:r w:rsidR="004E050C">
        <w:fldChar w:fldCharType="begin"/>
      </w:r>
      <w:r w:rsidR="004E050C">
        <w:instrText xml:space="preserve"> SEQ Tabla \* ARABIC </w:instrText>
      </w:r>
      <w:r w:rsidR="004E050C">
        <w:fldChar w:fldCharType="separate"/>
      </w:r>
      <w:r w:rsidR="00BA1763">
        <w:rPr>
          <w:noProof/>
        </w:rPr>
        <w:t>7</w:t>
      </w:r>
      <w:r w:rsidR="004E050C">
        <w:rPr>
          <w:noProof/>
        </w:rPr>
        <w:fldChar w:fldCharType="end"/>
      </w:r>
      <w:r>
        <w:t xml:space="preserve">: </w:t>
      </w:r>
      <w:r w:rsidRPr="00035795">
        <w:t>Matriz de marco lógico</w:t>
      </w:r>
      <w:bookmarkEnd w:id="3456"/>
      <w:bookmarkEnd w:id="3457"/>
    </w:p>
    <w:tbl>
      <w:tblPr>
        <w:tblStyle w:val="TableGrid"/>
        <w:tblW w:w="0" w:type="auto"/>
        <w:jc w:val="center"/>
        <w:tblLook w:val="04A0" w:firstRow="1" w:lastRow="0" w:firstColumn="1" w:lastColumn="0" w:noHBand="0" w:noVBand="1"/>
      </w:tblPr>
      <w:tblGrid>
        <w:gridCol w:w="2207"/>
        <w:gridCol w:w="2207"/>
        <w:gridCol w:w="2207"/>
        <w:gridCol w:w="2207"/>
      </w:tblGrid>
      <w:tr w:rsidR="00695D81" w:rsidRPr="006F0C9C" w14:paraId="46B19918" w14:textId="77777777" w:rsidTr="008D780D">
        <w:trPr>
          <w:jc w:val="center"/>
        </w:trPr>
        <w:tc>
          <w:tcPr>
            <w:tcW w:w="2207" w:type="dxa"/>
            <w:vAlign w:val="center"/>
          </w:tcPr>
          <w:p w14:paraId="0F67C400" w14:textId="77777777" w:rsidR="00695D81" w:rsidRPr="006F0C9C" w:rsidRDefault="00695D81" w:rsidP="008D780D">
            <w:pPr>
              <w:pStyle w:val="NoSpacing"/>
              <w:jc w:val="center"/>
              <w:rPr>
                <w:b/>
                <w:sz w:val="20"/>
              </w:rPr>
            </w:pPr>
            <w:r w:rsidRPr="006F0C9C">
              <w:rPr>
                <w:b/>
                <w:sz w:val="20"/>
              </w:rPr>
              <w:t>Resumen Narrativo</w:t>
            </w:r>
          </w:p>
        </w:tc>
        <w:tc>
          <w:tcPr>
            <w:tcW w:w="2207" w:type="dxa"/>
            <w:vAlign w:val="center"/>
          </w:tcPr>
          <w:p w14:paraId="1AD6EA7A" w14:textId="77777777" w:rsidR="00695D81" w:rsidRPr="006F0C9C" w:rsidRDefault="00695D81" w:rsidP="008D780D">
            <w:pPr>
              <w:pStyle w:val="NoSpacing"/>
              <w:jc w:val="center"/>
              <w:rPr>
                <w:b/>
                <w:sz w:val="20"/>
              </w:rPr>
            </w:pPr>
            <w:r w:rsidRPr="006F0C9C">
              <w:rPr>
                <w:b/>
                <w:sz w:val="20"/>
              </w:rPr>
              <w:t>Indicadores-Metas</w:t>
            </w:r>
          </w:p>
        </w:tc>
        <w:tc>
          <w:tcPr>
            <w:tcW w:w="2207" w:type="dxa"/>
            <w:vAlign w:val="center"/>
          </w:tcPr>
          <w:p w14:paraId="41EDFFD2" w14:textId="77777777" w:rsidR="00695D81" w:rsidRPr="006F0C9C" w:rsidRDefault="00695D81" w:rsidP="008D780D">
            <w:pPr>
              <w:pStyle w:val="NoSpacing"/>
              <w:jc w:val="center"/>
              <w:rPr>
                <w:b/>
                <w:sz w:val="20"/>
              </w:rPr>
            </w:pPr>
            <w:r w:rsidRPr="006F0C9C">
              <w:rPr>
                <w:b/>
                <w:sz w:val="20"/>
              </w:rPr>
              <w:t>Medios de Verificación</w:t>
            </w:r>
          </w:p>
        </w:tc>
        <w:tc>
          <w:tcPr>
            <w:tcW w:w="2207" w:type="dxa"/>
            <w:vAlign w:val="center"/>
          </w:tcPr>
          <w:p w14:paraId="627BE94A" w14:textId="77777777" w:rsidR="00695D81" w:rsidRPr="006F0C9C" w:rsidRDefault="00695D81" w:rsidP="008D780D">
            <w:pPr>
              <w:pStyle w:val="NoSpacing"/>
              <w:jc w:val="center"/>
              <w:rPr>
                <w:b/>
                <w:sz w:val="20"/>
              </w:rPr>
            </w:pPr>
            <w:r w:rsidRPr="006F0C9C">
              <w:rPr>
                <w:b/>
                <w:sz w:val="20"/>
              </w:rPr>
              <w:t>Supuestos</w:t>
            </w:r>
          </w:p>
        </w:tc>
      </w:tr>
      <w:tr w:rsidR="00695D81" w:rsidRPr="006F0C9C" w14:paraId="3493BE43" w14:textId="77777777" w:rsidTr="008D780D">
        <w:trPr>
          <w:jc w:val="center"/>
        </w:trPr>
        <w:tc>
          <w:tcPr>
            <w:tcW w:w="2207" w:type="dxa"/>
            <w:vAlign w:val="center"/>
          </w:tcPr>
          <w:p w14:paraId="264B0610" w14:textId="77777777" w:rsidR="00695D81" w:rsidRPr="003A6DEA" w:rsidRDefault="00695D81" w:rsidP="008D780D">
            <w:pPr>
              <w:pStyle w:val="NoSpacing"/>
              <w:rPr>
                <w:b/>
                <w:sz w:val="20"/>
              </w:rPr>
            </w:pPr>
            <w:r w:rsidRPr="003A6DEA">
              <w:rPr>
                <w:b/>
                <w:sz w:val="20"/>
              </w:rPr>
              <w:t>Objetivo General</w:t>
            </w:r>
          </w:p>
          <w:p w14:paraId="27344D36" w14:textId="3121F218" w:rsidR="00F8643E" w:rsidRPr="006F0C9C" w:rsidRDefault="00695D81" w:rsidP="007F3D5A">
            <w:pPr>
              <w:pStyle w:val="NoSpacing"/>
              <w:rPr>
                <w:sz w:val="20"/>
              </w:rPr>
            </w:pPr>
            <w:r>
              <w:rPr>
                <w:sz w:val="20"/>
              </w:rPr>
              <w:t xml:space="preserve">SIR actualizado y con mantenimiento en la página </w:t>
            </w:r>
            <w:r w:rsidR="007F3D5A">
              <w:rPr>
                <w:sz w:val="20"/>
              </w:rPr>
              <w:t>w</w:t>
            </w:r>
            <w:r>
              <w:rPr>
                <w:sz w:val="20"/>
              </w:rPr>
              <w:t>eb, utilizando la herramienta SIGDEHU y mecanismos de reportes de información en línea, en colaboración con los municipios y demás entidades públicas y privadas</w:t>
            </w:r>
            <w:r w:rsidR="00F8643E">
              <w:rPr>
                <w:sz w:val="20"/>
              </w:rPr>
              <w:t>.</w:t>
            </w:r>
          </w:p>
        </w:tc>
        <w:tc>
          <w:tcPr>
            <w:tcW w:w="2207" w:type="dxa"/>
            <w:vAlign w:val="center"/>
          </w:tcPr>
          <w:p w14:paraId="1C82C957" w14:textId="4FB2F9AB" w:rsidR="00695D81" w:rsidRPr="006F0C9C" w:rsidRDefault="00695D81" w:rsidP="00F8643E">
            <w:pPr>
              <w:pStyle w:val="NoSpacing"/>
              <w:rPr>
                <w:sz w:val="20"/>
              </w:rPr>
            </w:pPr>
            <w:r>
              <w:rPr>
                <w:sz w:val="20"/>
              </w:rPr>
              <w:t xml:space="preserve">% de actualización, funcionalidad y operación en la </w:t>
            </w:r>
            <w:r w:rsidR="00F8643E">
              <w:rPr>
                <w:sz w:val="20"/>
              </w:rPr>
              <w:t>w</w:t>
            </w:r>
            <w:r>
              <w:rPr>
                <w:sz w:val="20"/>
              </w:rPr>
              <w:t>eb del SIR y SIGDEHU</w:t>
            </w:r>
            <w:r w:rsidR="00F8643E">
              <w:rPr>
                <w:sz w:val="20"/>
              </w:rPr>
              <w:t>.</w:t>
            </w:r>
          </w:p>
        </w:tc>
        <w:tc>
          <w:tcPr>
            <w:tcW w:w="2207" w:type="dxa"/>
            <w:vAlign w:val="center"/>
          </w:tcPr>
          <w:p w14:paraId="6072D556" w14:textId="3F83DBE5" w:rsidR="00695D81" w:rsidRPr="006F0C9C" w:rsidRDefault="00695D81" w:rsidP="00F8643E">
            <w:pPr>
              <w:pStyle w:val="NoSpacing"/>
              <w:rPr>
                <w:sz w:val="20"/>
              </w:rPr>
            </w:pPr>
            <w:r>
              <w:rPr>
                <w:sz w:val="20"/>
              </w:rPr>
              <w:t xml:space="preserve">Nivel de cumplimiento del </w:t>
            </w:r>
            <w:r w:rsidR="00F8643E">
              <w:rPr>
                <w:sz w:val="20"/>
              </w:rPr>
              <w:t>p</w:t>
            </w:r>
            <w:r>
              <w:rPr>
                <w:sz w:val="20"/>
              </w:rPr>
              <w:t xml:space="preserve">lan de </w:t>
            </w:r>
            <w:r w:rsidR="00F8643E">
              <w:rPr>
                <w:sz w:val="20"/>
              </w:rPr>
              <w:t>d</w:t>
            </w:r>
            <w:r>
              <w:rPr>
                <w:sz w:val="20"/>
              </w:rPr>
              <w:t xml:space="preserve">esarrollo </w:t>
            </w:r>
            <w:r w:rsidR="00F8643E">
              <w:rPr>
                <w:sz w:val="20"/>
              </w:rPr>
              <w:t>d</w:t>
            </w:r>
            <w:r>
              <w:rPr>
                <w:sz w:val="20"/>
              </w:rPr>
              <w:t xml:space="preserve">epartamental del </w:t>
            </w:r>
            <w:r w:rsidR="00F8643E">
              <w:rPr>
                <w:sz w:val="20"/>
              </w:rPr>
              <w:t>d</w:t>
            </w:r>
            <w:r>
              <w:rPr>
                <w:sz w:val="20"/>
              </w:rPr>
              <w:t>epartamento del Huila</w:t>
            </w:r>
          </w:p>
        </w:tc>
        <w:tc>
          <w:tcPr>
            <w:tcW w:w="2207" w:type="dxa"/>
            <w:vAlign w:val="center"/>
          </w:tcPr>
          <w:p w14:paraId="306F3011" w14:textId="77777777" w:rsidR="00695D81" w:rsidRPr="006F0C9C" w:rsidRDefault="00695D81" w:rsidP="008D780D">
            <w:pPr>
              <w:pStyle w:val="NoSpacing"/>
              <w:rPr>
                <w:sz w:val="20"/>
              </w:rPr>
            </w:pPr>
          </w:p>
        </w:tc>
      </w:tr>
      <w:tr w:rsidR="00695D81" w:rsidRPr="006F0C9C" w14:paraId="51CEA7B7" w14:textId="77777777" w:rsidTr="008D780D">
        <w:trPr>
          <w:jc w:val="center"/>
        </w:trPr>
        <w:tc>
          <w:tcPr>
            <w:tcW w:w="2207" w:type="dxa"/>
            <w:vAlign w:val="center"/>
          </w:tcPr>
          <w:p w14:paraId="22F6F220" w14:textId="77777777" w:rsidR="00695D81" w:rsidRPr="002E7194" w:rsidRDefault="00695D81" w:rsidP="008D780D">
            <w:pPr>
              <w:pStyle w:val="NoSpacing"/>
              <w:rPr>
                <w:b/>
                <w:sz w:val="20"/>
                <w:lang w:val="es-CO"/>
              </w:rPr>
            </w:pPr>
            <w:r w:rsidRPr="002E7194">
              <w:rPr>
                <w:b/>
                <w:sz w:val="20"/>
                <w:lang w:val="es-CO"/>
              </w:rPr>
              <w:t>Objetivo del proyecto</w:t>
            </w:r>
          </w:p>
          <w:p w14:paraId="76B36AAC" w14:textId="1B0262AE" w:rsidR="00695D81" w:rsidRPr="003A6DEA" w:rsidRDefault="00E15E5C" w:rsidP="00F8643E">
            <w:pPr>
              <w:pStyle w:val="NoSpacing"/>
              <w:rPr>
                <w:sz w:val="20"/>
                <w:lang w:val="es-CO"/>
              </w:rPr>
            </w:pPr>
            <w:r w:rsidRPr="00574C26">
              <w:t xml:space="preserve">Estructurar, implementar y consolidar </w:t>
            </w:r>
            <w:r>
              <w:t>una</w:t>
            </w:r>
            <w:r w:rsidRPr="00574C26">
              <w:t xml:space="preserve"> </w:t>
            </w:r>
            <w:r>
              <w:t>i</w:t>
            </w:r>
            <w:r w:rsidRPr="00574C26">
              <w:t xml:space="preserve">nfraestructura de </w:t>
            </w:r>
            <w:r>
              <w:t>d</w:t>
            </w:r>
            <w:r w:rsidRPr="00574C26">
              <w:t xml:space="preserve">atos </w:t>
            </w:r>
            <w:r>
              <w:t>espaciales Surcolombiana -</w:t>
            </w:r>
            <w:r w:rsidRPr="00574C26">
              <w:t xml:space="preserve"> </w:t>
            </w:r>
            <w:r w:rsidR="00CD3BDA">
              <w:t>REDSIH</w:t>
            </w:r>
            <w:r w:rsidRPr="00574C26">
              <w:t xml:space="preserve"> </w:t>
            </w:r>
            <w:r>
              <w:t xml:space="preserve">- </w:t>
            </w:r>
            <w:r w:rsidRPr="00574C26">
              <w:t xml:space="preserve">que permita proveer información </w:t>
            </w:r>
            <w:r w:rsidRPr="00574C26">
              <w:lastRenderedPageBreak/>
              <w:t xml:space="preserve">oportuna y eficiente </w:t>
            </w:r>
            <w:r>
              <w:t>en</w:t>
            </w:r>
            <w:r w:rsidRPr="00574C26">
              <w:t xml:space="preserve"> la toma de decisiones en la planificación, gestión del riesgo, desarrollo social, económico y ambiental de la </w:t>
            </w:r>
            <w:r>
              <w:t>r</w:t>
            </w:r>
            <w:r w:rsidRPr="00574C26">
              <w:t>egión.</w:t>
            </w:r>
          </w:p>
        </w:tc>
        <w:tc>
          <w:tcPr>
            <w:tcW w:w="2207" w:type="dxa"/>
            <w:vAlign w:val="center"/>
          </w:tcPr>
          <w:p w14:paraId="5C103966" w14:textId="3D6F4FAD" w:rsidR="00695D81" w:rsidRPr="006F0C9C" w:rsidRDefault="00695D81" w:rsidP="00F8643E">
            <w:pPr>
              <w:pStyle w:val="NoSpacing"/>
              <w:rPr>
                <w:sz w:val="20"/>
              </w:rPr>
            </w:pPr>
            <w:r>
              <w:rPr>
                <w:sz w:val="20"/>
              </w:rPr>
              <w:lastRenderedPageBreak/>
              <w:t xml:space="preserve">% de operación del sistema en una plataforma </w:t>
            </w:r>
            <w:r w:rsidR="00F8643E">
              <w:rPr>
                <w:sz w:val="20"/>
              </w:rPr>
              <w:t>w</w:t>
            </w:r>
            <w:r>
              <w:rPr>
                <w:sz w:val="20"/>
              </w:rPr>
              <w:t>eb</w:t>
            </w:r>
          </w:p>
        </w:tc>
        <w:tc>
          <w:tcPr>
            <w:tcW w:w="2207" w:type="dxa"/>
            <w:vAlign w:val="center"/>
          </w:tcPr>
          <w:p w14:paraId="7576F410" w14:textId="77777777" w:rsidR="00695D81" w:rsidRPr="006F0C9C" w:rsidRDefault="00695D81" w:rsidP="008D780D">
            <w:pPr>
              <w:pStyle w:val="NoSpacing"/>
              <w:rPr>
                <w:sz w:val="20"/>
              </w:rPr>
            </w:pPr>
            <w:r>
              <w:rPr>
                <w:sz w:val="20"/>
              </w:rPr>
              <w:t>Informe final del proyecto</w:t>
            </w:r>
          </w:p>
        </w:tc>
        <w:tc>
          <w:tcPr>
            <w:tcW w:w="2207" w:type="dxa"/>
            <w:vAlign w:val="center"/>
          </w:tcPr>
          <w:p w14:paraId="6F7E0D3C" w14:textId="77777777" w:rsidR="00695D81" w:rsidRPr="006F0C9C" w:rsidRDefault="00695D81" w:rsidP="008D780D">
            <w:pPr>
              <w:pStyle w:val="NoSpacing"/>
              <w:rPr>
                <w:sz w:val="20"/>
              </w:rPr>
            </w:pPr>
            <w:r>
              <w:rPr>
                <w:sz w:val="20"/>
              </w:rPr>
              <w:t>Apropiación del conocimiento generado con la herramienta en la gestión oportuna al interior de las entidades públicas y privadas del departamento</w:t>
            </w:r>
          </w:p>
        </w:tc>
      </w:tr>
      <w:tr w:rsidR="00695D81" w:rsidRPr="006F0C9C" w14:paraId="32574302" w14:textId="77777777" w:rsidTr="008D780D">
        <w:trPr>
          <w:jc w:val="center"/>
        </w:trPr>
        <w:tc>
          <w:tcPr>
            <w:tcW w:w="2207" w:type="dxa"/>
            <w:vAlign w:val="center"/>
          </w:tcPr>
          <w:p w14:paraId="0004E722" w14:textId="77777777" w:rsidR="00695D81" w:rsidRPr="00B909EC" w:rsidRDefault="00695D81" w:rsidP="008D780D">
            <w:pPr>
              <w:pStyle w:val="NoSpacing"/>
              <w:rPr>
                <w:b/>
                <w:sz w:val="20"/>
              </w:rPr>
            </w:pPr>
            <w:r w:rsidRPr="00B909EC">
              <w:rPr>
                <w:b/>
                <w:sz w:val="20"/>
              </w:rPr>
              <w:t>Resultados</w:t>
            </w:r>
          </w:p>
          <w:p w14:paraId="5723BA0C" w14:textId="77777777" w:rsidR="00695D81" w:rsidRDefault="00695D81" w:rsidP="008D780D">
            <w:pPr>
              <w:pStyle w:val="NoSpacing"/>
              <w:rPr>
                <w:sz w:val="20"/>
              </w:rPr>
            </w:pPr>
            <w:r>
              <w:rPr>
                <w:sz w:val="20"/>
              </w:rPr>
              <w:t xml:space="preserve">R1. </w:t>
            </w:r>
            <w:r w:rsidRPr="00B909EC">
              <w:rPr>
                <w:sz w:val="20"/>
              </w:rPr>
              <w:t>Desarrollo de plataforma TI para la producción, divulgación, acceso y uso de información estadística y espacial</w:t>
            </w:r>
          </w:p>
          <w:p w14:paraId="10A54F22" w14:textId="77777777" w:rsidR="00695D81" w:rsidRDefault="00695D81" w:rsidP="008D780D">
            <w:pPr>
              <w:pStyle w:val="NoSpacing"/>
              <w:rPr>
                <w:sz w:val="20"/>
              </w:rPr>
            </w:pPr>
          </w:p>
          <w:p w14:paraId="30D9747D" w14:textId="77777777" w:rsidR="00695D81" w:rsidRDefault="00695D81" w:rsidP="008D780D">
            <w:pPr>
              <w:pStyle w:val="NoSpacing"/>
              <w:rPr>
                <w:sz w:val="20"/>
              </w:rPr>
            </w:pPr>
            <w:r>
              <w:rPr>
                <w:sz w:val="20"/>
              </w:rPr>
              <w:t xml:space="preserve">R2. </w:t>
            </w:r>
            <w:r w:rsidRPr="00B909EC">
              <w:rPr>
                <w:sz w:val="20"/>
              </w:rPr>
              <w:t>Política pública para la generación, gestión y manejo de la información estadística y espacial</w:t>
            </w:r>
          </w:p>
          <w:p w14:paraId="2156AE89" w14:textId="77777777" w:rsidR="00695D81" w:rsidRDefault="00695D81" w:rsidP="008D780D">
            <w:pPr>
              <w:pStyle w:val="NoSpacing"/>
              <w:rPr>
                <w:sz w:val="20"/>
              </w:rPr>
            </w:pPr>
          </w:p>
          <w:p w14:paraId="1572906B" w14:textId="77777777" w:rsidR="00695D81" w:rsidRPr="006F0C9C" w:rsidRDefault="00695D81" w:rsidP="008D780D">
            <w:pPr>
              <w:pStyle w:val="NoSpacing"/>
              <w:rPr>
                <w:sz w:val="20"/>
              </w:rPr>
            </w:pPr>
            <w:r>
              <w:rPr>
                <w:sz w:val="20"/>
              </w:rPr>
              <w:t xml:space="preserve">R3. </w:t>
            </w:r>
            <w:r w:rsidRPr="00B909EC">
              <w:rPr>
                <w:sz w:val="20"/>
              </w:rPr>
              <w:t>Estrategia para estimular apropiación de conocimiento y uso de plataformas IDE en la toma de decisiones y propuesta de mejoras a los sistemas actuales.</w:t>
            </w:r>
          </w:p>
        </w:tc>
        <w:tc>
          <w:tcPr>
            <w:tcW w:w="2207" w:type="dxa"/>
            <w:vAlign w:val="center"/>
          </w:tcPr>
          <w:p w14:paraId="671B19C2" w14:textId="77777777" w:rsidR="00695D81" w:rsidRDefault="00695D81" w:rsidP="008D780D">
            <w:pPr>
              <w:pStyle w:val="NoSpacing"/>
              <w:rPr>
                <w:sz w:val="20"/>
              </w:rPr>
            </w:pPr>
            <w:r>
              <w:rPr>
                <w:sz w:val="20"/>
              </w:rPr>
              <w:t>% de integración del SIR y SIGDEHU en una única plataforma</w:t>
            </w:r>
          </w:p>
          <w:p w14:paraId="15B80CDC" w14:textId="77777777" w:rsidR="00695D81" w:rsidRDefault="00695D81" w:rsidP="008D780D">
            <w:pPr>
              <w:pStyle w:val="NoSpacing"/>
              <w:rPr>
                <w:sz w:val="20"/>
              </w:rPr>
            </w:pPr>
          </w:p>
          <w:p w14:paraId="50D1FE2E" w14:textId="77777777" w:rsidR="00695D81" w:rsidRDefault="00695D81" w:rsidP="008D780D">
            <w:pPr>
              <w:pStyle w:val="NoSpacing"/>
              <w:rPr>
                <w:sz w:val="20"/>
              </w:rPr>
            </w:pPr>
            <w:r>
              <w:rPr>
                <w:sz w:val="20"/>
              </w:rPr>
              <w:t>% de apropiación de la política para la generación, gestión y manejo de la información estadística y espacial</w:t>
            </w:r>
          </w:p>
          <w:p w14:paraId="231115A3" w14:textId="77777777" w:rsidR="00695D81" w:rsidRDefault="00695D81" w:rsidP="008D780D">
            <w:pPr>
              <w:pStyle w:val="NoSpacing"/>
              <w:rPr>
                <w:sz w:val="20"/>
              </w:rPr>
            </w:pPr>
          </w:p>
          <w:p w14:paraId="6177C968" w14:textId="77777777" w:rsidR="00695D81" w:rsidRPr="006F0C9C" w:rsidRDefault="00695D81" w:rsidP="008D780D">
            <w:pPr>
              <w:pStyle w:val="NoSpacing"/>
              <w:rPr>
                <w:sz w:val="20"/>
              </w:rPr>
            </w:pPr>
            <w:r>
              <w:rPr>
                <w:sz w:val="20"/>
              </w:rPr>
              <w:t># de usuarios que consultan la plataforma</w:t>
            </w:r>
          </w:p>
        </w:tc>
        <w:tc>
          <w:tcPr>
            <w:tcW w:w="2207" w:type="dxa"/>
            <w:vAlign w:val="center"/>
          </w:tcPr>
          <w:p w14:paraId="4B7687A7" w14:textId="77777777" w:rsidR="00695D81" w:rsidRDefault="00695D81" w:rsidP="008D780D">
            <w:pPr>
              <w:pStyle w:val="NoSpacing"/>
              <w:rPr>
                <w:sz w:val="20"/>
              </w:rPr>
            </w:pPr>
            <w:r>
              <w:rPr>
                <w:sz w:val="20"/>
              </w:rPr>
              <w:t>Informes de progreso.</w:t>
            </w:r>
          </w:p>
          <w:p w14:paraId="1D3EE896" w14:textId="77777777" w:rsidR="00695D81" w:rsidRDefault="00695D81" w:rsidP="008D780D">
            <w:pPr>
              <w:pStyle w:val="NoSpacing"/>
              <w:rPr>
                <w:sz w:val="20"/>
              </w:rPr>
            </w:pPr>
          </w:p>
          <w:p w14:paraId="116D90F2" w14:textId="77777777" w:rsidR="00695D81" w:rsidRPr="006F0C9C" w:rsidRDefault="00695D81" w:rsidP="008D780D">
            <w:pPr>
              <w:pStyle w:val="NoSpacing"/>
              <w:rPr>
                <w:sz w:val="20"/>
              </w:rPr>
            </w:pPr>
            <w:r>
              <w:rPr>
                <w:sz w:val="20"/>
              </w:rPr>
              <w:t>Publicaciones.</w:t>
            </w:r>
          </w:p>
        </w:tc>
        <w:tc>
          <w:tcPr>
            <w:tcW w:w="2207" w:type="dxa"/>
            <w:vAlign w:val="center"/>
          </w:tcPr>
          <w:p w14:paraId="335E4E36" w14:textId="77777777" w:rsidR="00695D81" w:rsidRDefault="00695D81" w:rsidP="008D780D">
            <w:pPr>
              <w:pStyle w:val="NoSpacing"/>
              <w:rPr>
                <w:sz w:val="20"/>
              </w:rPr>
            </w:pPr>
            <w:r>
              <w:rPr>
                <w:sz w:val="20"/>
              </w:rPr>
              <w:t>Portal de consulta para la toma de decisiones a nivel municipal y departamental</w:t>
            </w:r>
          </w:p>
          <w:p w14:paraId="43EB2D3B" w14:textId="77777777" w:rsidR="00695D81" w:rsidRDefault="00695D81" w:rsidP="008D780D">
            <w:pPr>
              <w:pStyle w:val="NoSpacing"/>
              <w:rPr>
                <w:sz w:val="20"/>
              </w:rPr>
            </w:pPr>
          </w:p>
          <w:p w14:paraId="30331271" w14:textId="77777777" w:rsidR="00695D81" w:rsidRPr="006F0C9C" w:rsidRDefault="00695D81" w:rsidP="008D780D">
            <w:pPr>
              <w:pStyle w:val="NoSpacing"/>
              <w:rPr>
                <w:sz w:val="20"/>
              </w:rPr>
            </w:pPr>
            <w:r>
              <w:rPr>
                <w:sz w:val="20"/>
              </w:rPr>
              <w:t xml:space="preserve">Alineamiento de la política </w:t>
            </w:r>
            <w:r w:rsidRPr="006C4C51">
              <w:rPr>
                <w:sz w:val="20"/>
              </w:rPr>
              <w:t>para la generación, gestión y manejo de la información estadística y espacial</w:t>
            </w:r>
            <w:r>
              <w:rPr>
                <w:sz w:val="20"/>
              </w:rPr>
              <w:t xml:space="preserve"> con las políticas departamentales.</w:t>
            </w:r>
          </w:p>
        </w:tc>
      </w:tr>
      <w:tr w:rsidR="00695D81" w:rsidRPr="006F0C9C" w14:paraId="4F74A898" w14:textId="77777777" w:rsidTr="008D780D">
        <w:trPr>
          <w:jc w:val="center"/>
        </w:trPr>
        <w:tc>
          <w:tcPr>
            <w:tcW w:w="2207" w:type="dxa"/>
            <w:vAlign w:val="center"/>
          </w:tcPr>
          <w:p w14:paraId="58B261EA" w14:textId="035C19B1" w:rsidR="00695D81" w:rsidRPr="006C4C51" w:rsidRDefault="00695D81" w:rsidP="008D780D">
            <w:pPr>
              <w:pStyle w:val="NoSpacing"/>
              <w:rPr>
                <w:b/>
                <w:sz w:val="20"/>
              </w:rPr>
            </w:pPr>
            <w:r w:rsidRPr="006C4C51">
              <w:rPr>
                <w:b/>
                <w:sz w:val="20"/>
              </w:rPr>
              <w:lastRenderedPageBreak/>
              <w:t>Actividades</w:t>
            </w:r>
          </w:p>
          <w:p w14:paraId="4E634511" w14:textId="77777777" w:rsidR="00695D81" w:rsidRDefault="00695D81" w:rsidP="008D780D">
            <w:pPr>
              <w:pStyle w:val="NoSpacing"/>
              <w:rPr>
                <w:sz w:val="20"/>
              </w:rPr>
            </w:pPr>
            <w:r>
              <w:rPr>
                <w:sz w:val="20"/>
              </w:rPr>
              <w:t>Para R1:</w:t>
            </w:r>
          </w:p>
          <w:p w14:paraId="515D8F11" w14:textId="63EC105F" w:rsidR="00695D81" w:rsidRDefault="00695D81" w:rsidP="008D780D">
            <w:pPr>
              <w:pStyle w:val="NoSpacing"/>
              <w:rPr>
                <w:sz w:val="20"/>
              </w:rPr>
            </w:pPr>
            <w:r>
              <w:rPr>
                <w:sz w:val="20"/>
              </w:rPr>
              <w:t xml:space="preserve">1.1. </w:t>
            </w:r>
            <w:r w:rsidR="0037752B" w:rsidRPr="0037752B">
              <w:rPr>
                <w:sz w:val="20"/>
              </w:rPr>
              <w:t>Desarrollo de software orientado a la web de una infraestructura de datos espaciales para la región</w:t>
            </w:r>
          </w:p>
          <w:p w14:paraId="0D465C9D" w14:textId="77777777" w:rsidR="00695D81" w:rsidRDefault="00695D81" w:rsidP="008D780D">
            <w:pPr>
              <w:pStyle w:val="NoSpacing"/>
              <w:rPr>
                <w:sz w:val="20"/>
              </w:rPr>
            </w:pPr>
          </w:p>
          <w:p w14:paraId="5F5BB9EA" w14:textId="167DE8D1" w:rsidR="00695D81" w:rsidRDefault="00695D81" w:rsidP="008D780D">
            <w:pPr>
              <w:pStyle w:val="NoSpacing"/>
              <w:rPr>
                <w:sz w:val="20"/>
              </w:rPr>
            </w:pPr>
            <w:r>
              <w:rPr>
                <w:sz w:val="20"/>
              </w:rPr>
              <w:t xml:space="preserve">1.2. </w:t>
            </w:r>
            <w:r w:rsidR="0037752B" w:rsidRPr="0037752B">
              <w:rPr>
                <w:sz w:val="20"/>
              </w:rPr>
              <w:t>Integración de sistemas de información actuales con la plataforma propuesta (aplicación de estrategias de normalización)</w:t>
            </w:r>
            <w:r w:rsidR="0037752B">
              <w:rPr>
                <w:sz w:val="20"/>
              </w:rPr>
              <w:t>.</w:t>
            </w:r>
          </w:p>
          <w:p w14:paraId="77595BC9" w14:textId="77777777" w:rsidR="0037752B" w:rsidRDefault="0037752B" w:rsidP="008D780D">
            <w:pPr>
              <w:pStyle w:val="NoSpacing"/>
              <w:rPr>
                <w:sz w:val="20"/>
              </w:rPr>
            </w:pPr>
          </w:p>
          <w:p w14:paraId="70BFC8E6" w14:textId="48CD274F" w:rsidR="0037752B" w:rsidRDefault="0037752B" w:rsidP="008D780D">
            <w:pPr>
              <w:pStyle w:val="NoSpacing"/>
              <w:rPr>
                <w:sz w:val="20"/>
              </w:rPr>
            </w:pPr>
            <w:r>
              <w:rPr>
                <w:sz w:val="20"/>
              </w:rPr>
              <w:t xml:space="preserve">1.3. </w:t>
            </w:r>
            <w:r w:rsidRPr="0037752B">
              <w:rPr>
                <w:sz w:val="20"/>
              </w:rPr>
              <w:t>Acceso a monitoreo gráfico y en tiempo real a todo tipo de usuario.</w:t>
            </w:r>
          </w:p>
          <w:p w14:paraId="5CF83FC4" w14:textId="77777777" w:rsidR="00695D81" w:rsidRDefault="00695D81" w:rsidP="008D780D">
            <w:pPr>
              <w:pStyle w:val="NoSpacing"/>
              <w:rPr>
                <w:sz w:val="20"/>
              </w:rPr>
            </w:pPr>
          </w:p>
          <w:p w14:paraId="3AB32269" w14:textId="77777777" w:rsidR="00695D81" w:rsidRDefault="00695D81" w:rsidP="008D780D">
            <w:pPr>
              <w:pStyle w:val="NoSpacing"/>
              <w:rPr>
                <w:sz w:val="20"/>
              </w:rPr>
            </w:pPr>
            <w:r>
              <w:rPr>
                <w:sz w:val="20"/>
              </w:rPr>
              <w:t>Para R2:</w:t>
            </w:r>
          </w:p>
          <w:p w14:paraId="053BF8AE" w14:textId="2AED336A" w:rsidR="00695D81" w:rsidRDefault="00695D81" w:rsidP="008D780D">
            <w:pPr>
              <w:pStyle w:val="NoSpacing"/>
              <w:rPr>
                <w:sz w:val="20"/>
              </w:rPr>
            </w:pPr>
            <w:r>
              <w:rPr>
                <w:sz w:val="20"/>
              </w:rPr>
              <w:t xml:space="preserve">2.1. </w:t>
            </w:r>
            <w:r w:rsidR="0037752B" w:rsidRPr="0037752B">
              <w:rPr>
                <w:sz w:val="20"/>
              </w:rPr>
              <w:t>Definición de protocolos y procedimientos para la generación, manejo y gestión de información estadística y espacial</w:t>
            </w:r>
          </w:p>
          <w:p w14:paraId="68BFD937" w14:textId="77777777" w:rsidR="00695D81" w:rsidRDefault="00695D81" w:rsidP="008D780D">
            <w:pPr>
              <w:pStyle w:val="NoSpacing"/>
              <w:rPr>
                <w:sz w:val="20"/>
              </w:rPr>
            </w:pPr>
          </w:p>
          <w:p w14:paraId="22FD010D" w14:textId="7121A21B" w:rsidR="00695D81" w:rsidRDefault="00695D81" w:rsidP="008D780D">
            <w:pPr>
              <w:pStyle w:val="NoSpacing"/>
              <w:rPr>
                <w:sz w:val="20"/>
              </w:rPr>
            </w:pPr>
            <w:r>
              <w:rPr>
                <w:sz w:val="20"/>
              </w:rPr>
              <w:t xml:space="preserve">2.2. </w:t>
            </w:r>
            <w:r w:rsidR="0037752B" w:rsidRPr="0037752B">
              <w:rPr>
                <w:sz w:val="20"/>
              </w:rPr>
              <w:t xml:space="preserve">Aplicación de estándares nacionales e internacionales para la </w:t>
            </w:r>
            <w:r w:rsidR="0037752B" w:rsidRPr="0037752B">
              <w:rPr>
                <w:sz w:val="20"/>
              </w:rPr>
              <w:lastRenderedPageBreak/>
              <w:t>normalización de información.</w:t>
            </w:r>
          </w:p>
          <w:p w14:paraId="5F1E230B" w14:textId="77777777" w:rsidR="00695D81" w:rsidRDefault="00695D81" w:rsidP="008D780D">
            <w:pPr>
              <w:pStyle w:val="NoSpacing"/>
              <w:rPr>
                <w:sz w:val="20"/>
              </w:rPr>
            </w:pPr>
          </w:p>
          <w:p w14:paraId="2233363D" w14:textId="77777777" w:rsidR="00695D81" w:rsidRDefault="00695D81" w:rsidP="008D780D">
            <w:pPr>
              <w:pStyle w:val="NoSpacing"/>
              <w:rPr>
                <w:sz w:val="20"/>
              </w:rPr>
            </w:pPr>
            <w:r>
              <w:rPr>
                <w:sz w:val="20"/>
              </w:rPr>
              <w:t>Para R3:</w:t>
            </w:r>
          </w:p>
          <w:p w14:paraId="2D1B175D" w14:textId="77777777" w:rsidR="00695D81" w:rsidRDefault="00695D81" w:rsidP="008D780D">
            <w:pPr>
              <w:pStyle w:val="NoSpacing"/>
              <w:rPr>
                <w:sz w:val="20"/>
              </w:rPr>
            </w:pPr>
            <w:r>
              <w:rPr>
                <w:sz w:val="20"/>
              </w:rPr>
              <w:t xml:space="preserve">3.1. </w:t>
            </w:r>
            <w:r w:rsidR="0037752B" w:rsidRPr="0037752B">
              <w:rPr>
                <w:sz w:val="20"/>
              </w:rPr>
              <w:t>Incentivar la investigación de nuevas estrategias que aporten conocimiento a las plataformas IDE desde la academia</w:t>
            </w:r>
            <w:r w:rsidR="0037752B">
              <w:rPr>
                <w:sz w:val="20"/>
              </w:rPr>
              <w:t>.</w:t>
            </w:r>
          </w:p>
          <w:p w14:paraId="7349209C" w14:textId="77777777" w:rsidR="0037752B" w:rsidRDefault="0037752B" w:rsidP="008D780D">
            <w:pPr>
              <w:pStyle w:val="NoSpacing"/>
              <w:rPr>
                <w:sz w:val="20"/>
              </w:rPr>
            </w:pPr>
          </w:p>
          <w:p w14:paraId="21B48273" w14:textId="2F9A8ADC" w:rsidR="0037752B" w:rsidRPr="006F0C9C" w:rsidRDefault="0037752B" w:rsidP="008D780D">
            <w:pPr>
              <w:pStyle w:val="NoSpacing"/>
              <w:rPr>
                <w:sz w:val="20"/>
              </w:rPr>
            </w:pPr>
            <w:r>
              <w:rPr>
                <w:sz w:val="20"/>
              </w:rPr>
              <w:t xml:space="preserve">3.2. </w:t>
            </w:r>
            <w:r w:rsidRPr="0037752B">
              <w:rPr>
                <w:sz w:val="20"/>
              </w:rPr>
              <w:t>Estimular el uso de la plataforma IDE por medio de la apropiación social a todo tipo de usuarios como iniciativa departamental</w:t>
            </w:r>
          </w:p>
        </w:tc>
        <w:tc>
          <w:tcPr>
            <w:tcW w:w="2207" w:type="dxa"/>
            <w:vAlign w:val="center"/>
          </w:tcPr>
          <w:p w14:paraId="24FD49C6" w14:textId="77777777" w:rsidR="00695D81" w:rsidRDefault="00695D81" w:rsidP="008D780D">
            <w:pPr>
              <w:pStyle w:val="NoSpacing"/>
              <w:rPr>
                <w:sz w:val="20"/>
              </w:rPr>
            </w:pPr>
            <w:r>
              <w:rPr>
                <w:sz w:val="20"/>
              </w:rPr>
              <w:lastRenderedPageBreak/>
              <w:t>% de sistemas de información integrados con la plataforma Web.</w:t>
            </w:r>
          </w:p>
          <w:p w14:paraId="2403FC29" w14:textId="77777777" w:rsidR="00695D81" w:rsidRDefault="00695D81" w:rsidP="008D780D">
            <w:pPr>
              <w:pStyle w:val="NoSpacing"/>
              <w:rPr>
                <w:sz w:val="20"/>
              </w:rPr>
            </w:pPr>
          </w:p>
          <w:p w14:paraId="47ED7275" w14:textId="77777777" w:rsidR="00695D81" w:rsidRDefault="00695D81" w:rsidP="008D780D">
            <w:pPr>
              <w:pStyle w:val="NoSpacing"/>
              <w:rPr>
                <w:sz w:val="20"/>
              </w:rPr>
            </w:pPr>
            <w:r>
              <w:rPr>
                <w:sz w:val="20"/>
              </w:rPr>
              <w:t>% de información normalizada frente a la información disponible.</w:t>
            </w:r>
          </w:p>
          <w:p w14:paraId="7B4CC9DE" w14:textId="77777777" w:rsidR="00695D81" w:rsidRDefault="00695D81" w:rsidP="008D780D">
            <w:pPr>
              <w:pStyle w:val="NoSpacing"/>
              <w:rPr>
                <w:sz w:val="20"/>
              </w:rPr>
            </w:pPr>
          </w:p>
          <w:p w14:paraId="4BE941E8" w14:textId="77777777" w:rsidR="00695D81" w:rsidRPr="006F0C9C" w:rsidRDefault="00695D81" w:rsidP="008D780D">
            <w:pPr>
              <w:pStyle w:val="NoSpacing"/>
              <w:rPr>
                <w:sz w:val="20"/>
              </w:rPr>
            </w:pPr>
            <w:r>
              <w:rPr>
                <w:sz w:val="20"/>
              </w:rPr>
              <w:t># de usuarios que consultan la plataforma</w:t>
            </w:r>
          </w:p>
        </w:tc>
        <w:tc>
          <w:tcPr>
            <w:tcW w:w="2207" w:type="dxa"/>
            <w:vAlign w:val="center"/>
          </w:tcPr>
          <w:p w14:paraId="4E924FA6" w14:textId="77777777" w:rsidR="00695D81" w:rsidRPr="006F0C9C" w:rsidRDefault="00695D81" w:rsidP="008D780D">
            <w:pPr>
              <w:pStyle w:val="NoSpacing"/>
              <w:rPr>
                <w:sz w:val="20"/>
              </w:rPr>
            </w:pPr>
            <w:r>
              <w:rPr>
                <w:sz w:val="20"/>
              </w:rPr>
              <w:t>Ejecución presupuestal</w:t>
            </w:r>
          </w:p>
        </w:tc>
        <w:tc>
          <w:tcPr>
            <w:tcW w:w="2207" w:type="dxa"/>
            <w:vAlign w:val="center"/>
          </w:tcPr>
          <w:p w14:paraId="5E06827F" w14:textId="50302238" w:rsidR="00695D81" w:rsidRDefault="00695D81" w:rsidP="008D780D">
            <w:pPr>
              <w:pStyle w:val="NoSpacing"/>
              <w:rPr>
                <w:sz w:val="20"/>
              </w:rPr>
            </w:pPr>
            <w:r>
              <w:rPr>
                <w:sz w:val="20"/>
              </w:rPr>
              <w:t xml:space="preserve">Sistema de Gestión de Riesgos integrado al </w:t>
            </w:r>
            <w:r w:rsidR="00CD3BDA">
              <w:rPr>
                <w:sz w:val="20"/>
              </w:rPr>
              <w:t>REDSIH</w:t>
            </w:r>
            <w:r>
              <w:rPr>
                <w:sz w:val="20"/>
              </w:rPr>
              <w:t>.</w:t>
            </w:r>
          </w:p>
          <w:p w14:paraId="3AC93142" w14:textId="77777777" w:rsidR="00695D81" w:rsidRDefault="00695D81" w:rsidP="008D780D">
            <w:pPr>
              <w:pStyle w:val="NoSpacing"/>
              <w:rPr>
                <w:sz w:val="20"/>
              </w:rPr>
            </w:pPr>
          </w:p>
          <w:p w14:paraId="537372C3" w14:textId="77777777" w:rsidR="00695D81" w:rsidRDefault="00695D81" w:rsidP="008D780D">
            <w:pPr>
              <w:pStyle w:val="NoSpacing"/>
              <w:rPr>
                <w:sz w:val="20"/>
              </w:rPr>
            </w:pPr>
            <w:r>
              <w:rPr>
                <w:sz w:val="20"/>
              </w:rPr>
              <w:t>Apropiación de política pública para la generación, gestión y manejo de la información estadística y espacial por vecinos del Departamento del Huila.</w:t>
            </w:r>
          </w:p>
          <w:p w14:paraId="0F068F1D" w14:textId="77777777" w:rsidR="00695D81" w:rsidRDefault="00695D81" w:rsidP="008D780D">
            <w:pPr>
              <w:pStyle w:val="NoSpacing"/>
              <w:rPr>
                <w:sz w:val="20"/>
              </w:rPr>
            </w:pPr>
          </w:p>
          <w:p w14:paraId="09AD1112" w14:textId="77777777" w:rsidR="00695D81" w:rsidRPr="006F0C9C" w:rsidRDefault="00695D81" w:rsidP="008D780D">
            <w:pPr>
              <w:pStyle w:val="NoSpacing"/>
              <w:rPr>
                <w:sz w:val="20"/>
              </w:rPr>
            </w:pPr>
            <w:r>
              <w:rPr>
                <w:sz w:val="20"/>
              </w:rPr>
              <w:t>Firma de convenios con universidades de la región para mejorar las funcionalidades del sistema actual.</w:t>
            </w:r>
          </w:p>
        </w:tc>
      </w:tr>
    </w:tbl>
    <w:p w14:paraId="0F24737F" w14:textId="77777777" w:rsidR="00A4231D" w:rsidRPr="00A4231D" w:rsidRDefault="00A4231D" w:rsidP="00A4231D">
      <w:pPr>
        <w:pStyle w:val="NoSpacing"/>
        <w:jc w:val="center"/>
        <w:rPr>
          <w:i/>
          <w:sz w:val="18"/>
        </w:rPr>
      </w:pPr>
      <w:r w:rsidRPr="001D3105">
        <w:rPr>
          <w:b/>
          <w:i/>
          <w:sz w:val="18"/>
        </w:rPr>
        <w:t>Fuente:</w:t>
      </w:r>
      <w:r w:rsidRPr="00A4231D">
        <w:rPr>
          <w:i/>
          <w:sz w:val="18"/>
        </w:rPr>
        <w:t xml:space="preserve"> Gobernación del Huila.</w:t>
      </w:r>
    </w:p>
    <w:p w14:paraId="1C190F87" w14:textId="77777777" w:rsidR="00695D81" w:rsidRDefault="00695D81" w:rsidP="00695D81">
      <w:pPr>
        <w:pStyle w:val="NoSpacing"/>
      </w:pPr>
    </w:p>
    <w:p w14:paraId="08757514" w14:textId="77777777" w:rsidR="00695D81" w:rsidRDefault="00695D81" w:rsidP="00695D81">
      <w:pPr>
        <w:pStyle w:val="NoSpacing"/>
      </w:pPr>
    </w:p>
    <w:p w14:paraId="1D193B3D" w14:textId="77777777" w:rsidR="00695D81" w:rsidRDefault="00695D81" w:rsidP="004708A8">
      <w:pPr>
        <w:pStyle w:val="Heading2"/>
      </w:pPr>
      <w:bookmarkStart w:id="3458" w:name="_Toc474075219"/>
      <w:bookmarkStart w:id="3459" w:name="_Toc500793589"/>
      <w:r>
        <w:t>Actividades propuestas</w:t>
      </w:r>
      <w:bookmarkEnd w:id="3458"/>
      <w:bookmarkEnd w:id="3459"/>
    </w:p>
    <w:p w14:paraId="6C0244C3" w14:textId="77777777" w:rsidR="00695D81" w:rsidRDefault="00695D81" w:rsidP="00695D81">
      <w:pPr>
        <w:pStyle w:val="NoSpacing"/>
      </w:pPr>
    </w:p>
    <w:p w14:paraId="2E14D01F" w14:textId="7711E72A" w:rsidR="00695D81" w:rsidRDefault="00695D81" w:rsidP="00695D81">
      <w:pPr>
        <w:pStyle w:val="NoSpacing"/>
      </w:pPr>
      <w:r>
        <w:t xml:space="preserve">Dentro del proceso de estructuración, establecimiento e implementación de la Infraestructura de Datos Espaciales Surcolombiana - </w:t>
      </w:r>
      <w:r w:rsidR="00CD3BDA">
        <w:t>REDSIH</w:t>
      </w:r>
      <w:r>
        <w:t xml:space="preserve"> -, se requiere realizar una serie de procesos coordinados y organizados bajo los objetivos específicos propuestos, para ir construyendo gradualmente y con bases firmes la infraestructura requerida. Las actividades antes mencionadas se relacionan a continuación:</w:t>
      </w:r>
    </w:p>
    <w:p w14:paraId="6F8102A9" w14:textId="77777777" w:rsidR="00695D81" w:rsidRDefault="00695D81" w:rsidP="00695D81">
      <w:pPr>
        <w:pStyle w:val="NoSpacing"/>
      </w:pPr>
    </w:p>
    <w:p w14:paraId="71883703" w14:textId="292779BF" w:rsidR="00695D81" w:rsidRDefault="008E133C" w:rsidP="00427E2F">
      <w:pPr>
        <w:pStyle w:val="NoSpacing"/>
        <w:numPr>
          <w:ilvl w:val="0"/>
          <w:numId w:val="31"/>
        </w:numPr>
      </w:pPr>
      <w:r>
        <w:t>Estructuración</w:t>
      </w:r>
      <w:r w:rsidRPr="007F3D5A">
        <w:t xml:space="preserve"> </w:t>
      </w:r>
      <w:r>
        <w:t>de una</w:t>
      </w:r>
      <w:r w:rsidRPr="007F3D5A">
        <w:t xml:space="preserve"> plataforma eficiente que integre la información estadística y espacial de la región Surcolombiana.</w:t>
      </w:r>
    </w:p>
    <w:p w14:paraId="11B366F4" w14:textId="4E710B47" w:rsidR="00695D81" w:rsidRDefault="00695D81" w:rsidP="00427E2F">
      <w:pPr>
        <w:pStyle w:val="NoSpacing"/>
        <w:numPr>
          <w:ilvl w:val="1"/>
          <w:numId w:val="32"/>
        </w:numPr>
      </w:pPr>
      <w:r w:rsidRPr="008E031A">
        <w:t xml:space="preserve">Desarrollo de software orientado a la </w:t>
      </w:r>
      <w:r w:rsidR="00F11C1E">
        <w:t>w</w:t>
      </w:r>
      <w:r w:rsidRPr="008E031A">
        <w:t>eb un sistema estadístico y espacial para la región.</w:t>
      </w:r>
    </w:p>
    <w:p w14:paraId="2A8151AB" w14:textId="5A2FD1F5" w:rsidR="00695D81" w:rsidRDefault="00695D81" w:rsidP="00427E2F">
      <w:pPr>
        <w:pStyle w:val="NoSpacing"/>
        <w:numPr>
          <w:ilvl w:val="2"/>
          <w:numId w:val="32"/>
        </w:numPr>
      </w:pPr>
      <w:r>
        <w:t xml:space="preserve">Identificación de los </w:t>
      </w:r>
      <w:r w:rsidR="00F11C1E">
        <w:t>a</w:t>
      </w:r>
      <w:r>
        <w:t xml:space="preserve">ctores </w:t>
      </w:r>
      <w:r w:rsidR="00F11C1E">
        <w:t>i</w:t>
      </w:r>
      <w:r>
        <w:t xml:space="preserve">nteresados en la conformación del </w:t>
      </w:r>
      <w:r w:rsidR="00CD3BDA">
        <w:t>REDSIH</w:t>
      </w:r>
      <w:r>
        <w:t>.</w:t>
      </w:r>
    </w:p>
    <w:p w14:paraId="3E26DB59" w14:textId="1C06B237" w:rsidR="00695D81" w:rsidRDefault="00695D81" w:rsidP="00427E2F">
      <w:pPr>
        <w:pStyle w:val="NoSpacing"/>
        <w:numPr>
          <w:ilvl w:val="2"/>
          <w:numId w:val="32"/>
        </w:numPr>
      </w:pPr>
      <w:r>
        <w:lastRenderedPageBreak/>
        <w:t xml:space="preserve">Establecimiento de un marco de cooperación entre productores y usuarios de información de la </w:t>
      </w:r>
      <w:r w:rsidR="00F11C1E">
        <w:t>r</w:t>
      </w:r>
      <w:r>
        <w:t xml:space="preserve">egión Surcolombiana a nivel </w:t>
      </w:r>
      <w:r w:rsidR="00F11C1E">
        <w:t>d</w:t>
      </w:r>
      <w:r>
        <w:t xml:space="preserve">epartamental y </w:t>
      </w:r>
      <w:r w:rsidR="00F11C1E">
        <w:t>r</w:t>
      </w:r>
      <w:r>
        <w:t>egional.</w:t>
      </w:r>
    </w:p>
    <w:p w14:paraId="73B9B115" w14:textId="078DFE40" w:rsidR="00695D81" w:rsidRDefault="00695D81" w:rsidP="00427E2F">
      <w:pPr>
        <w:pStyle w:val="NoSpacing"/>
        <w:numPr>
          <w:ilvl w:val="2"/>
          <w:numId w:val="32"/>
        </w:numPr>
      </w:pPr>
      <w:r>
        <w:t>Diagnóstico deta</w:t>
      </w:r>
      <w:r w:rsidR="00F11C1E">
        <w:t>llado de la situación actual de</w:t>
      </w:r>
      <w:r>
        <w:t xml:space="preserve">l </w:t>
      </w:r>
      <w:r w:rsidR="00F11C1E">
        <w:t>sistema</w:t>
      </w:r>
      <w:r>
        <w:t xml:space="preserve"> de </w:t>
      </w:r>
      <w:r w:rsidR="00F11C1E">
        <w:t>i</w:t>
      </w:r>
      <w:r>
        <w:t xml:space="preserve">nformación </w:t>
      </w:r>
      <w:r w:rsidR="00F11C1E">
        <w:t>regional</w:t>
      </w:r>
      <w:r>
        <w:t xml:space="preserve"> (SIR) y </w:t>
      </w:r>
      <w:r w:rsidR="00F11C1E">
        <w:t>sistema</w:t>
      </w:r>
      <w:r>
        <w:t xml:space="preserve"> de </w:t>
      </w:r>
      <w:r w:rsidR="00F11C1E">
        <w:t>i</w:t>
      </w:r>
      <w:r>
        <w:t xml:space="preserve">nformación </w:t>
      </w:r>
      <w:r w:rsidR="00F11C1E">
        <w:t>geográfico</w:t>
      </w:r>
      <w:r>
        <w:t xml:space="preserve"> (SIG) de cada Institución participante.</w:t>
      </w:r>
    </w:p>
    <w:p w14:paraId="35CB64F8" w14:textId="77777777" w:rsidR="00695D81" w:rsidRDefault="00695D81" w:rsidP="00427E2F">
      <w:pPr>
        <w:pStyle w:val="NoSpacing"/>
        <w:numPr>
          <w:ilvl w:val="3"/>
          <w:numId w:val="32"/>
        </w:numPr>
      </w:pPr>
      <w:r>
        <w:t>Inventario y el diagnóstico los componentes de hardware, software, conectividad, recurso humano, bases de datos, procesos y demás aspectos de su manejo actual.</w:t>
      </w:r>
    </w:p>
    <w:p w14:paraId="56ED5F20" w14:textId="529AC07D" w:rsidR="00695D81" w:rsidRDefault="00695D81" w:rsidP="00427E2F">
      <w:pPr>
        <w:pStyle w:val="NoSpacing"/>
        <w:numPr>
          <w:ilvl w:val="2"/>
          <w:numId w:val="32"/>
        </w:numPr>
      </w:pPr>
      <w:r>
        <w:t xml:space="preserve">Identificación de necesidades en materia de información </w:t>
      </w:r>
      <w:r w:rsidRPr="00617932">
        <w:t>estadística</w:t>
      </w:r>
      <w:r>
        <w:t xml:space="preserve"> y</w:t>
      </w:r>
      <w:r w:rsidR="004E6B09">
        <w:t xml:space="preserve"> </w:t>
      </w:r>
      <w:r w:rsidR="00CC7288">
        <w:t>espacial</w:t>
      </w:r>
      <w:r>
        <w:t>.</w:t>
      </w:r>
    </w:p>
    <w:p w14:paraId="6B673114" w14:textId="77777777" w:rsidR="00695D81" w:rsidRDefault="00695D81" w:rsidP="00427E2F">
      <w:pPr>
        <w:pStyle w:val="NoSpacing"/>
        <w:numPr>
          <w:ilvl w:val="2"/>
          <w:numId w:val="32"/>
        </w:numPr>
      </w:pPr>
      <w:r>
        <w:t>Realización de los inventarios de información institucionales.</w:t>
      </w:r>
    </w:p>
    <w:p w14:paraId="45B8EE5F" w14:textId="4C91DDD8" w:rsidR="004E6B09" w:rsidRDefault="004E6B09" w:rsidP="00427E2F">
      <w:pPr>
        <w:pStyle w:val="NoSpacing"/>
        <w:numPr>
          <w:ilvl w:val="2"/>
          <w:numId w:val="32"/>
        </w:numPr>
      </w:pPr>
      <w:r w:rsidRPr="004E6B09">
        <w:t>Análisis, diseño e implementación de actualización para SIR</w:t>
      </w:r>
      <w:r>
        <w:t>.</w:t>
      </w:r>
    </w:p>
    <w:p w14:paraId="4B7B1999" w14:textId="3488B2E2" w:rsidR="004E6B09" w:rsidRDefault="004E6B09" w:rsidP="00427E2F">
      <w:pPr>
        <w:pStyle w:val="NoSpacing"/>
        <w:numPr>
          <w:ilvl w:val="2"/>
          <w:numId w:val="32"/>
        </w:numPr>
      </w:pPr>
      <w:r w:rsidRPr="004E6B09">
        <w:t>Análisis, diseño e implementación de actualización para SIGDEHU</w:t>
      </w:r>
      <w:r>
        <w:t>.</w:t>
      </w:r>
    </w:p>
    <w:p w14:paraId="70D2C007" w14:textId="2C329282" w:rsidR="00695D81" w:rsidRDefault="004E6B09" w:rsidP="00427E2F">
      <w:pPr>
        <w:pStyle w:val="NoSpacing"/>
        <w:numPr>
          <w:ilvl w:val="2"/>
          <w:numId w:val="32"/>
        </w:numPr>
      </w:pPr>
      <w:r w:rsidRPr="004E6B09">
        <w:t>Diseño e implementación de estrategia de visualización de información estadística y espacial.</w:t>
      </w:r>
    </w:p>
    <w:p w14:paraId="601DBECF" w14:textId="6574A179" w:rsidR="00695D81" w:rsidRDefault="004E6B09" w:rsidP="00427E2F">
      <w:pPr>
        <w:pStyle w:val="NoSpacing"/>
        <w:numPr>
          <w:ilvl w:val="2"/>
          <w:numId w:val="32"/>
        </w:numPr>
      </w:pPr>
      <w:r w:rsidRPr="004E6B09">
        <w:t xml:space="preserve">Diseño e implementación del portal </w:t>
      </w:r>
      <w:r w:rsidR="00F11C1E">
        <w:t>w</w:t>
      </w:r>
      <w:r w:rsidRPr="004E6B09">
        <w:t xml:space="preserve">eb de divulgación </w:t>
      </w:r>
      <w:r w:rsidR="00CD3BDA">
        <w:t>REDSIH</w:t>
      </w:r>
      <w:r w:rsidRPr="004E6B09">
        <w:t>.</w:t>
      </w:r>
    </w:p>
    <w:p w14:paraId="702DE52F" w14:textId="0D8F9053" w:rsidR="00695D81" w:rsidRDefault="004E6B09" w:rsidP="00427E2F">
      <w:pPr>
        <w:pStyle w:val="NoSpacing"/>
        <w:numPr>
          <w:ilvl w:val="2"/>
          <w:numId w:val="32"/>
        </w:numPr>
      </w:pPr>
      <w:r w:rsidRPr="004E6B09">
        <w:t>Integración de sistemas de información actuales con la plataforma propuesta (aplicación de estrategias de normalización).</w:t>
      </w:r>
    </w:p>
    <w:p w14:paraId="57A081DD" w14:textId="00D85441" w:rsidR="004E6B09" w:rsidRDefault="004E6B09" w:rsidP="00427E2F">
      <w:pPr>
        <w:pStyle w:val="NoSpacing"/>
        <w:numPr>
          <w:ilvl w:val="2"/>
          <w:numId w:val="32"/>
        </w:numPr>
      </w:pPr>
      <w:r w:rsidRPr="004E6B09">
        <w:t>Pruebas en plataforma integrada y puesta en producción</w:t>
      </w:r>
      <w:r>
        <w:t>.</w:t>
      </w:r>
    </w:p>
    <w:p w14:paraId="2BBE420C" w14:textId="3427F072" w:rsidR="00695D81" w:rsidRDefault="004E6B09" w:rsidP="00427E2F">
      <w:pPr>
        <w:pStyle w:val="NoSpacing"/>
        <w:numPr>
          <w:ilvl w:val="1"/>
          <w:numId w:val="32"/>
        </w:numPr>
      </w:pPr>
      <w:r w:rsidRPr="004E6B09">
        <w:t>Estandarización de la información estadística y espacial.</w:t>
      </w:r>
    </w:p>
    <w:p w14:paraId="3CF89782" w14:textId="77777777" w:rsidR="00695D81" w:rsidRDefault="00695D81" w:rsidP="00427E2F">
      <w:pPr>
        <w:pStyle w:val="NoSpacing"/>
        <w:numPr>
          <w:ilvl w:val="2"/>
          <w:numId w:val="32"/>
        </w:numPr>
      </w:pPr>
      <w:r w:rsidRPr="00C10A34">
        <w:t>Estandarización y certificación en calidad de la recopilación, manejo y difusión de los datos estadísticos fundamentales.</w:t>
      </w:r>
    </w:p>
    <w:p w14:paraId="27D92534" w14:textId="79920692" w:rsidR="00695D81" w:rsidRDefault="00695D81" w:rsidP="00427E2F">
      <w:pPr>
        <w:pStyle w:val="NoSpacing"/>
        <w:numPr>
          <w:ilvl w:val="2"/>
          <w:numId w:val="32"/>
        </w:numPr>
      </w:pPr>
      <w:r>
        <w:t xml:space="preserve">Recopilación, evaluación y adopción de estándares de información </w:t>
      </w:r>
      <w:r w:rsidR="00CC7288">
        <w:t>espacial</w:t>
      </w:r>
      <w:r>
        <w:t xml:space="preserve"> y construcción de propuesta </w:t>
      </w:r>
      <w:r w:rsidR="004E6B09">
        <w:t>para su</w:t>
      </w:r>
      <w:r>
        <w:t xml:space="preserve"> evaluación.</w:t>
      </w:r>
    </w:p>
    <w:p w14:paraId="50750099" w14:textId="68498BB2" w:rsidR="00695D81" w:rsidRDefault="00695D81" w:rsidP="00427E2F">
      <w:pPr>
        <w:pStyle w:val="NoSpacing"/>
        <w:numPr>
          <w:ilvl w:val="2"/>
          <w:numId w:val="32"/>
        </w:numPr>
      </w:pPr>
      <w:r>
        <w:lastRenderedPageBreak/>
        <w:t xml:space="preserve">Definición y construcción del modelo de datos y catálogo de objetos, estructura de la base de datos </w:t>
      </w:r>
      <w:r w:rsidR="004E6B09">
        <w:t>e</w:t>
      </w:r>
      <w:r w:rsidR="00CC7288">
        <w:t>spacial</w:t>
      </w:r>
      <w:r>
        <w:t xml:space="preserve"> y metadatos, informes de gestión, etc.</w:t>
      </w:r>
    </w:p>
    <w:p w14:paraId="33A4DD14" w14:textId="55D51776" w:rsidR="00695D81" w:rsidRPr="00CC5E13" w:rsidRDefault="007F10E7" w:rsidP="00427E2F">
      <w:pPr>
        <w:pStyle w:val="ListParagraph"/>
        <w:numPr>
          <w:ilvl w:val="2"/>
          <w:numId w:val="32"/>
        </w:numPr>
        <w:spacing w:after="0" w:line="240" w:lineRule="auto"/>
      </w:pPr>
      <w:r w:rsidRPr="00A510B0">
        <w:rPr>
          <w:color w:val="000000"/>
        </w:rPr>
        <w:t>Construcción y consolidación de la estru</w:t>
      </w:r>
      <w:r>
        <w:rPr>
          <w:color w:val="000000"/>
        </w:rPr>
        <w:t>ctura para los metadatos del com</w:t>
      </w:r>
      <w:r w:rsidRPr="00A510B0">
        <w:rPr>
          <w:color w:val="000000"/>
        </w:rPr>
        <w:t>pon</w:t>
      </w:r>
      <w:r>
        <w:rPr>
          <w:color w:val="000000"/>
        </w:rPr>
        <w:t>ente geográfico y de servicios, y</w:t>
      </w:r>
      <w:r w:rsidRPr="00A510B0">
        <w:rPr>
          <w:color w:val="000000"/>
        </w:rPr>
        <w:t xml:space="preserve"> documentación de los datos estadísticos fundamentales.</w:t>
      </w:r>
    </w:p>
    <w:p w14:paraId="56C20688" w14:textId="1654ADAA" w:rsidR="00695D81" w:rsidRDefault="00695D81" w:rsidP="00427E2F">
      <w:pPr>
        <w:pStyle w:val="NoSpacing"/>
        <w:numPr>
          <w:ilvl w:val="2"/>
          <w:numId w:val="32"/>
        </w:numPr>
      </w:pPr>
      <w:r>
        <w:t xml:space="preserve">Construcción de las bases de datos </w:t>
      </w:r>
      <w:r w:rsidR="007F10E7">
        <w:t>para información espacial</w:t>
      </w:r>
      <w:r>
        <w:t xml:space="preserve"> e incorporación de los datos estadísticos fundamentales.</w:t>
      </w:r>
    </w:p>
    <w:p w14:paraId="0B5602D4" w14:textId="7695C94D" w:rsidR="004E6B09" w:rsidRDefault="004E6B09" w:rsidP="00427E2F">
      <w:pPr>
        <w:pStyle w:val="NoSpacing"/>
        <w:numPr>
          <w:ilvl w:val="1"/>
          <w:numId w:val="32"/>
        </w:numPr>
      </w:pPr>
      <w:r w:rsidRPr="004E6B09">
        <w:t>Adquisición de software, equipos y talento humano.</w:t>
      </w:r>
    </w:p>
    <w:p w14:paraId="6B588F53" w14:textId="66322151" w:rsidR="004E6B09" w:rsidRDefault="004E6B09" w:rsidP="00427E2F">
      <w:pPr>
        <w:pStyle w:val="NoSpacing"/>
        <w:numPr>
          <w:ilvl w:val="2"/>
          <w:numId w:val="32"/>
        </w:numPr>
      </w:pPr>
      <w:r w:rsidRPr="004E6B09">
        <w:t>Anális</w:t>
      </w:r>
      <w:r>
        <w:t>is de necesidades de hardware, s</w:t>
      </w:r>
      <w:r w:rsidRPr="004E6B09">
        <w:t>oftware</w:t>
      </w:r>
      <w:r>
        <w:t xml:space="preserve"> y talento humano.</w:t>
      </w:r>
    </w:p>
    <w:p w14:paraId="2C351F95" w14:textId="284FA246" w:rsidR="004E6B09" w:rsidDel="00C81C11" w:rsidRDefault="004E6B09" w:rsidP="00427E2F">
      <w:pPr>
        <w:pStyle w:val="NoSpacing"/>
        <w:numPr>
          <w:ilvl w:val="2"/>
          <w:numId w:val="32"/>
        </w:numPr>
        <w:rPr>
          <w:del w:id="3460" w:author="Juan Manuel Velásquez Isaza" w:date="2017-06-04T23:50:00Z"/>
        </w:rPr>
      </w:pPr>
      <w:del w:id="3461" w:author="Juan Manuel Velásquez Isaza" w:date="2017-06-04T23:50:00Z">
        <w:r w:rsidRPr="004E6B09" w:rsidDel="00C81C11">
          <w:delText>Redacción de términos de referencia p</w:delText>
        </w:r>
        <w:r w:rsidDel="00C81C11">
          <w:delText>ara la adquisición de hardware,</w:delText>
        </w:r>
        <w:r w:rsidRPr="004E6B09" w:rsidDel="00C81C11">
          <w:delText xml:space="preserve"> software</w:delText>
        </w:r>
        <w:r w:rsidDel="00C81C11">
          <w:delText xml:space="preserve"> y talento humano</w:delText>
        </w:r>
        <w:r w:rsidRPr="004E6B09" w:rsidDel="00C81C11">
          <w:delText xml:space="preserve"> necesario para el proyecto.</w:delText>
        </w:r>
      </w:del>
    </w:p>
    <w:p w14:paraId="4C487E94" w14:textId="3845B99E" w:rsidR="004E6B09" w:rsidDel="00C81C11" w:rsidRDefault="004E6B09" w:rsidP="00427E2F">
      <w:pPr>
        <w:pStyle w:val="NoSpacing"/>
        <w:numPr>
          <w:ilvl w:val="2"/>
          <w:numId w:val="32"/>
        </w:numPr>
        <w:rPr>
          <w:del w:id="3462" w:author="Juan Manuel Velásquez Isaza" w:date="2017-06-04T23:50:00Z"/>
        </w:rPr>
      </w:pPr>
      <w:del w:id="3463" w:author="Juan Manuel Velásquez Isaza" w:date="2017-06-04T23:50:00Z">
        <w:r w:rsidRPr="004E6B09" w:rsidDel="00C81C11">
          <w:delText>Proceso de licitación de términos de referencia.</w:delText>
        </w:r>
      </w:del>
    </w:p>
    <w:p w14:paraId="3F733B55" w14:textId="13EEB3DE" w:rsidR="004E6B09" w:rsidDel="00C81C11" w:rsidRDefault="004E6B09" w:rsidP="00427E2F">
      <w:pPr>
        <w:pStyle w:val="NoSpacing"/>
        <w:numPr>
          <w:ilvl w:val="2"/>
          <w:numId w:val="32"/>
        </w:numPr>
        <w:rPr>
          <w:del w:id="3464" w:author="Juan Manuel Velásquez Isaza" w:date="2017-06-04T23:50:00Z"/>
        </w:rPr>
      </w:pPr>
      <w:del w:id="3465" w:author="Juan Manuel Velásquez Isaza" w:date="2017-06-04T23:50:00Z">
        <w:r w:rsidRPr="004E6B09" w:rsidDel="00C81C11">
          <w:delText>Selección de proveedor(es) de hardware y software necesario.</w:delText>
        </w:r>
      </w:del>
    </w:p>
    <w:p w14:paraId="3A2D1F83" w14:textId="0FF3635A" w:rsidR="004E6B09" w:rsidDel="00C81C11" w:rsidRDefault="004E6B09" w:rsidP="00427E2F">
      <w:pPr>
        <w:pStyle w:val="NoSpacing"/>
        <w:numPr>
          <w:ilvl w:val="2"/>
          <w:numId w:val="32"/>
        </w:numPr>
        <w:rPr>
          <w:del w:id="3466" w:author="Juan Manuel Velásquez Isaza" w:date="2017-06-04T23:50:00Z"/>
        </w:rPr>
      </w:pPr>
      <w:del w:id="3467" w:author="Juan Manuel Velásquez Isaza" w:date="2017-06-04T23:50:00Z">
        <w:r w:rsidRPr="004E6B09" w:rsidDel="00C81C11">
          <w:delText>Proceso de contratación de personal que cumpla con perfiles requeridos para el proyecto.</w:delText>
        </w:r>
      </w:del>
    </w:p>
    <w:p w14:paraId="143DE64D" w14:textId="6D870AE2" w:rsidR="0024763F" w:rsidDel="00C81C11" w:rsidRDefault="0024763F" w:rsidP="00427E2F">
      <w:pPr>
        <w:pStyle w:val="NoSpacing"/>
        <w:numPr>
          <w:ilvl w:val="3"/>
          <w:numId w:val="32"/>
        </w:numPr>
        <w:rPr>
          <w:del w:id="3468" w:author="Juan Manuel Velásquez Isaza" w:date="2017-06-04T23:50:00Z"/>
        </w:rPr>
      </w:pPr>
      <w:del w:id="3469" w:author="Juan Manuel Velásquez Isaza" w:date="2017-06-04T23:50:00Z">
        <w:r w:rsidRPr="0024763F" w:rsidDel="00C81C11">
          <w:delText>Prueba de conocimientos.</w:delText>
        </w:r>
      </w:del>
    </w:p>
    <w:p w14:paraId="6DA7ACBC" w14:textId="136890F5" w:rsidR="0024763F" w:rsidDel="00C81C11" w:rsidRDefault="0024763F" w:rsidP="00427E2F">
      <w:pPr>
        <w:pStyle w:val="NoSpacing"/>
        <w:numPr>
          <w:ilvl w:val="3"/>
          <w:numId w:val="32"/>
        </w:numPr>
        <w:rPr>
          <w:del w:id="3470" w:author="Juan Manuel Velásquez Isaza" w:date="2017-06-04T23:50:00Z"/>
        </w:rPr>
      </w:pPr>
      <w:del w:id="3471" w:author="Juan Manuel Velásquez Isaza" w:date="2017-06-04T23:50:00Z">
        <w:r w:rsidRPr="0024763F" w:rsidDel="00C81C11">
          <w:delText>Entrevista de candidatos.</w:delText>
        </w:r>
      </w:del>
    </w:p>
    <w:p w14:paraId="24850D62" w14:textId="3120D364" w:rsidR="0024763F" w:rsidDel="00C81C11" w:rsidRDefault="0024763F" w:rsidP="00427E2F">
      <w:pPr>
        <w:pStyle w:val="NoSpacing"/>
        <w:numPr>
          <w:ilvl w:val="3"/>
          <w:numId w:val="32"/>
        </w:numPr>
        <w:rPr>
          <w:del w:id="3472" w:author="Juan Manuel Velásquez Isaza" w:date="2017-06-04T23:50:00Z"/>
        </w:rPr>
      </w:pPr>
      <w:del w:id="3473" w:author="Juan Manuel Velásquez Isaza" w:date="2017-06-04T23:50:00Z">
        <w:r w:rsidRPr="0024763F" w:rsidDel="00C81C11">
          <w:delText>Selección de personal idóneo.</w:delText>
        </w:r>
      </w:del>
    </w:p>
    <w:p w14:paraId="28FD7437" w14:textId="50A07661" w:rsidR="0024763F" w:rsidDel="00C81C11" w:rsidRDefault="0024763F" w:rsidP="00427E2F">
      <w:pPr>
        <w:pStyle w:val="NoSpacing"/>
        <w:numPr>
          <w:ilvl w:val="3"/>
          <w:numId w:val="32"/>
        </w:numPr>
        <w:rPr>
          <w:del w:id="3474" w:author="Juan Manuel Velásquez Isaza" w:date="2017-06-04T23:50:00Z"/>
        </w:rPr>
      </w:pPr>
      <w:del w:id="3475" w:author="Juan Manuel Velásquez Isaza" w:date="2017-06-04T23:50:00Z">
        <w:r w:rsidRPr="0024763F" w:rsidDel="00C81C11">
          <w:delText>Contratación.</w:delText>
        </w:r>
      </w:del>
    </w:p>
    <w:p w14:paraId="1CE3956A" w14:textId="55EBD5A0" w:rsidR="0024763F" w:rsidDel="00C81C11" w:rsidRDefault="0024763F" w:rsidP="00427E2F">
      <w:pPr>
        <w:pStyle w:val="NoSpacing"/>
        <w:numPr>
          <w:ilvl w:val="2"/>
          <w:numId w:val="32"/>
        </w:numPr>
        <w:rPr>
          <w:del w:id="3476" w:author="Juan Manuel Velásquez Isaza" w:date="2017-06-04T23:50:00Z"/>
        </w:rPr>
      </w:pPr>
      <w:del w:id="3477" w:author="Juan Manuel Velásquez Isaza" w:date="2017-06-04T23:50:00Z">
        <w:r w:rsidRPr="0024763F" w:rsidDel="00C81C11">
          <w:delText>Generación de contrato de compra de hardware y software para el proyecto</w:delText>
        </w:r>
        <w:r w:rsidDel="00C81C11">
          <w:delText>.</w:delText>
        </w:r>
      </w:del>
    </w:p>
    <w:p w14:paraId="2B936265" w14:textId="0002C6F4" w:rsidR="0024763F" w:rsidRDefault="0024763F" w:rsidP="00427E2F">
      <w:pPr>
        <w:pStyle w:val="NoSpacing"/>
        <w:numPr>
          <w:ilvl w:val="2"/>
          <w:numId w:val="32"/>
        </w:numPr>
      </w:pPr>
      <w:r w:rsidRPr="0024763F">
        <w:t>Adecuación de infraestructura física para equipos adquiridos.</w:t>
      </w:r>
    </w:p>
    <w:p w14:paraId="05971FD6" w14:textId="5EE8C73C" w:rsidR="0024763F" w:rsidRDefault="0024763F" w:rsidP="00427E2F">
      <w:pPr>
        <w:pStyle w:val="NoSpacing"/>
        <w:numPr>
          <w:ilvl w:val="2"/>
          <w:numId w:val="32"/>
        </w:numPr>
      </w:pPr>
      <w:r w:rsidRPr="0024763F">
        <w:t>Puesta en operación de centro de datos</w:t>
      </w:r>
      <w:r>
        <w:t>.</w:t>
      </w:r>
    </w:p>
    <w:p w14:paraId="035DEBE5" w14:textId="7306A5CB" w:rsidR="00F11C1E" w:rsidRDefault="00F11C1E" w:rsidP="00427E2F">
      <w:pPr>
        <w:pStyle w:val="NoSpacing"/>
        <w:numPr>
          <w:ilvl w:val="1"/>
          <w:numId w:val="32"/>
        </w:numPr>
      </w:pPr>
      <w:r w:rsidRPr="00694502">
        <w:t xml:space="preserve">Capacitar a funcionarios que harán uso de </w:t>
      </w:r>
      <w:r w:rsidR="00CD3BDA">
        <w:t>REDSIH</w:t>
      </w:r>
      <w:r w:rsidRPr="00694502">
        <w:t xml:space="preserve"> en sus actividades diarias</w:t>
      </w:r>
      <w:r>
        <w:t>.</w:t>
      </w:r>
    </w:p>
    <w:p w14:paraId="452F5FC5" w14:textId="77777777" w:rsidR="00F11C1E" w:rsidRDefault="00F11C1E" w:rsidP="00427E2F">
      <w:pPr>
        <w:pStyle w:val="NoSpacing"/>
        <w:numPr>
          <w:ilvl w:val="2"/>
          <w:numId w:val="32"/>
        </w:numPr>
      </w:pPr>
      <w:r w:rsidRPr="00694502">
        <w:t>Generar material de difusión de uso de la plataforma</w:t>
      </w:r>
      <w:r>
        <w:t>.</w:t>
      </w:r>
    </w:p>
    <w:p w14:paraId="4579EF85" w14:textId="77777777" w:rsidR="00F11C1E" w:rsidRDefault="00F11C1E" w:rsidP="00427E2F">
      <w:pPr>
        <w:pStyle w:val="NoSpacing"/>
        <w:numPr>
          <w:ilvl w:val="2"/>
          <w:numId w:val="32"/>
        </w:numPr>
      </w:pPr>
      <w:r w:rsidRPr="00694502">
        <w:t>Generar talleres de capacitación para los funcionarios que harán uso de la plataforma</w:t>
      </w:r>
      <w:r>
        <w:t>.</w:t>
      </w:r>
    </w:p>
    <w:p w14:paraId="71E68AD1" w14:textId="3D4F3A21" w:rsidR="00F11C1E" w:rsidRDefault="00F11C1E" w:rsidP="00427E2F">
      <w:pPr>
        <w:pStyle w:val="NoSpacing"/>
        <w:numPr>
          <w:ilvl w:val="2"/>
          <w:numId w:val="32"/>
        </w:numPr>
      </w:pPr>
      <w:r w:rsidRPr="00694502">
        <w:lastRenderedPageBreak/>
        <w:t xml:space="preserve">Capacitación de funcionarios que interaccionan con </w:t>
      </w:r>
      <w:r w:rsidR="00CD3BDA">
        <w:t>REDSIH</w:t>
      </w:r>
    </w:p>
    <w:p w14:paraId="6C816712" w14:textId="77777777" w:rsidR="00695D81" w:rsidRDefault="00695D81" w:rsidP="00695D81">
      <w:pPr>
        <w:pStyle w:val="NoSpacing"/>
      </w:pPr>
    </w:p>
    <w:p w14:paraId="3B5C0B4F" w14:textId="1B7719B0" w:rsidR="00695D81" w:rsidRDefault="008E133C" w:rsidP="00427E2F">
      <w:pPr>
        <w:pStyle w:val="NoSpacing"/>
        <w:numPr>
          <w:ilvl w:val="0"/>
          <w:numId w:val="31"/>
        </w:numPr>
      </w:pPr>
      <w:r>
        <w:t>Democratización</w:t>
      </w:r>
      <w:r w:rsidRPr="007F3D5A">
        <w:t xml:space="preserve"> </w:t>
      </w:r>
      <w:r>
        <w:t>d</w:t>
      </w:r>
      <w:r w:rsidRPr="007F3D5A">
        <w:t>el acceso a la información por parte de la ciudadanía, gremios y asociaciones representativas de la sociedad, en el marco de una estrategia de gobierno en línea.</w:t>
      </w:r>
    </w:p>
    <w:p w14:paraId="552AB395" w14:textId="77777777" w:rsidR="00695D81" w:rsidRDefault="00695D81" w:rsidP="00427E2F">
      <w:pPr>
        <w:pStyle w:val="NoSpacing"/>
        <w:numPr>
          <w:ilvl w:val="1"/>
          <w:numId w:val="33"/>
        </w:numPr>
      </w:pPr>
      <w:r w:rsidRPr="00A877DD">
        <w:t>Aplicación de estándares nacionales e internacionales para la normalización de información.</w:t>
      </w:r>
    </w:p>
    <w:p w14:paraId="62384BD2" w14:textId="77777777" w:rsidR="00695D81" w:rsidRDefault="00695D81" w:rsidP="00427E2F">
      <w:pPr>
        <w:pStyle w:val="NoSpacing"/>
        <w:numPr>
          <w:ilvl w:val="2"/>
          <w:numId w:val="33"/>
        </w:numPr>
      </w:pPr>
      <w:r>
        <w:t>Estudio de estándares naciones para la normalización de información.</w:t>
      </w:r>
    </w:p>
    <w:p w14:paraId="24C19853" w14:textId="77777777" w:rsidR="00695D81" w:rsidRDefault="00695D81" w:rsidP="00427E2F">
      <w:pPr>
        <w:pStyle w:val="NoSpacing"/>
        <w:numPr>
          <w:ilvl w:val="2"/>
          <w:numId w:val="33"/>
        </w:numPr>
      </w:pPr>
      <w:r>
        <w:t>Estudio de estándares internacionales para la normalización de información.</w:t>
      </w:r>
    </w:p>
    <w:p w14:paraId="31FD643F" w14:textId="77777777" w:rsidR="00695D81" w:rsidRDefault="00695D81" w:rsidP="00427E2F">
      <w:pPr>
        <w:pStyle w:val="NoSpacing"/>
        <w:numPr>
          <w:ilvl w:val="2"/>
          <w:numId w:val="33"/>
        </w:numPr>
      </w:pPr>
      <w:r>
        <w:t>Estudio comparativo de estandarización nacional e internacional.</w:t>
      </w:r>
    </w:p>
    <w:p w14:paraId="60FB9249" w14:textId="77777777" w:rsidR="00695D81" w:rsidRDefault="00695D81" w:rsidP="00427E2F">
      <w:pPr>
        <w:pStyle w:val="NoSpacing"/>
        <w:numPr>
          <w:ilvl w:val="2"/>
          <w:numId w:val="33"/>
        </w:numPr>
      </w:pPr>
      <w:r>
        <w:t>Definición de criterios validados para la estandarización de información.</w:t>
      </w:r>
    </w:p>
    <w:p w14:paraId="2E27ECB6" w14:textId="77777777" w:rsidR="00695D81" w:rsidRDefault="00695D81" w:rsidP="00427E2F">
      <w:pPr>
        <w:pStyle w:val="NoSpacing"/>
        <w:numPr>
          <w:ilvl w:val="2"/>
          <w:numId w:val="33"/>
        </w:numPr>
      </w:pPr>
      <w:r>
        <w:t>Generación de documento de resultados de estudio comparativo y criterios identificados.</w:t>
      </w:r>
    </w:p>
    <w:p w14:paraId="4CB0D510" w14:textId="0E886474" w:rsidR="00695D81" w:rsidRDefault="00695D81" w:rsidP="00427E2F">
      <w:pPr>
        <w:pStyle w:val="NoSpacing"/>
        <w:numPr>
          <w:ilvl w:val="2"/>
          <w:numId w:val="33"/>
        </w:numPr>
      </w:pPr>
      <w:r>
        <w:t>Generar propuesta para la estandarización de información estadística y geo</w:t>
      </w:r>
      <w:r w:rsidR="00CC7288">
        <w:t>espacial</w:t>
      </w:r>
      <w:r>
        <w:t xml:space="preserve"> en el Departamento del Huila.</w:t>
      </w:r>
    </w:p>
    <w:p w14:paraId="36EAA393" w14:textId="3517DEC7" w:rsidR="00695D81" w:rsidRDefault="00695D81" w:rsidP="00427E2F">
      <w:pPr>
        <w:pStyle w:val="NoSpacing"/>
        <w:numPr>
          <w:ilvl w:val="1"/>
          <w:numId w:val="33"/>
        </w:numPr>
      </w:pPr>
      <w:r w:rsidRPr="00A877DD">
        <w:t xml:space="preserve">Definición de protocolos y procedimientos para la generación, manejo y gestión de información </w:t>
      </w:r>
      <w:r w:rsidRPr="00617932">
        <w:t>estadística</w:t>
      </w:r>
      <w:r>
        <w:t xml:space="preserve"> y</w:t>
      </w:r>
      <w:r w:rsidR="0024763F">
        <w:t xml:space="preserve"> </w:t>
      </w:r>
      <w:r w:rsidR="00CC7288">
        <w:t>espacial</w:t>
      </w:r>
      <w:r>
        <w:t>.</w:t>
      </w:r>
    </w:p>
    <w:p w14:paraId="6292134B" w14:textId="77777777" w:rsidR="00695D81" w:rsidRDefault="00695D81" w:rsidP="00427E2F">
      <w:pPr>
        <w:pStyle w:val="NoSpacing"/>
        <w:numPr>
          <w:ilvl w:val="2"/>
          <w:numId w:val="33"/>
        </w:numPr>
      </w:pPr>
      <w:r>
        <w:t>Generación de procedimientos para la generación, el manejo y la gestión de información estadística.</w:t>
      </w:r>
    </w:p>
    <w:p w14:paraId="18FB1CBC" w14:textId="77777777" w:rsidR="00695D81" w:rsidRDefault="00695D81" w:rsidP="00427E2F">
      <w:pPr>
        <w:pStyle w:val="NoSpacing"/>
        <w:numPr>
          <w:ilvl w:val="2"/>
          <w:numId w:val="33"/>
        </w:numPr>
      </w:pPr>
      <w:r>
        <w:t>Generación de protocolo para la generación, el manejo y la gestión de información estadística.</w:t>
      </w:r>
    </w:p>
    <w:p w14:paraId="748A0EC4" w14:textId="180D37A7" w:rsidR="00695D81" w:rsidRDefault="00695D81" w:rsidP="00427E2F">
      <w:pPr>
        <w:pStyle w:val="NoSpacing"/>
        <w:numPr>
          <w:ilvl w:val="2"/>
          <w:numId w:val="33"/>
        </w:numPr>
      </w:pPr>
      <w:r>
        <w:t>Generación de procedimientos para la generación, el manejo y la gestión de información geo</w:t>
      </w:r>
      <w:r w:rsidR="00CC7288">
        <w:t>espacial</w:t>
      </w:r>
      <w:r>
        <w:t>.</w:t>
      </w:r>
    </w:p>
    <w:p w14:paraId="6F65776D" w14:textId="3BB5C274" w:rsidR="00695D81" w:rsidRDefault="00695D81" w:rsidP="00427E2F">
      <w:pPr>
        <w:pStyle w:val="NoSpacing"/>
        <w:numPr>
          <w:ilvl w:val="2"/>
          <w:numId w:val="33"/>
        </w:numPr>
      </w:pPr>
      <w:r>
        <w:t>Generación de protocolo para la generación, el manejo</w:t>
      </w:r>
      <w:r w:rsidR="0024763F">
        <w:t xml:space="preserve"> y la gestión de información </w:t>
      </w:r>
      <w:r w:rsidR="00CC7288">
        <w:t>espacial</w:t>
      </w:r>
      <w:r>
        <w:t>.</w:t>
      </w:r>
    </w:p>
    <w:p w14:paraId="22A3851D" w14:textId="46F1A4E5" w:rsidR="00695D81" w:rsidRDefault="00695D81" w:rsidP="00427E2F">
      <w:pPr>
        <w:pStyle w:val="NoSpacing"/>
        <w:numPr>
          <w:ilvl w:val="2"/>
          <w:numId w:val="33"/>
        </w:numPr>
      </w:pPr>
      <w:r>
        <w:t xml:space="preserve">Generar Política Pública para la generación, manejo y gestión de información </w:t>
      </w:r>
      <w:r w:rsidRPr="00617932">
        <w:t>estadística</w:t>
      </w:r>
      <w:r>
        <w:t xml:space="preserve"> y</w:t>
      </w:r>
      <w:r w:rsidRPr="00617932">
        <w:t xml:space="preserve"> </w:t>
      </w:r>
      <w:r w:rsidR="00CC7288">
        <w:t>espacial</w:t>
      </w:r>
      <w:r>
        <w:t>, alineada con el estándar definido y los protocolos y procedimientos correspondientes.</w:t>
      </w:r>
    </w:p>
    <w:p w14:paraId="08694440" w14:textId="7CFF71D9" w:rsidR="00FF6B2B" w:rsidRDefault="0024763F" w:rsidP="00FF6B2B">
      <w:pPr>
        <w:pStyle w:val="NoSpacing"/>
        <w:numPr>
          <w:ilvl w:val="2"/>
          <w:numId w:val="33"/>
        </w:numPr>
      </w:pPr>
      <w:r w:rsidRPr="0024763F">
        <w:lastRenderedPageBreak/>
        <w:t xml:space="preserve">Socializar política pública para la generación, manejo y gestión de información estadística y geoespacial con funcionarios que harán uso de </w:t>
      </w:r>
      <w:r w:rsidR="00CD3BDA">
        <w:t>REDSIH</w:t>
      </w:r>
      <w:r>
        <w:t>.</w:t>
      </w:r>
    </w:p>
    <w:p w14:paraId="2135EFC3" w14:textId="60411511" w:rsidR="00695D81" w:rsidRDefault="00695D81" w:rsidP="00FF6B2B">
      <w:pPr>
        <w:pStyle w:val="NoSpacing"/>
        <w:numPr>
          <w:ilvl w:val="1"/>
          <w:numId w:val="33"/>
        </w:numPr>
      </w:pPr>
      <w:r w:rsidRPr="000D7CBF">
        <w:t>Estrategia para estimular apropiación de conocimiento y uso de plataformas IDE en la toma de decisiones y propuesta de mejoras a los sistemas actuales.</w:t>
      </w:r>
    </w:p>
    <w:p w14:paraId="2D3BC204" w14:textId="77777777" w:rsidR="00695D81" w:rsidRDefault="00695D81" w:rsidP="00FF6B2B">
      <w:pPr>
        <w:pStyle w:val="NoSpacing"/>
        <w:numPr>
          <w:ilvl w:val="2"/>
          <w:numId w:val="33"/>
        </w:numPr>
      </w:pPr>
      <w:r w:rsidRPr="000D7CBF">
        <w:t>Incentivar la investigación de nuevas estrategias que aporten conocimiento a las plataformas IDE desde la academia</w:t>
      </w:r>
      <w:r>
        <w:t>.</w:t>
      </w:r>
    </w:p>
    <w:p w14:paraId="688ED371" w14:textId="77777777" w:rsidR="00695D81" w:rsidRDefault="00695D81" w:rsidP="00FF6B2B">
      <w:pPr>
        <w:pStyle w:val="NoSpacing"/>
        <w:numPr>
          <w:ilvl w:val="3"/>
          <w:numId w:val="33"/>
        </w:numPr>
      </w:pPr>
      <w:r>
        <w:t>Estudio de situación actual de la investigación de IDE en las universidades de la región y a nivel nacional.</w:t>
      </w:r>
    </w:p>
    <w:p w14:paraId="4A527489" w14:textId="77777777" w:rsidR="00695D81" w:rsidRDefault="00695D81" w:rsidP="00FF6B2B">
      <w:pPr>
        <w:pStyle w:val="NoSpacing"/>
        <w:numPr>
          <w:ilvl w:val="3"/>
          <w:numId w:val="33"/>
        </w:numPr>
      </w:pPr>
      <w:r>
        <w:t>Generación de alianzas con universidades de la región para iniciar procesos de investigación en IDE.</w:t>
      </w:r>
    </w:p>
    <w:p w14:paraId="584D877B" w14:textId="4369B670" w:rsidR="00695D81" w:rsidRDefault="00695D81" w:rsidP="00FF6B2B">
      <w:pPr>
        <w:pStyle w:val="NoSpacing"/>
        <w:numPr>
          <w:ilvl w:val="3"/>
          <w:numId w:val="33"/>
        </w:numPr>
      </w:pPr>
      <w:r>
        <w:t xml:space="preserve">Formulación de estrategias para apropiar el conocimiento actual de </w:t>
      </w:r>
      <w:r w:rsidR="00CD3BDA">
        <w:t>REDSIH</w:t>
      </w:r>
      <w:r>
        <w:t xml:space="preserve"> a los grupos de investigación participantes.</w:t>
      </w:r>
    </w:p>
    <w:p w14:paraId="4E90C5FD" w14:textId="63235107" w:rsidR="00D64EE1" w:rsidRDefault="00D64EE1" w:rsidP="00FF6B2B">
      <w:pPr>
        <w:pStyle w:val="NoSpacing"/>
        <w:numPr>
          <w:ilvl w:val="2"/>
          <w:numId w:val="33"/>
        </w:numPr>
      </w:pPr>
      <w:r w:rsidRPr="00D64EE1">
        <w:t>Estimular el uso de la plataforma IDE por medio de la apropiación social a la comunidad en general como iniciativa departamental</w:t>
      </w:r>
      <w:r>
        <w:t>.</w:t>
      </w:r>
    </w:p>
    <w:p w14:paraId="10247EDB" w14:textId="1D3AD922" w:rsidR="00D64EE1" w:rsidRDefault="00D64EE1" w:rsidP="00FF6B2B">
      <w:pPr>
        <w:pStyle w:val="NoSpacing"/>
        <w:numPr>
          <w:ilvl w:val="3"/>
          <w:numId w:val="33"/>
        </w:numPr>
      </w:pPr>
      <w:r w:rsidRPr="00D64EE1">
        <w:t xml:space="preserve">Desarrollo de estrategia para llevar el uso de </w:t>
      </w:r>
      <w:r w:rsidR="00CD3BDA">
        <w:t>REDSIH</w:t>
      </w:r>
      <w:r w:rsidRPr="00D64EE1">
        <w:t xml:space="preserve"> a municipios del departamento del Huila.</w:t>
      </w:r>
    </w:p>
    <w:p w14:paraId="13387D91" w14:textId="62E962C5" w:rsidR="00D64EE1" w:rsidRDefault="00D64EE1" w:rsidP="00FF6B2B">
      <w:pPr>
        <w:pStyle w:val="NoSpacing"/>
        <w:numPr>
          <w:ilvl w:val="3"/>
          <w:numId w:val="33"/>
        </w:numPr>
      </w:pPr>
      <w:r w:rsidRPr="00D64EE1">
        <w:t xml:space="preserve">Generar talleres prácticos de apropiación del uso de la herramienta </w:t>
      </w:r>
      <w:r w:rsidR="00CD3BDA">
        <w:t>REDSIH</w:t>
      </w:r>
      <w:r w:rsidRPr="00D64EE1">
        <w:t xml:space="preserve"> para la población en general.</w:t>
      </w:r>
    </w:p>
    <w:p w14:paraId="58B83CC8" w14:textId="0B960768" w:rsidR="00D64EE1" w:rsidRDefault="00D64EE1" w:rsidP="00FF6B2B">
      <w:pPr>
        <w:pStyle w:val="NoSpacing"/>
        <w:numPr>
          <w:ilvl w:val="3"/>
          <w:numId w:val="33"/>
        </w:numPr>
      </w:pPr>
      <w:r w:rsidRPr="00D64EE1">
        <w:t>Capacitación de personal de puntos ViveDigital en talleres para la comunidad en general.</w:t>
      </w:r>
    </w:p>
    <w:p w14:paraId="15A6D024" w14:textId="5AC23EF7" w:rsidR="00D64EE1" w:rsidRDefault="00D64EE1" w:rsidP="00FF6B2B">
      <w:pPr>
        <w:pStyle w:val="NoSpacing"/>
        <w:numPr>
          <w:ilvl w:val="3"/>
          <w:numId w:val="33"/>
        </w:numPr>
      </w:pPr>
      <w:r w:rsidRPr="00D64EE1">
        <w:t xml:space="preserve">Socialización de proyecto </w:t>
      </w:r>
      <w:r w:rsidR="00CD3BDA">
        <w:t>REDSIH</w:t>
      </w:r>
      <w:r w:rsidRPr="00D64EE1">
        <w:t xml:space="preserve"> e impartir talleres sobre su importancia y usos en los municipios del departamento.</w:t>
      </w:r>
    </w:p>
    <w:p w14:paraId="599FE15C" w14:textId="00510F08" w:rsidR="00D64EE1" w:rsidDel="00C81C11" w:rsidRDefault="00D64EE1" w:rsidP="00D64EE1">
      <w:pPr>
        <w:pStyle w:val="NoSpacing"/>
        <w:rPr>
          <w:del w:id="3478" w:author="Juan Manuel Velásquez Isaza" w:date="2017-06-04T23:51:00Z"/>
        </w:rPr>
      </w:pPr>
    </w:p>
    <w:p w14:paraId="00CE719E" w14:textId="61CEFD50" w:rsidR="00C81C11" w:rsidRDefault="0003799B">
      <w:pPr>
        <w:jc w:val="left"/>
        <w:rPr>
          <w:ins w:id="3479" w:author="Juan Manuel Velásquez Isaza" w:date="2017-06-04T23:51:00Z"/>
        </w:rPr>
      </w:pPr>
      <w:del w:id="3480" w:author="Juan Manuel Velásquez Isaza" w:date="2017-06-04T23:51:00Z">
        <w:r w:rsidDel="00C81C11">
          <w:br w:type="page"/>
        </w:r>
      </w:del>
    </w:p>
    <w:p w14:paraId="5CD8DD92" w14:textId="77777777" w:rsidR="00C81C11" w:rsidRDefault="00C81C11">
      <w:pPr>
        <w:jc w:val="left"/>
        <w:rPr>
          <w:rFonts w:eastAsiaTheme="minorEastAsia"/>
          <w:lang w:val="es-ES"/>
        </w:rPr>
      </w:pPr>
    </w:p>
    <w:p w14:paraId="621A8CB7" w14:textId="77777777" w:rsidR="00695D81" w:rsidRDefault="00695D81" w:rsidP="004708A8">
      <w:pPr>
        <w:pStyle w:val="Heading2"/>
      </w:pPr>
      <w:bookmarkStart w:id="3481" w:name="_Toc474075222"/>
      <w:bookmarkStart w:id="3482" w:name="_Toc500793590"/>
      <w:r>
        <w:t>Estrategia de sostenibilidad</w:t>
      </w:r>
      <w:bookmarkEnd w:id="3481"/>
      <w:bookmarkEnd w:id="3482"/>
    </w:p>
    <w:p w14:paraId="2F952F49" w14:textId="77777777" w:rsidR="00695D81" w:rsidRDefault="00695D81" w:rsidP="00695D81">
      <w:pPr>
        <w:pStyle w:val="NoSpacing"/>
      </w:pPr>
    </w:p>
    <w:p w14:paraId="0943BF17" w14:textId="77777777" w:rsidR="00695D81" w:rsidRDefault="00695D81" w:rsidP="00441916">
      <w:pPr>
        <w:pStyle w:val="Heading3"/>
      </w:pPr>
      <w:bookmarkStart w:id="3483" w:name="_Toc474075223"/>
      <w:bookmarkStart w:id="3484" w:name="_Toc500793591"/>
      <w:r>
        <w:t>Técnica</w:t>
      </w:r>
      <w:bookmarkEnd w:id="3483"/>
      <w:bookmarkEnd w:id="3484"/>
    </w:p>
    <w:p w14:paraId="07069858" w14:textId="77777777" w:rsidR="00695D81" w:rsidRDefault="00695D81" w:rsidP="00695D81">
      <w:pPr>
        <w:pStyle w:val="NoSpacing"/>
      </w:pPr>
    </w:p>
    <w:p w14:paraId="230F2A48" w14:textId="02D50C58" w:rsidR="00695D81" w:rsidRDefault="00F27423" w:rsidP="00695D81">
      <w:pPr>
        <w:pStyle w:val="NoSpacing"/>
      </w:pPr>
      <w:r>
        <w:t>L</w:t>
      </w:r>
      <w:r w:rsidRPr="00F27423">
        <w:t>a Ordenanza No.</w:t>
      </w:r>
      <w:r>
        <w:t xml:space="preserve"> </w:t>
      </w:r>
      <w:r w:rsidRPr="00F27423">
        <w:t xml:space="preserve">009 de 2016, </w:t>
      </w:r>
      <w:r>
        <w:t>p</w:t>
      </w:r>
      <w:r w:rsidRPr="00F27423">
        <w:t>or la cual se adopta el Plan de Desarrollo “El Camino es la Educación</w:t>
      </w:r>
      <w:r>
        <w:t>”, en el Escenario Territorial</w:t>
      </w:r>
      <w:r w:rsidRPr="00F27423">
        <w:t xml:space="preserve">”, estableció el programa Sistema de Información Regional del Departamento, el cual tiene como objetivo implementar el </w:t>
      </w:r>
      <w:r w:rsidR="00AF2CEE">
        <w:t>s</w:t>
      </w:r>
      <w:r w:rsidRPr="00F27423">
        <w:t xml:space="preserve">istema de información </w:t>
      </w:r>
      <w:r w:rsidR="00AF2CEE">
        <w:t>r</w:t>
      </w:r>
      <w:r w:rsidRPr="00F27423">
        <w:t xml:space="preserve">egional (SIR) actualizado y con mantenimiento en la página </w:t>
      </w:r>
      <w:r w:rsidR="00AF2CEE">
        <w:t>w</w:t>
      </w:r>
      <w:r w:rsidRPr="00F27423">
        <w:t xml:space="preserve">eb, utilizando la herramienta </w:t>
      </w:r>
      <w:r w:rsidR="00AF2CEE">
        <w:t>s</w:t>
      </w:r>
      <w:r w:rsidRPr="00F27423">
        <w:t xml:space="preserve">istema de </w:t>
      </w:r>
      <w:r w:rsidR="00AF2CEE">
        <w:t>i</w:t>
      </w:r>
      <w:r w:rsidRPr="00F27423">
        <w:t xml:space="preserve">nformación </w:t>
      </w:r>
      <w:r w:rsidR="00AF2CEE">
        <w:t>g</w:t>
      </w:r>
      <w:r w:rsidRPr="00F27423">
        <w:t xml:space="preserve">eográfico del Huila </w:t>
      </w:r>
      <w:r w:rsidR="00AF2CEE">
        <w:t>(</w:t>
      </w:r>
      <w:r w:rsidRPr="00F27423">
        <w:t>SIGDEHU</w:t>
      </w:r>
      <w:r w:rsidR="00AF2CEE">
        <w:t>)</w:t>
      </w:r>
      <w:r w:rsidRPr="00F27423">
        <w:t xml:space="preserve">, y mecanismos de reporte de información en línea, en colaboración con los municipios y demás actividades pública y privadas. En </w:t>
      </w:r>
      <w:r w:rsidR="00AF2CEE">
        <w:t>este</w:t>
      </w:r>
      <w:r w:rsidRPr="00F27423">
        <w:t xml:space="preserve"> programa</w:t>
      </w:r>
      <w:r w:rsidR="00AF2CEE">
        <w:t>,</w:t>
      </w:r>
      <w:r w:rsidRPr="00F27423">
        <w:t xml:space="preserve"> se encuentra registrado el </w:t>
      </w:r>
      <w:r w:rsidR="00AF2CEE">
        <w:t>p</w:t>
      </w:r>
      <w:r w:rsidRPr="00F27423">
        <w:t>royecto No. 0026 denominado “Fortalecimiento e integración de los sistemas de información SIR - SIGDEHU para la creación de la infraestructura de datos espaciales todo el departamento, Huila, centro oriente”, el cual contempla entre sus actividades: Actualización de estadísticas económicas y sociales del Huila y conformación de nuevas estadísticas del Huila.</w:t>
      </w:r>
    </w:p>
    <w:p w14:paraId="4247369A" w14:textId="32C6C0D6" w:rsidR="00DA254E" w:rsidRDefault="00DA254E" w:rsidP="00695D81">
      <w:pPr>
        <w:pStyle w:val="NoSpacing"/>
      </w:pPr>
    </w:p>
    <w:p w14:paraId="0DE08E83" w14:textId="547317FF" w:rsidR="00DA254E" w:rsidRDefault="00292D61" w:rsidP="00695D81">
      <w:pPr>
        <w:pStyle w:val="NoSpacing"/>
      </w:pPr>
      <w:r>
        <w:t>La o</w:t>
      </w:r>
      <w:r w:rsidR="00DA254E" w:rsidRPr="00DA254E">
        <w:t>rdenanza No. 078 de 2000, “Por la cual se adoptó el Plan de Ordenamiento Territorial del Departamental del Huila y se dictaron disposiciones” se constituye en la más importante herramienta para orientar el proceso pla</w:t>
      </w:r>
      <w:r>
        <w:t>nificador del d</w:t>
      </w:r>
      <w:r w:rsidR="00DA254E" w:rsidRPr="00DA254E">
        <w:t>epartamento a corto, mediano y largo plazo, cuyas acciones por su impacto social y colectivo de interés público están enmarcadas en las competencia</w:t>
      </w:r>
      <w:r>
        <w:t>s y funciones del Estado. Este p</w:t>
      </w:r>
      <w:r w:rsidR="00DA254E" w:rsidRPr="00DA254E">
        <w:t xml:space="preserve">lan incluyó entre sus políticas la gestión eficiente del territorio con el objetivo de fortalecer los sistemas de planeación en el </w:t>
      </w:r>
      <w:r>
        <w:t>d</w:t>
      </w:r>
      <w:r w:rsidR="00DA254E" w:rsidRPr="00DA254E">
        <w:t xml:space="preserve">epartamento, para lo cual estableció como meta a corto plazo el montaje del Sistema de Información </w:t>
      </w:r>
      <w:r>
        <w:t>d</w:t>
      </w:r>
      <w:r w:rsidR="00DA254E" w:rsidRPr="00DA254E">
        <w:t xml:space="preserve">epartamental, a mediano plazo, la consolidación del </w:t>
      </w:r>
      <w:r>
        <w:t>sistema de información geográfico</w:t>
      </w:r>
      <w:r w:rsidR="00DA254E" w:rsidRPr="00DA254E">
        <w:t xml:space="preserve"> </w:t>
      </w:r>
      <w:r>
        <w:t>d</w:t>
      </w:r>
      <w:r w:rsidR="00DA254E" w:rsidRPr="00DA254E">
        <w:t xml:space="preserve">epartamental y articulación con entes departamentales, y como meta a largo plazo, el montaje del </w:t>
      </w:r>
      <w:r>
        <w:t>s</w:t>
      </w:r>
      <w:r w:rsidR="00DA254E" w:rsidRPr="00DA254E">
        <w:t xml:space="preserve">istema </w:t>
      </w:r>
      <w:r>
        <w:t>i</w:t>
      </w:r>
      <w:r w:rsidR="00DA254E" w:rsidRPr="00DA254E">
        <w:t xml:space="preserve">ntegrado de </w:t>
      </w:r>
      <w:r>
        <w:t>i</w:t>
      </w:r>
      <w:r w:rsidR="00DA254E" w:rsidRPr="00DA254E">
        <w:t xml:space="preserve">nformación con </w:t>
      </w:r>
      <w:r>
        <w:t>m</w:t>
      </w:r>
      <w:r w:rsidR="00DA254E" w:rsidRPr="00DA254E">
        <w:t>unicipios.</w:t>
      </w:r>
    </w:p>
    <w:p w14:paraId="027829BD" w14:textId="77777777" w:rsidR="00695D81" w:rsidRDefault="00695D81" w:rsidP="00695D81">
      <w:pPr>
        <w:pStyle w:val="NoSpacing"/>
      </w:pPr>
    </w:p>
    <w:p w14:paraId="56E5DCF9" w14:textId="77777777" w:rsidR="00695D81" w:rsidRDefault="00695D81" w:rsidP="00441916">
      <w:pPr>
        <w:pStyle w:val="Heading3"/>
      </w:pPr>
      <w:bookmarkStart w:id="3485" w:name="_Toc474075224"/>
      <w:bookmarkStart w:id="3486" w:name="_Toc500793592"/>
      <w:r>
        <w:t>Financiera</w:t>
      </w:r>
      <w:bookmarkEnd w:id="3485"/>
      <w:bookmarkEnd w:id="3486"/>
    </w:p>
    <w:p w14:paraId="4B5B27D5" w14:textId="77777777" w:rsidR="00695D81" w:rsidRDefault="00695D81" w:rsidP="00695D81">
      <w:pPr>
        <w:pStyle w:val="NoSpacing"/>
      </w:pPr>
    </w:p>
    <w:p w14:paraId="1C85500D" w14:textId="49F263BE" w:rsidR="00695D81" w:rsidRDefault="00F27423" w:rsidP="00695D81">
      <w:pPr>
        <w:pStyle w:val="NoSpacing"/>
      </w:pPr>
      <w:r>
        <w:lastRenderedPageBreak/>
        <w:t>La Ley 715 de 2001 asignó: a los d</w:t>
      </w:r>
      <w:r w:rsidR="009006F4" w:rsidRPr="009006F4">
        <w:t xml:space="preserve">epartamentos la competencia de planificar y orientar las políticas de desarrollo y prestación de servicios públicos y coordinar su ejecución con los municipios; promover, financiar o cofinanciar proyectos nacionales, departamentales o municipales de interés departamental; promover la armonización de las actividades de los </w:t>
      </w:r>
      <w:r>
        <w:t>m</w:t>
      </w:r>
      <w:r w:rsidR="009006F4" w:rsidRPr="009006F4">
        <w:t xml:space="preserve">unicipios entre sí, con el </w:t>
      </w:r>
      <w:r>
        <w:t>d</w:t>
      </w:r>
      <w:r w:rsidR="009006F4" w:rsidRPr="009006F4">
        <w:t xml:space="preserve">epartamento y con la </w:t>
      </w:r>
      <w:r>
        <w:t>n</w:t>
      </w:r>
      <w:r w:rsidR="009006F4" w:rsidRPr="009006F4">
        <w:t xml:space="preserve">ación; </w:t>
      </w:r>
      <w:r>
        <w:t>a</w:t>
      </w:r>
      <w:r w:rsidR="009006F4" w:rsidRPr="009006F4">
        <w:t xml:space="preserve">dministrar los recursos cedidos por la Nación, atendiendo su destinación legal cuando la tengan; </w:t>
      </w:r>
      <w:r>
        <w:t>a</w:t>
      </w:r>
      <w:r w:rsidR="009006F4" w:rsidRPr="009006F4">
        <w:t xml:space="preserve">sesorar y prestar asistencia técnica, administrativa y financiera a los </w:t>
      </w:r>
      <w:r>
        <w:t>m</w:t>
      </w:r>
      <w:r w:rsidR="009006F4" w:rsidRPr="009006F4">
        <w:t>unicipios y a las instituciones de prestación de servicios para el ejercicio de las competencias asignadas por la ley, cuando a ello haya lugar.</w:t>
      </w:r>
    </w:p>
    <w:p w14:paraId="72E9589F" w14:textId="464963F4" w:rsidR="00F27423" w:rsidDel="003A51D1" w:rsidRDefault="00F27423" w:rsidP="00695D81">
      <w:pPr>
        <w:pStyle w:val="NoSpacing"/>
        <w:rPr>
          <w:del w:id="3487" w:author="Juan Manuel Velásquez Isaza" w:date="2017-06-04T23:51:00Z"/>
        </w:rPr>
      </w:pPr>
    </w:p>
    <w:p w14:paraId="415CD286" w14:textId="77777777" w:rsidR="00695D81" w:rsidRDefault="00695D81" w:rsidP="00441916">
      <w:pPr>
        <w:pStyle w:val="Heading3"/>
      </w:pPr>
      <w:bookmarkStart w:id="3488" w:name="_Toc474075225"/>
      <w:bookmarkStart w:id="3489" w:name="_Toc500793593"/>
      <w:r>
        <w:t>Ambiental</w:t>
      </w:r>
      <w:bookmarkEnd w:id="3488"/>
      <w:bookmarkEnd w:id="3489"/>
    </w:p>
    <w:p w14:paraId="21052351" w14:textId="77777777" w:rsidR="00695D81" w:rsidRDefault="00695D81" w:rsidP="00695D81">
      <w:pPr>
        <w:pStyle w:val="NoSpacing"/>
      </w:pPr>
    </w:p>
    <w:p w14:paraId="5D289C96" w14:textId="77777777" w:rsidR="00695D81" w:rsidRDefault="00695D81" w:rsidP="00695D81">
      <w:pPr>
        <w:pStyle w:val="NoSpacing"/>
      </w:pPr>
      <w:r>
        <w:t xml:space="preserve">La plataforma aportará a la monitorización de los recursos naturales de la región, en la identificación de zonas de atención prioritaria y generación de impacto positivo con formulación de proyectos en favor del campo y la protección de reservas naturales. </w:t>
      </w:r>
    </w:p>
    <w:p w14:paraId="6BBF5507" w14:textId="77777777" w:rsidR="00D64EE1" w:rsidRDefault="00D64EE1" w:rsidP="00695D81">
      <w:pPr>
        <w:pStyle w:val="NoSpacing"/>
      </w:pPr>
    </w:p>
    <w:p w14:paraId="3BB194D1" w14:textId="77777777" w:rsidR="00695D81" w:rsidRDefault="00695D81" w:rsidP="00441916">
      <w:pPr>
        <w:pStyle w:val="Heading3"/>
      </w:pPr>
      <w:bookmarkStart w:id="3490" w:name="_Toc474075226"/>
      <w:bookmarkStart w:id="3491" w:name="_Toc500793594"/>
      <w:r>
        <w:t>Social</w:t>
      </w:r>
      <w:bookmarkEnd w:id="3490"/>
      <w:bookmarkEnd w:id="3491"/>
    </w:p>
    <w:p w14:paraId="26A6E0EE" w14:textId="77777777" w:rsidR="00695D81" w:rsidRDefault="00695D81" w:rsidP="00695D81">
      <w:pPr>
        <w:pStyle w:val="NoSpacing"/>
      </w:pPr>
    </w:p>
    <w:p w14:paraId="4D89DA30" w14:textId="77777777" w:rsidR="0051766F" w:rsidRDefault="008748C9" w:rsidP="00695D81">
      <w:pPr>
        <w:pStyle w:val="NoSpacing"/>
      </w:pPr>
      <w:r w:rsidRPr="008748C9">
        <w:t xml:space="preserve">De conformidad con el </w:t>
      </w:r>
      <w:r>
        <w:t>d</w:t>
      </w:r>
      <w:r w:rsidRPr="008748C9">
        <w:t xml:space="preserve">ecreto 1338 de 2008, el </w:t>
      </w:r>
      <w:r>
        <w:t>d</w:t>
      </w:r>
      <w:r w:rsidRPr="008748C9">
        <w:t xml:space="preserve">epartamento </w:t>
      </w:r>
      <w:r>
        <w:t>a</w:t>
      </w:r>
      <w:r w:rsidRPr="008748C9">
        <w:t xml:space="preserve">dministrativo de </w:t>
      </w:r>
      <w:r>
        <w:t>p</w:t>
      </w:r>
      <w:r w:rsidRPr="008748C9">
        <w:t>laneación tiene como objetivo general liderar, coordinar y orientar los procesos de planificación y ordenamiento territorial, ejecución de la inversión, brindar apoyo a los municipios mediante asesoría y asistencia técnica para el desarrollo de su capacidad institucional en la asunción de las competencias que la ley establece, pa</w:t>
      </w:r>
      <w:r w:rsidR="0051766F">
        <w:t>ra lo cual entre otras funciones:</w:t>
      </w:r>
    </w:p>
    <w:p w14:paraId="00A0ECA2" w14:textId="77777777" w:rsidR="0051766F" w:rsidRDefault="0051766F" w:rsidP="0051766F">
      <w:pPr>
        <w:pStyle w:val="NoSpacing"/>
        <w:numPr>
          <w:ilvl w:val="0"/>
          <w:numId w:val="58"/>
        </w:numPr>
      </w:pPr>
      <w:r>
        <w:t>C</w:t>
      </w:r>
      <w:r w:rsidR="008748C9" w:rsidRPr="008748C9">
        <w:t xml:space="preserve">oordinar la formulación de directrices y políticas de desarrollo y de prestación de servicios públicos en el </w:t>
      </w:r>
      <w:r w:rsidR="008748C9">
        <w:t>d</w:t>
      </w:r>
      <w:r w:rsidR="008748C9" w:rsidRPr="008748C9">
        <w:t>epartamento, coordinando su ejecución con las entidades competentes y municipios;</w:t>
      </w:r>
    </w:p>
    <w:p w14:paraId="0513874C" w14:textId="77777777" w:rsidR="0051766F" w:rsidRDefault="0051766F" w:rsidP="0051766F">
      <w:pPr>
        <w:pStyle w:val="NoSpacing"/>
        <w:numPr>
          <w:ilvl w:val="0"/>
          <w:numId w:val="58"/>
        </w:numPr>
      </w:pPr>
      <w:r>
        <w:t>D</w:t>
      </w:r>
      <w:r w:rsidR="008748C9" w:rsidRPr="008748C9">
        <w:t>irigir el sistema de planificación y de información de departamento, coordinar los procesos que se generen en las diferentes dependencias del departamento, atendiendo las disposiciones legales;</w:t>
      </w:r>
    </w:p>
    <w:p w14:paraId="0D0F067A" w14:textId="77777777" w:rsidR="0051766F" w:rsidRDefault="0051766F" w:rsidP="0051766F">
      <w:pPr>
        <w:pStyle w:val="NoSpacing"/>
        <w:numPr>
          <w:ilvl w:val="0"/>
          <w:numId w:val="58"/>
        </w:numPr>
      </w:pPr>
      <w:r>
        <w:t>O</w:t>
      </w:r>
      <w:r w:rsidR="008748C9" w:rsidRPr="008748C9">
        <w:t xml:space="preserve">rientar y coordinar con organismos y entidades públicas la formulación y ejecución de políticas, programas y proyectos para garantizar el </w:t>
      </w:r>
      <w:r w:rsidR="008748C9" w:rsidRPr="008748C9">
        <w:lastRenderedPageBreak/>
        <w:t>cumplimiento y contenidos de los planes de ordenamiento de desarrollo departamental y los sect</w:t>
      </w:r>
      <w:r>
        <w:t>oriales determinados por la ley;</w:t>
      </w:r>
    </w:p>
    <w:p w14:paraId="48D2169B" w14:textId="77777777" w:rsidR="0051766F" w:rsidRDefault="0051766F" w:rsidP="0051766F">
      <w:pPr>
        <w:pStyle w:val="NoSpacing"/>
        <w:numPr>
          <w:ilvl w:val="0"/>
          <w:numId w:val="58"/>
        </w:numPr>
      </w:pPr>
      <w:r>
        <w:t>P</w:t>
      </w:r>
      <w:r w:rsidR="008748C9" w:rsidRPr="008748C9">
        <w:t>romover, participar y coordinar estudios e investigaciones sectoriales y de modernización de la macro estruc</w:t>
      </w:r>
      <w:r>
        <w:t>tura de departamento;</w:t>
      </w:r>
    </w:p>
    <w:p w14:paraId="369F3A57" w14:textId="77777777" w:rsidR="0051766F" w:rsidRDefault="0051766F" w:rsidP="0051766F">
      <w:pPr>
        <w:pStyle w:val="NoSpacing"/>
        <w:numPr>
          <w:ilvl w:val="0"/>
          <w:numId w:val="58"/>
        </w:numPr>
      </w:pPr>
      <w:r>
        <w:t>O</w:t>
      </w:r>
      <w:r w:rsidR="008748C9" w:rsidRPr="008748C9">
        <w:t xml:space="preserve">rganizar y poner en funcionamiento el Banco de Programas y Proyectos de inversión viables para el </w:t>
      </w:r>
      <w:r>
        <w:t>departamento;</w:t>
      </w:r>
    </w:p>
    <w:p w14:paraId="77F7E3FE" w14:textId="77777777" w:rsidR="0051766F" w:rsidRDefault="0051766F" w:rsidP="0051766F">
      <w:pPr>
        <w:pStyle w:val="NoSpacing"/>
        <w:numPr>
          <w:ilvl w:val="0"/>
          <w:numId w:val="58"/>
        </w:numPr>
      </w:pPr>
      <w:r>
        <w:t>B</w:t>
      </w:r>
      <w:r w:rsidR="008748C9" w:rsidRPr="008748C9">
        <w:t>rindar asesoría y asistencia técnica a los municipios en el ámbito de la planeación, el desarrollo, el ordenamiento del territorio, la gestión pública, aspectos administrativos y financieros en coordinación</w:t>
      </w:r>
      <w:r>
        <w:t xml:space="preserve"> con las entidades competentes;</w:t>
      </w:r>
    </w:p>
    <w:p w14:paraId="05C88334" w14:textId="3389DA14" w:rsidR="0051766F" w:rsidRDefault="0051766F" w:rsidP="0051766F">
      <w:pPr>
        <w:pStyle w:val="NoSpacing"/>
        <w:numPr>
          <w:ilvl w:val="0"/>
          <w:numId w:val="58"/>
        </w:numPr>
      </w:pPr>
      <w:r>
        <w:t>D</w:t>
      </w:r>
      <w:r w:rsidR="008748C9" w:rsidRPr="008748C9">
        <w:t>irigir los proceso</w:t>
      </w:r>
      <w:r>
        <w:t>s</w:t>
      </w:r>
      <w:r w:rsidR="008748C9" w:rsidRPr="008748C9">
        <w:t xml:space="preserve"> de gestión y planeación del desarrollo regional que involucren al departamento; y coordinar la participación del Departamento en los distintos espacios e insta</w:t>
      </w:r>
      <w:r>
        <w:t>ncias de integración regional;</w:t>
      </w:r>
    </w:p>
    <w:p w14:paraId="73323685" w14:textId="6E40E863" w:rsidR="00695D81" w:rsidRDefault="0051766F" w:rsidP="0051766F">
      <w:pPr>
        <w:pStyle w:val="NoSpacing"/>
        <w:numPr>
          <w:ilvl w:val="0"/>
          <w:numId w:val="58"/>
        </w:numPr>
      </w:pPr>
      <w:r>
        <w:t>L</w:t>
      </w:r>
      <w:r w:rsidR="008748C9" w:rsidRPr="008748C9">
        <w:t>iderar y coordinar con la oficina de contratación administrativa el desarrollo de los procesos contractuales de su competencia</w:t>
      </w:r>
      <w:r>
        <w:t>.</w:t>
      </w:r>
    </w:p>
    <w:p w14:paraId="686287DF" w14:textId="77777777" w:rsidR="00695D81" w:rsidRDefault="00695D81" w:rsidP="00695D81">
      <w:pPr>
        <w:pStyle w:val="NoSpacing"/>
      </w:pPr>
    </w:p>
    <w:p w14:paraId="48234CF3" w14:textId="26439DE6" w:rsidR="00695D81" w:rsidRDefault="00695D81" w:rsidP="002E35ED">
      <w:pPr>
        <w:spacing w:after="0" w:line="240" w:lineRule="auto"/>
      </w:pPr>
      <w:r>
        <w:br w:type="page"/>
      </w:r>
      <w:bookmarkStart w:id="3492" w:name="_Toc474075227"/>
      <w:r>
        <w:lastRenderedPageBreak/>
        <w:t xml:space="preserve">Seguimiento y </w:t>
      </w:r>
      <w:r w:rsidRPr="00441916">
        <w:t>evaluación</w:t>
      </w:r>
      <w:bookmarkEnd w:id="3492"/>
    </w:p>
    <w:p w14:paraId="0D4BDF85" w14:textId="77777777" w:rsidR="00695D81" w:rsidRDefault="00695D81" w:rsidP="00695D81">
      <w:pPr>
        <w:pStyle w:val="NoSpacing"/>
      </w:pPr>
    </w:p>
    <w:p w14:paraId="6E23B21D" w14:textId="26917C62" w:rsidR="00D348EE" w:rsidRDefault="00D348EE" w:rsidP="00D348EE">
      <w:pPr>
        <w:pStyle w:val="Heading2"/>
      </w:pPr>
      <w:bookmarkStart w:id="3493" w:name="_Toc500793595"/>
      <w:r>
        <w:t>Indicadores</w:t>
      </w:r>
      <w:bookmarkEnd w:id="3493"/>
    </w:p>
    <w:p w14:paraId="319E723E" w14:textId="77777777" w:rsidR="00D348EE" w:rsidRPr="00D348EE" w:rsidRDefault="00D348EE" w:rsidP="00D348EE">
      <w:pPr>
        <w:pStyle w:val="NoSpacing"/>
        <w:rPr>
          <w:lang w:val="es-CO"/>
        </w:rPr>
      </w:pPr>
    </w:p>
    <w:p w14:paraId="32CAB19B" w14:textId="76E04BE9" w:rsidR="00695D81" w:rsidRDefault="00695D81" w:rsidP="00695D81">
      <w:pPr>
        <w:pStyle w:val="NoSpacing"/>
      </w:pPr>
      <w:r>
        <w:t>Para el seguimiento y evaluación del proyecto, se ha realizado un cronograma de las actividades que deben cumplirse. Así mismo, es necesario plantear estrategias de comunicación eficaz y oportuna durante el desarrollo del proyecto. Para validar el cumplimiento de la meta planteada, se establecen los siguientes indicadores globales:</w:t>
      </w:r>
    </w:p>
    <w:p w14:paraId="250C5B4E" w14:textId="77777777" w:rsidR="00695D81" w:rsidRDefault="00695D81" w:rsidP="00695D81">
      <w:pPr>
        <w:pStyle w:val="NoSpacing"/>
      </w:pPr>
    </w:p>
    <w:p w14:paraId="66178A90" w14:textId="77777777" w:rsidR="00695D81" w:rsidRDefault="00695D81" w:rsidP="00695D81">
      <w:pPr>
        <w:pStyle w:val="Caption"/>
        <w:jc w:val="center"/>
      </w:pPr>
      <w:bookmarkStart w:id="3494" w:name="_Toc474075252"/>
      <w:bookmarkStart w:id="3495" w:name="_Toc482730689"/>
      <w:r>
        <w:t xml:space="preserve">Tabla </w:t>
      </w:r>
      <w:r w:rsidR="004E050C">
        <w:fldChar w:fldCharType="begin"/>
      </w:r>
      <w:r w:rsidR="004E050C">
        <w:instrText xml:space="preserve"> SEQ Tabla \* ARABIC </w:instrText>
      </w:r>
      <w:r w:rsidR="004E050C">
        <w:fldChar w:fldCharType="separate"/>
      </w:r>
      <w:r w:rsidR="00BA1763">
        <w:rPr>
          <w:noProof/>
        </w:rPr>
        <w:t>8</w:t>
      </w:r>
      <w:r w:rsidR="004E050C">
        <w:rPr>
          <w:noProof/>
        </w:rPr>
        <w:fldChar w:fldCharType="end"/>
      </w:r>
      <w:r>
        <w:t>: Indicadores globales de seguimiento y evaluaci</w:t>
      </w:r>
      <w:r>
        <w:rPr>
          <w:noProof/>
        </w:rPr>
        <w:t>ón</w:t>
      </w:r>
      <w:bookmarkEnd w:id="3494"/>
      <w:bookmarkEnd w:id="3495"/>
    </w:p>
    <w:tbl>
      <w:tblPr>
        <w:tblStyle w:val="TableGrid"/>
        <w:tblW w:w="0" w:type="auto"/>
        <w:tblLook w:val="04A0" w:firstRow="1" w:lastRow="0" w:firstColumn="1" w:lastColumn="0" w:noHBand="0" w:noVBand="1"/>
      </w:tblPr>
      <w:tblGrid>
        <w:gridCol w:w="2942"/>
        <w:gridCol w:w="2943"/>
        <w:gridCol w:w="2943"/>
      </w:tblGrid>
      <w:tr w:rsidR="00695D81" w:rsidRPr="00811D4C" w14:paraId="5FD56A7B" w14:textId="77777777" w:rsidTr="008D780D">
        <w:tc>
          <w:tcPr>
            <w:tcW w:w="2942" w:type="dxa"/>
            <w:vAlign w:val="center"/>
          </w:tcPr>
          <w:p w14:paraId="302B9E3D" w14:textId="77777777" w:rsidR="00695D81" w:rsidRPr="00811D4C" w:rsidRDefault="00695D81" w:rsidP="008D780D">
            <w:pPr>
              <w:pStyle w:val="NoSpacing"/>
              <w:jc w:val="center"/>
              <w:rPr>
                <w:b/>
                <w:sz w:val="20"/>
                <w:szCs w:val="20"/>
              </w:rPr>
            </w:pPr>
            <w:r>
              <w:rPr>
                <w:b/>
                <w:sz w:val="20"/>
                <w:szCs w:val="20"/>
              </w:rPr>
              <w:t>Indicador</w:t>
            </w:r>
          </w:p>
        </w:tc>
        <w:tc>
          <w:tcPr>
            <w:tcW w:w="2943" w:type="dxa"/>
            <w:vAlign w:val="center"/>
          </w:tcPr>
          <w:p w14:paraId="14626188" w14:textId="77777777" w:rsidR="00695D81" w:rsidRPr="00811D4C" w:rsidRDefault="00695D81" w:rsidP="008D780D">
            <w:pPr>
              <w:pStyle w:val="NoSpacing"/>
              <w:jc w:val="center"/>
              <w:rPr>
                <w:b/>
                <w:sz w:val="20"/>
                <w:szCs w:val="20"/>
              </w:rPr>
            </w:pPr>
            <w:r>
              <w:rPr>
                <w:b/>
                <w:sz w:val="20"/>
                <w:szCs w:val="20"/>
              </w:rPr>
              <w:t>Descripción</w:t>
            </w:r>
          </w:p>
        </w:tc>
        <w:tc>
          <w:tcPr>
            <w:tcW w:w="2943" w:type="dxa"/>
            <w:vAlign w:val="center"/>
          </w:tcPr>
          <w:p w14:paraId="1D4449F1" w14:textId="77777777" w:rsidR="00695D81" w:rsidRPr="00811D4C" w:rsidRDefault="00695D81" w:rsidP="008D780D">
            <w:pPr>
              <w:pStyle w:val="NoSpacing"/>
              <w:jc w:val="center"/>
              <w:rPr>
                <w:b/>
                <w:sz w:val="20"/>
                <w:szCs w:val="20"/>
              </w:rPr>
            </w:pPr>
            <w:r>
              <w:rPr>
                <w:b/>
                <w:sz w:val="20"/>
                <w:szCs w:val="20"/>
              </w:rPr>
              <w:t>Valoración</w:t>
            </w:r>
          </w:p>
        </w:tc>
      </w:tr>
      <w:tr w:rsidR="00695D81" w:rsidRPr="00C63453" w14:paraId="6679F043" w14:textId="77777777" w:rsidTr="008D780D">
        <w:tc>
          <w:tcPr>
            <w:tcW w:w="2942" w:type="dxa"/>
            <w:vAlign w:val="center"/>
          </w:tcPr>
          <w:p w14:paraId="1962D8E9" w14:textId="77777777" w:rsidR="00695D81" w:rsidRPr="00C63453" w:rsidRDefault="00695D81" w:rsidP="008D780D">
            <w:pPr>
              <w:pStyle w:val="NoSpacing"/>
              <w:rPr>
                <w:sz w:val="20"/>
                <w:szCs w:val="20"/>
              </w:rPr>
            </w:pPr>
            <w:r>
              <w:rPr>
                <w:sz w:val="20"/>
                <w:szCs w:val="20"/>
              </w:rPr>
              <w:t>Porcentaje</w:t>
            </w:r>
            <w:r w:rsidRPr="00811D4C">
              <w:rPr>
                <w:sz w:val="20"/>
                <w:szCs w:val="20"/>
              </w:rPr>
              <w:t xml:space="preserve"> de actualización, funcionalidad y operac</w:t>
            </w:r>
            <w:r>
              <w:rPr>
                <w:sz w:val="20"/>
                <w:szCs w:val="20"/>
              </w:rPr>
              <w:t>ión en la Web del SIR y SIGDEHU</w:t>
            </w:r>
          </w:p>
        </w:tc>
        <w:tc>
          <w:tcPr>
            <w:tcW w:w="2943" w:type="dxa"/>
            <w:vAlign w:val="center"/>
          </w:tcPr>
          <w:p w14:paraId="00282F86" w14:textId="77777777" w:rsidR="00695D81" w:rsidRPr="00C63453" w:rsidRDefault="00695D81" w:rsidP="008D780D">
            <w:pPr>
              <w:pStyle w:val="NoSpacing"/>
              <w:rPr>
                <w:sz w:val="20"/>
                <w:szCs w:val="20"/>
              </w:rPr>
            </w:pPr>
            <w:r>
              <w:rPr>
                <w:sz w:val="20"/>
                <w:szCs w:val="20"/>
              </w:rPr>
              <w:t>Permite identificar el nivel de aceptación del proceso de actualización de los sistemas de información</w:t>
            </w:r>
          </w:p>
        </w:tc>
        <w:tc>
          <w:tcPr>
            <w:tcW w:w="2943" w:type="dxa"/>
            <w:vAlign w:val="center"/>
          </w:tcPr>
          <w:p w14:paraId="20B3E918" w14:textId="77777777" w:rsidR="00695D81" w:rsidRDefault="00695D81" w:rsidP="008D780D">
            <w:pPr>
              <w:pStyle w:val="NoSpacing"/>
              <w:rPr>
                <w:sz w:val="20"/>
                <w:szCs w:val="20"/>
              </w:rPr>
            </w:pPr>
            <w:r>
              <w:rPr>
                <w:sz w:val="20"/>
                <w:szCs w:val="20"/>
              </w:rPr>
              <w:t>Aceptable si está por encima del 80%</w:t>
            </w:r>
          </w:p>
          <w:p w14:paraId="31020727" w14:textId="77777777" w:rsidR="00695D81" w:rsidRDefault="00695D81" w:rsidP="008D780D">
            <w:pPr>
              <w:pStyle w:val="NoSpacing"/>
              <w:rPr>
                <w:sz w:val="20"/>
                <w:szCs w:val="20"/>
              </w:rPr>
            </w:pPr>
            <w:r>
              <w:rPr>
                <w:sz w:val="20"/>
                <w:szCs w:val="20"/>
              </w:rPr>
              <w:t>Tolerable si está entre el 50 y el 80%</w:t>
            </w:r>
          </w:p>
          <w:p w14:paraId="35D92555" w14:textId="0DFCB783" w:rsidR="00695D81" w:rsidRPr="00C63453" w:rsidRDefault="00695D81" w:rsidP="008D780D">
            <w:pPr>
              <w:pStyle w:val="NoSpacing"/>
              <w:rPr>
                <w:sz w:val="20"/>
                <w:szCs w:val="20"/>
              </w:rPr>
            </w:pPr>
            <w:r>
              <w:rPr>
                <w:sz w:val="20"/>
                <w:szCs w:val="20"/>
              </w:rPr>
              <w:t>Inaceptable si está por debajo del 50%</w:t>
            </w:r>
          </w:p>
        </w:tc>
      </w:tr>
      <w:tr w:rsidR="00695D81" w:rsidRPr="00C63453" w14:paraId="7A3C58DE" w14:textId="77777777" w:rsidTr="008D780D">
        <w:tc>
          <w:tcPr>
            <w:tcW w:w="2942" w:type="dxa"/>
            <w:vAlign w:val="center"/>
          </w:tcPr>
          <w:p w14:paraId="6F0337FE" w14:textId="77777777" w:rsidR="00695D81" w:rsidRPr="00C63453" w:rsidRDefault="00695D81" w:rsidP="008D780D">
            <w:pPr>
              <w:pStyle w:val="NoSpacing"/>
              <w:rPr>
                <w:sz w:val="20"/>
                <w:szCs w:val="20"/>
              </w:rPr>
            </w:pPr>
            <w:r>
              <w:rPr>
                <w:sz w:val="20"/>
                <w:szCs w:val="20"/>
              </w:rPr>
              <w:t>Porcentaje</w:t>
            </w:r>
            <w:r w:rsidRPr="00811D4C">
              <w:rPr>
                <w:sz w:val="20"/>
                <w:szCs w:val="20"/>
              </w:rPr>
              <w:t xml:space="preserve"> de operación de</w:t>
            </w:r>
            <w:r>
              <w:rPr>
                <w:sz w:val="20"/>
                <w:szCs w:val="20"/>
              </w:rPr>
              <w:t>l sistema en una plataforma Web</w:t>
            </w:r>
          </w:p>
        </w:tc>
        <w:tc>
          <w:tcPr>
            <w:tcW w:w="2943" w:type="dxa"/>
            <w:vAlign w:val="center"/>
          </w:tcPr>
          <w:p w14:paraId="6987FC90" w14:textId="77777777" w:rsidR="00695D81" w:rsidRPr="00C63453" w:rsidRDefault="00695D81" w:rsidP="008D780D">
            <w:pPr>
              <w:pStyle w:val="NoSpacing"/>
              <w:rPr>
                <w:sz w:val="20"/>
                <w:szCs w:val="20"/>
              </w:rPr>
            </w:pPr>
            <w:r>
              <w:rPr>
                <w:sz w:val="20"/>
                <w:szCs w:val="20"/>
              </w:rPr>
              <w:t>Permite identificar el nivel de operación del sistema puesto en marcha</w:t>
            </w:r>
          </w:p>
        </w:tc>
        <w:tc>
          <w:tcPr>
            <w:tcW w:w="2943" w:type="dxa"/>
            <w:vAlign w:val="center"/>
          </w:tcPr>
          <w:p w14:paraId="20F112BB" w14:textId="77777777" w:rsidR="00695D81" w:rsidRDefault="00695D81" w:rsidP="008D780D">
            <w:pPr>
              <w:pStyle w:val="NoSpacing"/>
              <w:rPr>
                <w:sz w:val="20"/>
                <w:szCs w:val="20"/>
              </w:rPr>
            </w:pPr>
            <w:r>
              <w:rPr>
                <w:sz w:val="20"/>
                <w:szCs w:val="20"/>
              </w:rPr>
              <w:t>Aceptable si está por encima del 70%</w:t>
            </w:r>
          </w:p>
          <w:p w14:paraId="5B68516B" w14:textId="77777777" w:rsidR="00695D81" w:rsidRDefault="00695D81" w:rsidP="008D780D">
            <w:pPr>
              <w:pStyle w:val="NoSpacing"/>
              <w:rPr>
                <w:sz w:val="20"/>
                <w:szCs w:val="20"/>
              </w:rPr>
            </w:pPr>
            <w:r>
              <w:rPr>
                <w:sz w:val="20"/>
                <w:szCs w:val="20"/>
              </w:rPr>
              <w:t>Tolerable si está entre el 70 y el 40%</w:t>
            </w:r>
          </w:p>
          <w:p w14:paraId="4C086CA2" w14:textId="37B4325D" w:rsidR="00695D81" w:rsidRPr="00C63453" w:rsidRDefault="00695D81" w:rsidP="008D780D">
            <w:pPr>
              <w:pStyle w:val="NoSpacing"/>
              <w:rPr>
                <w:sz w:val="20"/>
                <w:szCs w:val="20"/>
              </w:rPr>
            </w:pPr>
            <w:r>
              <w:rPr>
                <w:sz w:val="20"/>
                <w:szCs w:val="20"/>
              </w:rPr>
              <w:t>Inaceptable si está por debajo del 40%</w:t>
            </w:r>
          </w:p>
        </w:tc>
      </w:tr>
      <w:tr w:rsidR="00695D81" w:rsidRPr="00C63453" w14:paraId="51D126E2" w14:textId="77777777" w:rsidTr="008D780D">
        <w:tc>
          <w:tcPr>
            <w:tcW w:w="2942" w:type="dxa"/>
            <w:vAlign w:val="center"/>
          </w:tcPr>
          <w:p w14:paraId="782A2A91" w14:textId="77777777" w:rsidR="00695D81" w:rsidRPr="00C63453" w:rsidRDefault="00695D81" w:rsidP="008D780D">
            <w:pPr>
              <w:pStyle w:val="NoSpacing"/>
              <w:rPr>
                <w:sz w:val="20"/>
                <w:szCs w:val="20"/>
              </w:rPr>
            </w:pPr>
            <w:r>
              <w:rPr>
                <w:sz w:val="20"/>
                <w:szCs w:val="20"/>
              </w:rPr>
              <w:t>Porcentaje</w:t>
            </w:r>
            <w:r w:rsidRPr="00811D4C">
              <w:rPr>
                <w:sz w:val="20"/>
                <w:szCs w:val="20"/>
              </w:rPr>
              <w:t xml:space="preserve"> de integración del SIR y </w:t>
            </w:r>
            <w:r>
              <w:rPr>
                <w:sz w:val="20"/>
                <w:szCs w:val="20"/>
              </w:rPr>
              <w:t>SIGDEHU en una única plataforma</w:t>
            </w:r>
          </w:p>
        </w:tc>
        <w:tc>
          <w:tcPr>
            <w:tcW w:w="2943" w:type="dxa"/>
            <w:vAlign w:val="center"/>
          </w:tcPr>
          <w:p w14:paraId="04AFE880" w14:textId="77777777" w:rsidR="00695D81" w:rsidRPr="00C63453" w:rsidRDefault="00695D81" w:rsidP="008D780D">
            <w:pPr>
              <w:pStyle w:val="NoSpacing"/>
              <w:rPr>
                <w:sz w:val="20"/>
                <w:szCs w:val="20"/>
              </w:rPr>
            </w:pPr>
            <w:r>
              <w:rPr>
                <w:sz w:val="20"/>
                <w:szCs w:val="20"/>
              </w:rPr>
              <w:t>Permite definir si la integración de los sistemas es exitosa o no</w:t>
            </w:r>
          </w:p>
        </w:tc>
        <w:tc>
          <w:tcPr>
            <w:tcW w:w="2943" w:type="dxa"/>
            <w:vAlign w:val="center"/>
          </w:tcPr>
          <w:p w14:paraId="6B7738A9" w14:textId="77777777" w:rsidR="00695D81" w:rsidRDefault="00695D81" w:rsidP="008D780D">
            <w:pPr>
              <w:pStyle w:val="NoSpacing"/>
              <w:rPr>
                <w:sz w:val="20"/>
                <w:szCs w:val="20"/>
              </w:rPr>
            </w:pPr>
            <w:r>
              <w:rPr>
                <w:sz w:val="20"/>
                <w:szCs w:val="20"/>
              </w:rPr>
              <w:t>Exitosa (cumple) si está por encima del 60%</w:t>
            </w:r>
          </w:p>
          <w:p w14:paraId="57C59425" w14:textId="77777777" w:rsidR="00695D81" w:rsidRPr="00C63453" w:rsidRDefault="00695D81" w:rsidP="008D780D">
            <w:pPr>
              <w:pStyle w:val="NoSpacing"/>
              <w:rPr>
                <w:sz w:val="20"/>
                <w:szCs w:val="20"/>
              </w:rPr>
            </w:pPr>
            <w:r>
              <w:rPr>
                <w:sz w:val="20"/>
                <w:szCs w:val="20"/>
              </w:rPr>
              <w:t>No exitoso (no cumple) si es igual o está por debajo del 60%</w:t>
            </w:r>
          </w:p>
        </w:tc>
      </w:tr>
      <w:tr w:rsidR="00695D81" w:rsidRPr="00C63453" w14:paraId="0A9A8B56" w14:textId="77777777" w:rsidTr="008D780D">
        <w:tc>
          <w:tcPr>
            <w:tcW w:w="2942" w:type="dxa"/>
            <w:vAlign w:val="center"/>
          </w:tcPr>
          <w:p w14:paraId="5FCD84F7" w14:textId="77777777" w:rsidR="00695D81" w:rsidRPr="00C63453" w:rsidRDefault="00695D81" w:rsidP="008D780D">
            <w:pPr>
              <w:pStyle w:val="NoSpacing"/>
              <w:rPr>
                <w:sz w:val="20"/>
                <w:szCs w:val="20"/>
              </w:rPr>
            </w:pPr>
            <w:r>
              <w:rPr>
                <w:sz w:val="20"/>
                <w:szCs w:val="20"/>
              </w:rPr>
              <w:t>Porcentaje</w:t>
            </w:r>
            <w:r w:rsidRPr="00811D4C">
              <w:rPr>
                <w:sz w:val="20"/>
                <w:szCs w:val="20"/>
              </w:rPr>
              <w:t xml:space="preserve"> de apropiación de la política para la generación, gestión y manejo de la inf</w:t>
            </w:r>
            <w:r>
              <w:rPr>
                <w:sz w:val="20"/>
                <w:szCs w:val="20"/>
              </w:rPr>
              <w:t>ormación estadística y espacial</w:t>
            </w:r>
          </w:p>
        </w:tc>
        <w:tc>
          <w:tcPr>
            <w:tcW w:w="2943" w:type="dxa"/>
            <w:vAlign w:val="center"/>
          </w:tcPr>
          <w:p w14:paraId="6A72E1E7" w14:textId="77777777" w:rsidR="00695D81" w:rsidRPr="00C63453" w:rsidRDefault="00695D81" w:rsidP="008D780D">
            <w:pPr>
              <w:pStyle w:val="NoSpacing"/>
              <w:rPr>
                <w:sz w:val="20"/>
                <w:szCs w:val="20"/>
              </w:rPr>
            </w:pPr>
            <w:r>
              <w:rPr>
                <w:sz w:val="20"/>
                <w:szCs w:val="20"/>
              </w:rPr>
              <w:t>Permite medir el nivel de apropiación de la política pública de generación, gestión y manejo de la información estadística y espacial.</w:t>
            </w:r>
          </w:p>
        </w:tc>
        <w:tc>
          <w:tcPr>
            <w:tcW w:w="2943" w:type="dxa"/>
            <w:vAlign w:val="center"/>
          </w:tcPr>
          <w:p w14:paraId="54514384" w14:textId="77777777" w:rsidR="00695D81" w:rsidRDefault="00695D81" w:rsidP="008D780D">
            <w:pPr>
              <w:pStyle w:val="NoSpacing"/>
              <w:rPr>
                <w:sz w:val="20"/>
                <w:szCs w:val="20"/>
              </w:rPr>
            </w:pPr>
            <w:r>
              <w:rPr>
                <w:sz w:val="20"/>
                <w:szCs w:val="20"/>
              </w:rPr>
              <w:t>Aceptable si está por encima del 80%</w:t>
            </w:r>
          </w:p>
          <w:p w14:paraId="4C980EAC" w14:textId="77777777" w:rsidR="00695D81" w:rsidRDefault="00695D81" w:rsidP="008D780D">
            <w:pPr>
              <w:pStyle w:val="NoSpacing"/>
              <w:rPr>
                <w:sz w:val="20"/>
                <w:szCs w:val="20"/>
              </w:rPr>
            </w:pPr>
            <w:r>
              <w:rPr>
                <w:sz w:val="20"/>
                <w:szCs w:val="20"/>
              </w:rPr>
              <w:t>Tolerable si está entre el 60 y el 80%</w:t>
            </w:r>
          </w:p>
          <w:p w14:paraId="0077AFA9" w14:textId="7E90A87B" w:rsidR="00695D81" w:rsidRPr="00C63453" w:rsidRDefault="00695D81" w:rsidP="008D780D">
            <w:pPr>
              <w:pStyle w:val="NoSpacing"/>
              <w:rPr>
                <w:sz w:val="20"/>
                <w:szCs w:val="20"/>
              </w:rPr>
            </w:pPr>
            <w:r>
              <w:rPr>
                <w:sz w:val="20"/>
                <w:szCs w:val="20"/>
              </w:rPr>
              <w:t>Inaceptable si está por debajo del 60%</w:t>
            </w:r>
          </w:p>
        </w:tc>
      </w:tr>
      <w:tr w:rsidR="00695D81" w:rsidRPr="00C63453" w14:paraId="7FF4C4AC" w14:textId="77777777" w:rsidTr="008D780D">
        <w:tc>
          <w:tcPr>
            <w:tcW w:w="2942" w:type="dxa"/>
            <w:vAlign w:val="center"/>
          </w:tcPr>
          <w:p w14:paraId="65E02AC6" w14:textId="77777777" w:rsidR="00695D81" w:rsidRPr="00C63453" w:rsidRDefault="00695D81" w:rsidP="008D780D">
            <w:pPr>
              <w:pStyle w:val="NoSpacing"/>
              <w:rPr>
                <w:sz w:val="20"/>
                <w:szCs w:val="20"/>
              </w:rPr>
            </w:pPr>
            <w:r>
              <w:rPr>
                <w:sz w:val="20"/>
                <w:szCs w:val="20"/>
              </w:rPr>
              <w:lastRenderedPageBreak/>
              <w:t>Número</w:t>
            </w:r>
            <w:r w:rsidRPr="00811D4C">
              <w:rPr>
                <w:sz w:val="20"/>
                <w:szCs w:val="20"/>
              </w:rPr>
              <w:t xml:space="preserve"> de usuar</w:t>
            </w:r>
            <w:r>
              <w:rPr>
                <w:sz w:val="20"/>
                <w:szCs w:val="20"/>
              </w:rPr>
              <w:t>ios que consultan la plataforma</w:t>
            </w:r>
            <w:r>
              <w:t xml:space="preserve"> c</w:t>
            </w:r>
            <w:r w:rsidRPr="00DA1AC4">
              <w:rPr>
                <w:sz w:val="20"/>
                <w:szCs w:val="20"/>
              </w:rPr>
              <w:t>on registro horario y, en lo posible, geolocalización.</w:t>
            </w:r>
          </w:p>
        </w:tc>
        <w:tc>
          <w:tcPr>
            <w:tcW w:w="2943" w:type="dxa"/>
            <w:vAlign w:val="center"/>
          </w:tcPr>
          <w:p w14:paraId="63D5CCAD" w14:textId="77777777" w:rsidR="00695D81" w:rsidRPr="00C63453" w:rsidRDefault="00695D81" w:rsidP="008D780D">
            <w:pPr>
              <w:pStyle w:val="NoSpacing"/>
              <w:rPr>
                <w:sz w:val="20"/>
                <w:szCs w:val="20"/>
              </w:rPr>
            </w:pPr>
            <w:r>
              <w:rPr>
                <w:sz w:val="20"/>
                <w:szCs w:val="20"/>
              </w:rPr>
              <w:t>Permite medir si la plataforma es usada por la población o no</w:t>
            </w:r>
          </w:p>
        </w:tc>
        <w:tc>
          <w:tcPr>
            <w:tcW w:w="2943" w:type="dxa"/>
            <w:vAlign w:val="center"/>
          </w:tcPr>
          <w:p w14:paraId="1C19E9CF" w14:textId="77777777" w:rsidR="00695D81" w:rsidRDefault="00695D81" w:rsidP="008D780D">
            <w:pPr>
              <w:pStyle w:val="NoSpacing"/>
              <w:rPr>
                <w:sz w:val="20"/>
                <w:szCs w:val="20"/>
              </w:rPr>
            </w:pPr>
            <w:r>
              <w:rPr>
                <w:sz w:val="20"/>
                <w:szCs w:val="20"/>
              </w:rPr>
              <w:t>Uso aceptable si el número de visitas mensual oscila entre los 4.500 y 5.000 o más usuarios.</w:t>
            </w:r>
          </w:p>
          <w:p w14:paraId="292B5F53" w14:textId="110573FC" w:rsidR="00695D81" w:rsidRPr="00C63453" w:rsidRDefault="00695D81" w:rsidP="008D780D">
            <w:pPr>
              <w:pStyle w:val="NoSpacing"/>
              <w:rPr>
                <w:sz w:val="20"/>
                <w:szCs w:val="20"/>
              </w:rPr>
            </w:pPr>
            <w:r>
              <w:rPr>
                <w:sz w:val="20"/>
                <w:szCs w:val="20"/>
              </w:rPr>
              <w:t>Uso inaceptable si el número de visit</w:t>
            </w:r>
            <w:r w:rsidR="00884CDB">
              <w:rPr>
                <w:sz w:val="20"/>
                <w:szCs w:val="20"/>
              </w:rPr>
              <w:t>as mensual es inferior a lo</w:t>
            </w:r>
            <w:r>
              <w:rPr>
                <w:sz w:val="20"/>
                <w:szCs w:val="20"/>
              </w:rPr>
              <w:t>s 4.500 usuarios.</w:t>
            </w:r>
          </w:p>
        </w:tc>
      </w:tr>
      <w:tr w:rsidR="00695D81" w:rsidRPr="00C63453" w14:paraId="252D437B" w14:textId="77777777" w:rsidTr="008D780D">
        <w:tc>
          <w:tcPr>
            <w:tcW w:w="2942" w:type="dxa"/>
            <w:vAlign w:val="center"/>
          </w:tcPr>
          <w:p w14:paraId="6C29EC4C" w14:textId="77777777" w:rsidR="00695D81" w:rsidRPr="00C63453" w:rsidRDefault="00695D81" w:rsidP="008D780D">
            <w:pPr>
              <w:pStyle w:val="NoSpacing"/>
              <w:rPr>
                <w:sz w:val="20"/>
                <w:szCs w:val="20"/>
              </w:rPr>
            </w:pPr>
            <w:r>
              <w:rPr>
                <w:sz w:val="20"/>
                <w:szCs w:val="20"/>
              </w:rPr>
              <w:t>Porcentaje</w:t>
            </w:r>
            <w:r w:rsidRPr="00811D4C">
              <w:rPr>
                <w:sz w:val="20"/>
                <w:szCs w:val="20"/>
              </w:rPr>
              <w:t xml:space="preserve"> de sistemas de información in</w:t>
            </w:r>
            <w:r>
              <w:rPr>
                <w:sz w:val="20"/>
                <w:szCs w:val="20"/>
              </w:rPr>
              <w:t>tegrados con la plataforma Web.</w:t>
            </w:r>
          </w:p>
        </w:tc>
        <w:tc>
          <w:tcPr>
            <w:tcW w:w="2943" w:type="dxa"/>
            <w:vAlign w:val="center"/>
          </w:tcPr>
          <w:p w14:paraId="1F5B1C84" w14:textId="77777777" w:rsidR="00695D81" w:rsidRPr="00C63453" w:rsidRDefault="00695D81" w:rsidP="008D780D">
            <w:pPr>
              <w:pStyle w:val="NoSpacing"/>
              <w:rPr>
                <w:sz w:val="20"/>
                <w:szCs w:val="20"/>
              </w:rPr>
            </w:pPr>
            <w:r>
              <w:rPr>
                <w:sz w:val="20"/>
                <w:szCs w:val="20"/>
              </w:rPr>
              <w:t>Permite identificar el nivel de integración de los sistemas en una única plataforma</w:t>
            </w:r>
          </w:p>
        </w:tc>
        <w:tc>
          <w:tcPr>
            <w:tcW w:w="2943" w:type="dxa"/>
            <w:vAlign w:val="center"/>
          </w:tcPr>
          <w:p w14:paraId="0561C601" w14:textId="77777777" w:rsidR="00695D81" w:rsidRDefault="00695D81" w:rsidP="008D780D">
            <w:pPr>
              <w:pStyle w:val="NoSpacing"/>
              <w:rPr>
                <w:sz w:val="20"/>
                <w:szCs w:val="20"/>
              </w:rPr>
            </w:pPr>
            <w:r>
              <w:rPr>
                <w:sz w:val="20"/>
                <w:szCs w:val="20"/>
              </w:rPr>
              <w:t>Aceptable si está por encima del 80%</w:t>
            </w:r>
          </w:p>
          <w:p w14:paraId="12F5C3DF" w14:textId="77777777" w:rsidR="00695D81" w:rsidRDefault="00695D81" w:rsidP="008D780D">
            <w:pPr>
              <w:pStyle w:val="NoSpacing"/>
              <w:rPr>
                <w:sz w:val="20"/>
                <w:szCs w:val="20"/>
              </w:rPr>
            </w:pPr>
            <w:r>
              <w:rPr>
                <w:sz w:val="20"/>
                <w:szCs w:val="20"/>
              </w:rPr>
              <w:t>Tolerable si está entre el 60 y el 80%</w:t>
            </w:r>
          </w:p>
          <w:p w14:paraId="7967FBA1" w14:textId="4112DCDB" w:rsidR="00695D81" w:rsidRPr="00C63453" w:rsidRDefault="0003799B" w:rsidP="008D780D">
            <w:pPr>
              <w:pStyle w:val="NoSpacing"/>
              <w:rPr>
                <w:sz w:val="20"/>
                <w:szCs w:val="20"/>
              </w:rPr>
            </w:pPr>
            <w:r>
              <w:rPr>
                <w:sz w:val="20"/>
                <w:szCs w:val="20"/>
              </w:rPr>
              <w:t xml:space="preserve">Inaceptable </w:t>
            </w:r>
            <w:r w:rsidR="00695D81">
              <w:rPr>
                <w:sz w:val="20"/>
                <w:szCs w:val="20"/>
              </w:rPr>
              <w:t>si está por debajo del 60%</w:t>
            </w:r>
          </w:p>
        </w:tc>
      </w:tr>
      <w:tr w:rsidR="00695D81" w:rsidRPr="00C63453" w14:paraId="6399740E" w14:textId="77777777" w:rsidTr="008D780D">
        <w:tc>
          <w:tcPr>
            <w:tcW w:w="2942" w:type="dxa"/>
            <w:vAlign w:val="center"/>
          </w:tcPr>
          <w:p w14:paraId="5482800D" w14:textId="77777777" w:rsidR="00695D81" w:rsidRPr="009A1D10" w:rsidRDefault="00695D81" w:rsidP="008D780D">
            <w:pPr>
              <w:pStyle w:val="NoSpacing"/>
              <w:rPr>
                <w:sz w:val="20"/>
                <w:szCs w:val="20"/>
              </w:rPr>
            </w:pPr>
            <w:r w:rsidRPr="009A1D10">
              <w:rPr>
                <w:sz w:val="20"/>
                <w:szCs w:val="20"/>
              </w:rPr>
              <w:t>Número de descargas realizadas con detalle de documento, períodos de tiempo y geolocalización.</w:t>
            </w:r>
          </w:p>
        </w:tc>
        <w:tc>
          <w:tcPr>
            <w:tcW w:w="2943" w:type="dxa"/>
            <w:vAlign w:val="center"/>
          </w:tcPr>
          <w:p w14:paraId="2D775FAB" w14:textId="77777777" w:rsidR="00695D81" w:rsidRPr="009A1D10" w:rsidRDefault="00695D81" w:rsidP="008D780D">
            <w:pPr>
              <w:pStyle w:val="NoSpacing"/>
              <w:rPr>
                <w:sz w:val="20"/>
                <w:szCs w:val="20"/>
              </w:rPr>
            </w:pPr>
            <w:r>
              <w:rPr>
                <w:sz w:val="20"/>
                <w:szCs w:val="20"/>
              </w:rPr>
              <w:t>Permite identificar si la información de la plataforma aporte a la comunidad</w:t>
            </w:r>
          </w:p>
        </w:tc>
        <w:tc>
          <w:tcPr>
            <w:tcW w:w="2943" w:type="dxa"/>
            <w:vAlign w:val="center"/>
          </w:tcPr>
          <w:p w14:paraId="579E0101" w14:textId="77777777" w:rsidR="00695D81" w:rsidRPr="009A1D10" w:rsidRDefault="00695D81" w:rsidP="008D780D">
            <w:pPr>
              <w:pStyle w:val="NoSpacing"/>
              <w:rPr>
                <w:sz w:val="20"/>
                <w:szCs w:val="20"/>
              </w:rPr>
            </w:pPr>
            <w:r>
              <w:rPr>
                <w:sz w:val="20"/>
                <w:szCs w:val="20"/>
              </w:rPr>
              <w:t>Por definir</w:t>
            </w:r>
          </w:p>
        </w:tc>
      </w:tr>
      <w:tr w:rsidR="00695D81" w:rsidRPr="00C63453" w14:paraId="2B29E9B2" w14:textId="77777777" w:rsidTr="008D780D">
        <w:tc>
          <w:tcPr>
            <w:tcW w:w="2942" w:type="dxa"/>
            <w:vAlign w:val="center"/>
          </w:tcPr>
          <w:p w14:paraId="11061E1F" w14:textId="77777777" w:rsidR="00695D81" w:rsidRPr="009A1D10" w:rsidRDefault="00695D81" w:rsidP="008D780D">
            <w:pPr>
              <w:pStyle w:val="NoSpacing"/>
              <w:rPr>
                <w:sz w:val="20"/>
                <w:szCs w:val="20"/>
              </w:rPr>
            </w:pPr>
            <w:r w:rsidRPr="00080283">
              <w:rPr>
                <w:sz w:val="20"/>
                <w:szCs w:val="20"/>
              </w:rPr>
              <w:t>Cantidad de documentos actualizados al mes por cada entidad</w:t>
            </w:r>
            <w:r>
              <w:rPr>
                <w:sz w:val="20"/>
                <w:szCs w:val="20"/>
              </w:rPr>
              <w:t>.</w:t>
            </w:r>
          </w:p>
        </w:tc>
        <w:tc>
          <w:tcPr>
            <w:tcW w:w="2943" w:type="dxa"/>
            <w:vAlign w:val="center"/>
          </w:tcPr>
          <w:p w14:paraId="32BE475B" w14:textId="5230C8DD" w:rsidR="00695D81" w:rsidRPr="009A1D10" w:rsidRDefault="00695D81" w:rsidP="008D780D">
            <w:pPr>
              <w:pStyle w:val="NoSpacing"/>
              <w:rPr>
                <w:sz w:val="20"/>
                <w:szCs w:val="20"/>
              </w:rPr>
            </w:pPr>
            <w:r>
              <w:rPr>
                <w:sz w:val="20"/>
                <w:szCs w:val="20"/>
              </w:rPr>
              <w:t xml:space="preserve">Permite valorar el nivel de compromiso de las entidades que forman parte del </w:t>
            </w:r>
            <w:r w:rsidR="00CD3BDA">
              <w:rPr>
                <w:sz w:val="20"/>
                <w:szCs w:val="20"/>
              </w:rPr>
              <w:t>REDSIH</w:t>
            </w:r>
          </w:p>
        </w:tc>
        <w:tc>
          <w:tcPr>
            <w:tcW w:w="2943" w:type="dxa"/>
            <w:vAlign w:val="center"/>
          </w:tcPr>
          <w:p w14:paraId="48C43B76" w14:textId="77777777" w:rsidR="00695D81" w:rsidRPr="009A1D10" w:rsidRDefault="00695D81" w:rsidP="008D780D">
            <w:pPr>
              <w:pStyle w:val="NoSpacing"/>
              <w:rPr>
                <w:sz w:val="20"/>
                <w:szCs w:val="20"/>
              </w:rPr>
            </w:pPr>
            <w:r>
              <w:rPr>
                <w:sz w:val="20"/>
                <w:szCs w:val="20"/>
              </w:rPr>
              <w:t>Por definir</w:t>
            </w:r>
          </w:p>
        </w:tc>
      </w:tr>
      <w:tr w:rsidR="00695D81" w:rsidRPr="00C63453" w14:paraId="36E2BBBB" w14:textId="77777777" w:rsidTr="008D780D">
        <w:tc>
          <w:tcPr>
            <w:tcW w:w="2942" w:type="dxa"/>
            <w:vAlign w:val="center"/>
          </w:tcPr>
          <w:p w14:paraId="01F7249D" w14:textId="77777777" w:rsidR="00695D81" w:rsidRPr="00080283" w:rsidRDefault="00695D81" w:rsidP="008D780D">
            <w:pPr>
              <w:pStyle w:val="NoSpacing"/>
              <w:rPr>
                <w:sz w:val="20"/>
                <w:szCs w:val="20"/>
              </w:rPr>
            </w:pPr>
            <w:r>
              <w:rPr>
                <w:sz w:val="20"/>
                <w:szCs w:val="20"/>
              </w:rPr>
              <w:t>P</w:t>
            </w:r>
            <w:r w:rsidRPr="00080283">
              <w:rPr>
                <w:sz w:val="20"/>
                <w:szCs w:val="20"/>
              </w:rPr>
              <w:t>orcentaje de ocupación del servidor y disco duro en donde se almacena la información.</w:t>
            </w:r>
          </w:p>
        </w:tc>
        <w:tc>
          <w:tcPr>
            <w:tcW w:w="2943" w:type="dxa"/>
            <w:vAlign w:val="center"/>
          </w:tcPr>
          <w:p w14:paraId="01445170" w14:textId="77777777" w:rsidR="00695D81" w:rsidRPr="00080283" w:rsidRDefault="00695D81" w:rsidP="008D780D">
            <w:pPr>
              <w:pStyle w:val="NoSpacing"/>
              <w:rPr>
                <w:sz w:val="20"/>
                <w:szCs w:val="20"/>
              </w:rPr>
            </w:pPr>
            <w:r>
              <w:rPr>
                <w:sz w:val="20"/>
                <w:szCs w:val="20"/>
              </w:rPr>
              <w:t>Permite evaluar el espacio de almacenamiento contratado para alojar la información del sistema</w:t>
            </w:r>
          </w:p>
        </w:tc>
        <w:tc>
          <w:tcPr>
            <w:tcW w:w="2943" w:type="dxa"/>
            <w:vAlign w:val="center"/>
          </w:tcPr>
          <w:p w14:paraId="34F4E439" w14:textId="77777777" w:rsidR="00695D81" w:rsidRDefault="00695D81" w:rsidP="008D780D">
            <w:pPr>
              <w:pStyle w:val="NoSpacing"/>
              <w:rPr>
                <w:sz w:val="20"/>
                <w:szCs w:val="20"/>
              </w:rPr>
            </w:pPr>
            <w:r>
              <w:rPr>
                <w:sz w:val="20"/>
                <w:szCs w:val="20"/>
              </w:rPr>
              <w:t>Aceptable si está por debajo del 50%</w:t>
            </w:r>
          </w:p>
          <w:p w14:paraId="31E42177" w14:textId="77777777" w:rsidR="00695D81" w:rsidRDefault="00695D81" w:rsidP="008D780D">
            <w:pPr>
              <w:pStyle w:val="NoSpacing"/>
              <w:rPr>
                <w:sz w:val="20"/>
                <w:szCs w:val="20"/>
              </w:rPr>
            </w:pPr>
            <w:r>
              <w:rPr>
                <w:sz w:val="20"/>
                <w:szCs w:val="20"/>
              </w:rPr>
              <w:t>Tolerable si está entre el 50 y el 80%</w:t>
            </w:r>
          </w:p>
          <w:p w14:paraId="17E492DC" w14:textId="77777777" w:rsidR="00695D81" w:rsidRPr="00080283" w:rsidRDefault="00695D81" w:rsidP="008D780D">
            <w:pPr>
              <w:pStyle w:val="NoSpacing"/>
              <w:rPr>
                <w:sz w:val="20"/>
                <w:szCs w:val="20"/>
              </w:rPr>
            </w:pPr>
            <w:r>
              <w:rPr>
                <w:sz w:val="20"/>
                <w:szCs w:val="20"/>
              </w:rPr>
              <w:t>Inaceptable si está por encima del 80%</w:t>
            </w:r>
          </w:p>
        </w:tc>
      </w:tr>
      <w:tr w:rsidR="00695D81" w:rsidRPr="00C63453" w14:paraId="7D60BC98" w14:textId="77777777" w:rsidTr="008D780D">
        <w:tc>
          <w:tcPr>
            <w:tcW w:w="2942" w:type="dxa"/>
            <w:vAlign w:val="center"/>
          </w:tcPr>
          <w:p w14:paraId="3348C0CD" w14:textId="77777777" w:rsidR="00695D81" w:rsidRPr="00080283" w:rsidRDefault="00695D81" w:rsidP="008D780D">
            <w:pPr>
              <w:pStyle w:val="NoSpacing"/>
              <w:rPr>
                <w:sz w:val="20"/>
                <w:szCs w:val="20"/>
              </w:rPr>
            </w:pPr>
            <w:r w:rsidRPr="00080283">
              <w:rPr>
                <w:sz w:val="20"/>
                <w:szCs w:val="20"/>
              </w:rPr>
              <w:t>Costo asociado al mantenimiento de los equipos y procesos de actualización de información.</w:t>
            </w:r>
          </w:p>
        </w:tc>
        <w:tc>
          <w:tcPr>
            <w:tcW w:w="2943" w:type="dxa"/>
            <w:vAlign w:val="center"/>
          </w:tcPr>
          <w:p w14:paraId="09193BC3" w14:textId="77777777" w:rsidR="00695D81" w:rsidRPr="00080283" w:rsidRDefault="00695D81" w:rsidP="008D780D">
            <w:pPr>
              <w:pStyle w:val="NoSpacing"/>
              <w:rPr>
                <w:sz w:val="20"/>
                <w:szCs w:val="20"/>
              </w:rPr>
            </w:pPr>
            <w:r>
              <w:rPr>
                <w:sz w:val="20"/>
                <w:szCs w:val="20"/>
              </w:rPr>
              <w:t xml:space="preserve">Permitirá </w:t>
            </w:r>
            <w:r w:rsidRPr="00080283">
              <w:rPr>
                <w:sz w:val="20"/>
                <w:szCs w:val="20"/>
              </w:rPr>
              <w:t>calcular una razón Costo/Beneficio y seguimiento a la ejecución presupuestal.</w:t>
            </w:r>
          </w:p>
        </w:tc>
        <w:tc>
          <w:tcPr>
            <w:tcW w:w="2943" w:type="dxa"/>
            <w:vAlign w:val="center"/>
          </w:tcPr>
          <w:p w14:paraId="28165FAA" w14:textId="77777777" w:rsidR="00695D81" w:rsidRPr="00080283" w:rsidRDefault="00695D81" w:rsidP="008D780D">
            <w:pPr>
              <w:pStyle w:val="NoSpacing"/>
              <w:rPr>
                <w:sz w:val="20"/>
                <w:szCs w:val="20"/>
              </w:rPr>
            </w:pPr>
            <w:r>
              <w:rPr>
                <w:sz w:val="20"/>
                <w:szCs w:val="20"/>
              </w:rPr>
              <w:t>Por definir</w:t>
            </w:r>
          </w:p>
        </w:tc>
      </w:tr>
      <w:tr w:rsidR="00695D81" w:rsidRPr="00811D4C" w14:paraId="26BB149E" w14:textId="77777777" w:rsidTr="008D780D">
        <w:tc>
          <w:tcPr>
            <w:tcW w:w="2942" w:type="dxa"/>
            <w:vAlign w:val="center"/>
          </w:tcPr>
          <w:p w14:paraId="03300A22" w14:textId="77777777" w:rsidR="00695D81" w:rsidRPr="00811D4C" w:rsidRDefault="00695D81" w:rsidP="008D780D">
            <w:pPr>
              <w:pStyle w:val="NoSpacing"/>
              <w:rPr>
                <w:sz w:val="20"/>
                <w:szCs w:val="20"/>
              </w:rPr>
            </w:pPr>
            <w:r>
              <w:rPr>
                <w:sz w:val="20"/>
                <w:szCs w:val="20"/>
              </w:rPr>
              <w:t>Porcentaje</w:t>
            </w:r>
            <w:r w:rsidRPr="00811D4C">
              <w:rPr>
                <w:sz w:val="20"/>
                <w:szCs w:val="20"/>
              </w:rPr>
              <w:t xml:space="preserve"> de información normalizada fren</w:t>
            </w:r>
            <w:r>
              <w:rPr>
                <w:sz w:val="20"/>
                <w:szCs w:val="20"/>
              </w:rPr>
              <w:t>te a la información disponible.</w:t>
            </w:r>
          </w:p>
        </w:tc>
        <w:tc>
          <w:tcPr>
            <w:tcW w:w="2943" w:type="dxa"/>
            <w:vAlign w:val="center"/>
          </w:tcPr>
          <w:p w14:paraId="65017804" w14:textId="77777777" w:rsidR="00695D81" w:rsidRPr="00811D4C" w:rsidRDefault="00695D81" w:rsidP="008D780D">
            <w:pPr>
              <w:pStyle w:val="NoSpacing"/>
              <w:rPr>
                <w:sz w:val="20"/>
                <w:szCs w:val="20"/>
              </w:rPr>
            </w:pPr>
            <w:r>
              <w:rPr>
                <w:sz w:val="20"/>
                <w:szCs w:val="20"/>
              </w:rPr>
              <w:t xml:space="preserve">Permite identificar si la información está siendo normalizada o no. </w:t>
            </w:r>
          </w:p>
        </w:tc>
        <w:tc>
          <w:tcPr>
            <w:tcW w:w="2943" w:type="dxa"/>
            <w:vAlign w:val="center"/>
          </w:tcPr>
          <w:p w14:paraId="04661E1B" w14:textId="77777777" w:rsidR="00695D81" w:rsidRDefault="00695D81" w:rsidP="008D780D">
            <w:pPr>
              <w:pStyle w:val="NoSpacing"/>
              <w:rPr>
                <w:sz w:val="20"/>
                <w:szCs w:val="20"/>
              </w:rPr>
            </w:pPr>
            <w:r>
              <w:rPr>
                <w:sz w:val="20"/>
                <w:szCs w:val="20"/>
              </w:rPr>
              <w:t>Cumple si está por encima del 70%</w:t>
            </w:r>
          </w:p>
          <w:p w14:paraId="5C9DA475" w14:textId="77777777" w:rsidR="00695D81" w:rsidRPr="00811D4C" w:rsidRDefault="00695D81" w:rsidP="008D780D">
            <w:pPr>
              <w:pStyle w:val="NoSpacing"/>
              <w:rPr>
                <w:sz w:val="20"/>
                <w:szCs w:val="20"/>
              </w:rPr>
            </w:pPr>
            <w:r>
              <w:rPr>
                <w:sz w:val="20"/>
                <w:szCs w:val="20"/>
              </w:rPr>
              <w:t>No exitoso (no cumple) si es igual o está por debajo del 70%</w:t>
            </w:r>
          </w:p>
        </w:tc>
      </w:tr>
    </w:tbl>
    <w:p w14:paraId="5785D205" w14:textId="77777777" w:rsidR="00D724B0" w:rsidRPr="00D724B0" w:rsidRDefault="00D724B0">
      <w:pPr>
        <w:pStyle w:val="NoSpacing"/>
        <w:rPr>
          <w:ins w:id="3496" w:author="Juan Manuel Velásquez Isaza" w:date="2017-06-04T23:52:00Z"/>
          <w:rPrChange w:id="3497" w:author="Juan Manuel Velásquez Isaza" w:date="2017-06-04T23:52:00Z">
            <w:rPr>
              <w:ins w:id="3498" w:author="Juan Manuel Velásquez Isaza" w:date="2017-06-04T23:52:00Z"/>
              <w:b/>
              <w:i/>
              <w:sz w:val="18"/>
            </w:rPr>
          </w:rPrChange>
        </w:rPr>
        <w:pPrChange w:id="3499" w:author="Juan Manuel Velásquez Isaza" w:date="2017-06-04T23:52:00Z">
          <w:pPr>
            <w:pStyle w:val="NoSpacing"/>
            <w:jc w:val="center"/>
          </w:pPr>
        </w:pPrChange>
      </w:pPr>
    </w:p>
    <w:p w14:paraId="5BBB4CBB" w14:textId="288A2A4F" w:rsidR="004C298F" w:rsidRPr="004C298F" w:rsidRDefault="004C298F" w:rsidP="004C298F">
      <w:pPr>
        <w:pStyle w:val="NoSpacing"/>
        <w:jc w:val="center"/>
        <w:rPr>
          <w:i/>
          <w:sz w:val="18"/>
        </w:rPr>
      </w:pPr>
      <w:r w:rsidRPr="00F11C1E">
        <w:rPr>
          <w:b/>
          <w:i/>
          <w:sz w:val="18"/>
        </w:rPr>
        <w:lastRenderedPageBreak/>
        <w:t>Fuente:</w:t>
      </w:r>
      <w:r w:rsidRPr="004C298F">
        <w:rPr>
          <w:i/>
          <w:sz w:val="18"/>
        </w:rPr>
        <w:t xml:space="preserve"> Gobernación del Huila.</w:t>
      </w:r>
    </w:p>
    <w:p w14:paraId="51460BCB" w14:textId="77777777" w:rsidR="00695D81" w:rsidRDefault="00695D81" w:rsidP="00695D81">
      <w:pPr>
        <w:pStyle w:val="NoSpacing"/>
      </w:pPr>
    </w:p>
    <w:p w14:paraId="073F5D51" w14:textId="77777777" w:rsidR="00695D81" w:rsidRDefault="00695D81" w:rsidP="00695D81">
      <w:pPr>
        <w:pStyle w:val="NoSpacing"/>
      </w:pPr>
    </w:p>
    <w:p w14:paraId="365D767F" w14:textId="1DD9D4B6" w:rsidR="00D348EE" w:rsidRDefault="00D348EE" w:rsidP="00D348EE">
      <w:pPr>
        <w:pStyle w:val="Heading2"/>
      </w:pPr>
      <w:bookmarkStart w:id="3500" w:name="_Toc500793596"/>
      <w:r>
        <w:t>Riesgos</w:t>
      </w:r>
      <w:bookmarkEnd w:id="3500"/>
    </w:p>
    <w:p w14:paraId="48C21904" w14:textId="77777777" w:rsidR="00D348EE" w:rsidRDefault="00D348EE" w:rsidP="00D348EE">
      <w:pPr>
        <w:pStyle w:val="NoSpacing"/>
        <w:rPr>
          <w:lang w:val="es-CO"/>
        </w:rPr>
      </w:pPr>
    </w:p>
    <w:p w14:paraId="5946928E" w14:textId="2B7899C8" w:rsidR="00D348EE" w:rsidRDefault="00D348EE" w:rsidP="00D348EE">
      <w:pPr>
        <w:pStyle w:val="NoSpacing"/>
        <w:rPr>
          <w:lang w:val="es-CO"/>
        </w:rPr>
      </w:pPr>
      <w:r>
        <w:rPr>
          <w:lang w:val="es-CO"/>
        </w:rPr>
        <w:t>Para el proyecto, se han identificado los siguientes riesgos:</w:t>
      </w:r>
    </w:p>
    <w:p w14:paraId="263DE318" w14:textId="77777777" w:rsidR="00F90572" w:rsidRDefault="00F90572" w:rsidP="00D348EE">
      <w:pPr>
        <w:pStyle w:val="NoSpacing"/>
        <w:rPr>
          <w:lang w:val="es-CO"/>
        </w:rPr>
      </w:pPr>
    </w:p>
    <w:p w14:paraId="03714534" w14:textId="787AE820" w:rsidR="00D348EE" w:rsidRDefault="00F90572" w:rsidP="00F90572">
      <w:pPr>
        <w:pStyle w:val="Caption"/>
        <w:jc w:val="center"/>
      </w:pPr>
      <w:bookmarkStart w:id="3501" w:name="_Toc482730690"/>
      <w:r>
        <w:t xml:space="preserve">Tabla </w:t>
      </w:r>
      <w:r w:rsidR="004E050C">
        <w:fldChar w:fldCharType="begin"/>
      </w:r>
      <w:r w:rsidR="004E050C">
        <w:instrText xml:space="preserve"> SEQ Tabla \* ARABIC </w:instrText>
      </w:r>
      <w:r w:rsidR="004E050C">
        <w:fldChar w:fldCharType="separate"/>
      </w:r>
      <w:r w:rsidR="00BA1763">
        <w:rPr>
          <w:noProof/>
        </w:rPr>
        <w:t>9</w:t>
      </w:r>
      <w:r w:rsidR="004E050C">
        <w:rPr>
          <w:noProof/>
        </w:rPr>
        <w:fldChar w:fldCharType="end"/>
      </w:r>
      <w:r>
        <w:t>: Riesgos en el proyecto</w:t>
      </w:r>
      <w:bookmarkEnd w:id="3501"/>
    </w:p>
    <w:tbl>
      <w:tblPr>
        <w:tblStyle w:val="TableGrid"/>
        <w:tblW w:w="0" w:type="auto"/>
        <w:tblLayout w:type="fixed"/>
        <w:tblLook w:val="04A0" w:firstRow="1" w:lastRow="0" w:firstColumn="1" w:lastColumn="0" w:noHBand="0" w:noVBand="1"/>
      </w:tblPr>
      <w:tblGrid>
        <w:gridCol w:w="1980"/>
        <w:gridCol w:w="1559"/>
        <w:gridCol w:w="1985"/>
        <w:gridCol w:w="1275"/>
        <w:gridCol w:w="2029"/>
      </w:tblGrid>
      <w:tr w:rsidR="008E2539" w:rsidRPr="00D724B0" w14:paraId="4108EADD" w14:textId="77777777" w:rsidTr="00543F57">
        <w:tc>
          <w:tcPr>
            <w:tcW w:w="1980" w:type="dxa"/>
            <w:vAlign w:val="center"/>
          </w:tcPr>
          <w:p w14:paraId="1F9AC526" w14:textId="13E38AB5" w:rsidR="00D348EE" w:rsidRPr="00D724B0" w:rsidRDefault="00F90572" w:rsidP="00CA4B10">
            <w:pPr>
              <w:pStyle w:val="NoSpacing"/>
              <w:jc w:val="center"/>
              <w:rPr>
                <w:b/>
                <w:sz w:val="20"/>
                <w:szCs w:val="20"/>
                <w:lang w:val="es-CO"/>
              </w:rPr>
            </w:pPr>
            <w:r w:rsidRPr="00D724B0">
              <w:rPr>
                <w:b/>
                <w:sz w:val="20"/>
                <w:szCs w:val="20"/>
                <w:lang w:val="es-CO"/>
              </w:rPr>
              <w:t>Descripción del riesgo</w:t>
            </w:r>
          </w:p>
        </w:tc>
        <w:tc>
          <w:tcPr>
            <w:tcW w:w="1559" w:type="dxa"/>
            <w:vAlign w:val="center"/>
          </w:tcPr>
          <w:p w14:paraId="0F8A09D7" w14:textId="1B4CF994" w:rsidR="00D348EE" w:rsidRPr="00D724B0" w:rsidRDefault="00F90572" w:rsidP="00CA4B10">
            <w:pPr>
              <w:pStyle w:val="NoSpacing"/>
              <w:jc w:val="center"/>
              <w:rPr>
                <w:b/>
                <w:sz w:val="20"/>
                <w:szCs w:val="20"/>
                <w:lang w:val="es-CO"/>
              </w:rPr>
            </w:pPr>
            <w:r w:rsidRPr="00D724B0">
              <w:rPr>
                <w:b/>
                <w:sz w:val="20"/>
                <w:szCs w:val="20"/>
                <w:lang w:val="es-CO"/>
              </w:rPr>
              <w:t>Probabilidad</w:t>
            </w:r>
          </w:p>
        </w:tc>
        <w:tc>
          <w:tcPr>
            <w:tcW w:w="1985" w:type="dxa"/>
            <w:vAlign w:val="center"/>
          </w:tcPr>
          <w:p w14:paraId="3DA83813" w14:textId="730F629A" w:rsidR="00D348EE" w:rsidRPr="00D724B0" w:rsidRDefault="00F90572" w:rsidP="00CA4B10">
            <w:pPr>
              <w:pStyle w:val="NoSpacing"/>
              <w:jc w:val="center"/>
              <w:rPr>
                <w:b/>
                <w:sz w:val="20"/>
                <w:szCs w:val="20"/>
                <w:lang w:val="es-CO"/>
              </w:rPr>
            </w:pPr>
            <w:r w:rsidRPr="00D724B0">
              <w:rPr>
                <w:b/>
                <w:sz w:val="20"/>
                <w:szCs w:val="20"/>
                <w:lang w:val="es-CO"/>
              </w:rPr>
              <w:t>Efectos</w:t>
            </w:r>
          </w:p>
        </w:tc>
        <w:tc>
          <w:tcPr>
            <w:tcW w:w="1275" w:type="dxa"/>
            <w:vAlign w:val="center"/>
          </w:tcPr>
          <w:p w14:paraId="797C08DD" w14:textId="3046A4DC" w:rsidR="00D348EE" w:rsidRPr="00D724B0" w:rsidRDefault="00F90572" w:rsidP="00CA4B10">
            <w:pPr>
              <w:pStyle w:val="NoSpacing"/>
              <w:jc w:val="center"/>
              <w:rPr>
                <w:b/>
                <w:sz w:val="20"/>
                <w:szCs w:val="20"/>
                <w:lang w:val="es-CO"/>
              </w:rPr>
            </w:pPr>
            <w:r w:rsidRPr="00D724B0">
              <w:rPr>
                <w:b/>
                <w:sz w:val="20"/>
                <w:szCs w:val="20"/>
                <w:lang w:val="es-CO"/>
              </w:rPr>
              <w:t>Impacto</w:t>
            </w:r>
          </w:p>
        </w:tc>
        <w:tc>
          <w:tcPr>
            <w:tcW w:w="2029" w:type="dxa"/>
            <w:vAlign w:val="center"/>
          </w:tcPr>
          <w:p w14:paraId="266D0FEE" w14:textId="2E26EC24" w:rsidR="00D348EE" w:rsidRPr="00D724B0" w:rsidRDefault="00F90572" w:rsidP="00CA4B10">
            <w:pPr>
              <w:pStyle w:val="NoSpacing"/>
              <w:jc w:val="center"/>
              <w:rPr>
                <w:b/>
                <w:sz w:val="20"/>
                <w:szCs w:val="20"/>
                <w:lang w:val="es-CO"/>
              </w:rPr>
            </w:pPr>
            <w:r w:rsidRPr="00D724B0">
              <w:rPr>
                <w:b/>
                <w:sz w:val="20"/>
                <w:szCs w:val="20"/>
                <w:lang w:val="es-CO"/>
              </w:rPr>
              <w:t>Medidas de mitigación</w:t>
            </w:r>
          </w:p>
        </w:tc>
      </w:tr>
      <w:tr w:rsidR="008E2539" w:rsidRPr="00D724B0" w14:paraId="562E2520" w14:textId="77777777" w:rsidTr="00543F57">
        <w:tc>
          <w:tcPr>
            <w:tcW w:w="1980" w:type="dxa"/>
            <w:vAlign w:val="center"/>
          </w:tcPr>
          <w:p w14:paraId="0E26EC1E" w14:textId="38B0C401" w:rsidR="00D348EE" w:rsidRPr="00D724B0" w:rsidRDefault="003E030C" w:rsidP="00CA4B10">
            <w:pPr>
              <w:pStyle w:val="NoSpacing"/>
              <w:rPr>
                <w:sz w:val="20"/>
                <w:szCs w:val="20"/>
                <w:lang w:val="es-CO"/>
                <w:rPrChange w:id="3502" w:author="Juan Manuel Velásquez Isaza" w:date="2017-06-04T23:53:00Z">
                  <w:rPr>
                    <w:lang w:val="es-CO"/>
                  </w:rPr>
                </w:rPrChange>
              </w:rPr>
            </w:pPr>
            <w:r w:rsidRPr="00D724B0">
              <w:rPr>
                <w:sz w:val="20"/>
                <w:szCs w:val="20"/>
                <w:lang w:val="es-CO"/>
                <w:rPrChange w:id="3503" w:author="Juan Manuel Velásquez Isaza" w:date="2017-06-04T23:53:00Z">
                  <w:rPr>
                    <w:lang w:val="es-CO"/>
                  </w:rPr>
                </w:rPrChange>
              </w:rPr>
              <w:t>Los funcionarios no hacen uso apropiado de la plataforma</w:t>
            </w:r>
          </w:p>
        </w:tc>
        <w:tc>
          <w:tcPr>
            <w:tcW w:w="1559" w:type="dxa"/>
            <w:vAlign w:val="center"/>
          </w:tcPr>
          <w:p w14:paraId="063CE77C" w14:textId="31CF77BD" w:rsidR="00D348EE" w:rsidRPr="00D724B0" w:rsidRDefault="003E030C" w:rsidP="00543F57">
            <w:pPr>
              <w:pStyle w:val="NoSpacing"/>
              <w:jc w:val="center"/>
              <w:rPr>
                <w:sz w:val="20"/>
                <w:szCs w:val="20"/>
                <w:lang w:val="es-CO"/>
                <w:rPrChange w:id="3504" w:author="Juan Manuel Velásquez Isaza" w:date="2017-06-04T23:53:00Z">
                  <w:rPr>
                    <w:lang w:val="es-CO"/>
                  </w:rPr>
                </w:rPrChange>
              </w:rPr>
            </w:pPr>
            <w:r w:rsidRPr="00D724B0">
              <w:rPr>
                <w:sz w:val="20"/>
                <w:szCs w:val="20"/>
                <w:lang w:val="es-CO"/>
                <w:rPrChange w:id="3505" w:author="Juan Manuel Velásquez Isaza" w:date="2017-06-04T23:53:00Z">
                  <w:rPr>
                    <w:lang w:val="es-CO"/>
                  </w:rPr>
                </w:rPrChange>
              </w:rPr>
              <w:t>Probable</w:t>
            </w:r>
          </w:p>
        </w:tc>
        <w:tc>
          <w:tcPr>
            <w:tcW w:w="1985" w:type="dxa"/>
            <w:vAlign w:val="center"/>
          </w:tcPr>
          <w:p w14:paraId="69893671" w14:textId="3F6CB25C" w:rsidR="00D348EE" w:rsidRPr="00D724B0" w:rsidRDefault="003E030C" w:rsidP="003E030C">
            <w:pPr>
              <w:rPr>
                <w:rFonts w:cs="Calibri"/>
                <w:color w:val="000000"/>
                <w:sz w:val="20"/>
                <w:szCs w:val="20"/>
                <w:rPrChange w:id="3506" w:author="Juan Manuel Velásquez Isaza" w:date="2017-06-04T23:53:00Z">
                  <w:rPr>
                    <w:rFonts w:cs="Calibri"/>
                    <w:color w:val="000000"/>
                  </w:rPr>
                </w:rPrChange>
              </w:rPr>
            </w:pPr>
            <w:r w:rsidRPr="00D724B0">
              <w:rPr>
                <w:rFonts w:cs="Calibri"/>
                <w:color w:val="000000"/>
                <w:sz w:val="20"/>
                <w:szCs w:val="20"/>
                <w:rPrChange w:id="3507" w:author="Juan Manuel Velásquez Isaza" w:date="2017-06-04T23:53:00Z">
                  <w:rPr>
                    <w:rFonts w:cs="Calibri"/>
                    <w:color w:val="000000"/>
                  </w:rPr>
                </w:rPrChange>
              </w:rPr>
              <w:t>Los funcionarios no pueden atender eficientemente las solicitudes realizadas por los usuarios y partes interesadas.</w:t>
            </w:r>
          </w:p>
        </w:tc>
        <w:tc>
          <w:tcPr>
            <w:tcW w:w="1275" w:type="dxa"/>
            <w:vAlign w:val="center"/>
          </w:tcPr>
          <w:p w14:paraId="758617C5" w14:textId="77777777" w:rsidR="003E030C" w:rsidRPr="00D724B0" w:rsidRDefault="003E030C" w:rsidP="003E030C">
            <w:pPr>
              <w:jc w:val="center"/>
              <w:rPr>
                <w:rFonts w:cs="Calibri"/>
                <w:color w:val="000000"/>
                <w:sz w:val="20"/>
                <w:szCs w:val="20"/>
                <w:rPrChange w:id="3508" w:author="Juan Manuel Velásquez Isaza" w:date="2017-06-04T23:53:00Z">
                  <w:rPr>
                    <w:rFonts w:cs="Calibri"/>
                    <w:color w:val="000000"/>
                  </w:rPr>
                </w:rPrChange>
              </w:rPr>
            </w:pPr>
            <w:r w:rsidRPr="00D724B0">
              <w:rPr>
                <w:rFonts w:cs="Calibri"/>
                <w:color w:val="000000"/>
                <w:sz w:val="20"/>
                <w:szCs w:val="20"/>
                <w:rPrChange w:id="3509" w:author="Juan Manuel Velásquez Isaza" w:date="2017-06-04T23:53:00Z">
                  <w:rPr>
                    <w:rFonts w:cs="Calibri"/>
                    <w:color w:val="000000"/>
                  </w:rPr>
                </w:rPrChange>
              </w:rPr>
              <w:t>Mayor</w:t>
            </w:r>
          </w:p>
          <w:p w14:paraId="4FFA884F" w14:textId="214FDD68" w:rsidR="00D348EE" w:rsidRPr="00D724B0" w:rsidRDefault="00D348EE" w:rsidP="00543F57">
            <w:pPr>
              <w:pStyle w:val="NoSpacing"/>
              <w:jc w:val="center"/>
              <w:rPr>
                <w:sz w:val="20"/>
                <w:szCs w:val="20"/>
                <w:lang w:val="es-CO"/>
                <w:rPrChange w:id="3510" w:author="Juan Manuel Velásquez Isaza" w:date="2017-06-04T23:53:00Z">
                  <w:rPr>
                    <w:lang w:val="es-CO"/>
                  </w:rPr>
                </w:rPrChange>
              </w:rPr>
            </w:pPr>
          </w:p>
        </w:tc>
        <w:tc>
          <w:tcPr>
            <w:tcW w:w="2029" w:type="dxa"/>
            <w:vAlign w:val="center"/>
          </w:tcPr>
          <w:p w14:paraId="594C10D2" w14:textId="1A0490A3" w:rsidR="00D348EE" w:rsidRPr="00D724B0" w:rsidRDefault="003E030C" w:rsidP="003E030C">
            <w:pPr>
              <w:rPr>
                <w:rFonts w:cs="Calibri"/>
                <w:color w:val="000000"/>
                <w:sz w:val="20"/>
                <w:szCs w:val="20"/>
                <w:rPrChange w:id="3511" w:author="Juan Manuel Velásquez Isaza" w:date="2017-06-04T23:53:00Z">
                  <w:rPr>
                    <w:rFonts w:cs="Calibri"/>
                    <w:color w:val="000000"/>
                  </w:rPr>
                </w:rPrChange>
              </w:rPr>
            </w:pPr>
            <w:r w:rsidRPr="00D724B0">
              <w:rPr>
                <w:rFonts w:cs="Calibri"/>
                <w:color w:val="000000"/>
                <w:sz w:val="20"/>
                <w:szCs w:val="20"/>
                <w:rPrChange w:id="3512" w:author="Juan Manuel Velásquez Isaza" w:date="2017-06-04T23:53:00Z">
                  <w:rPr>
                    <w:rFonts w:cs="Calibri"/>
                    <w:color w:val="000000"/>
                  </w:rPr>
                </w:rPrChange>
              </w:rPr>
              <w:t>Se debe capacitar a todos los funcionarios en el uso de la plataforma para sus actividades como funcionarios del departamento</w:t>
            </w:r>
          </w:p>
        </w:tc>
      </w:tr>
      <w:tr w:rsidR="008E2539" w:rsidRPr="00D724B0" w14:paraId="547233A6" w14:textId="77777777" w:rsidTr="00543F57">
        <w:tc>
          <w:tcPr>
            <w:tcW w:w="1980" w:type="dxa"/>
            <w:vAlign w:val="center"/>
          </w:tcPr>
          <w:p w14:paraId="4353187D" w14:textId="5CB5466A" w:rsidR="00D348EE" w:rsidRPr="00D724B0" w:rsidRDefault="003E030C" w:rsidP="003E030C">
            <w:pPr>
              <w:rPr>
                <w:rFonts w:cs="Calibri"/>
                <w:color w:val="000000"/>
                <w:sz w:val="20"/>
                <w:szCs w:val="20"/>
                <w:rPrChange w:id="3513" w:author="Juan Manuel Velásquez Isaza" w:date="2017-06-04T23:53:00Z">
                  <w:rPr>
                    <w:rFonts w:cs="Calibri"/>
                    <w:color w:val="000000"/>
                  </w:rPr>
                </w:rPrChange>
              </w:rPr>
            </w:pPr>
            <w:r w:rsidRPr="00D724B0">
              <w:rPr>
                <w:rFonts w:cs="Calibri"/>
                <w:color w:val="000000"/>
                <w:sz w:val="20"/>
                <w:szCs w:val="20"/>
                <w:rPrChange w:id="3514" w:author="Juan Manuel Velásquez Isaza" w:date="2017-06-04T23:53:00Z">
                  <w:rPr>
                    <w:rFonts w:cs="Calibri"/>
                    <w:color w:val="000000"/>
                  </w:rPr>
                </w:rPrChange>
              </w:rPr>
              <w:t>La infraestructura adquirida no cuenta con un manejo adecuado y/o no se actualizan de acuerdo a las necesidades de la plataforma</w:t>
            </w:r>
          </w:p>
        </w:tc>
        <w:tc>
          <w:tcPr>
            <w:tcW w:w="1559" w:type="dxa"/>
            <w:vAlign w:val="center"/>
          </w:tcPr>
          <w:p w14:paraId="65DF4169" w14:textId="6FB47348" w:rsidR="00D348EE" w:rsidRPr="00D724B0" w:rsidRDefault="003E030C" w:rsidP="003E030C">
            <w:pPr>
              <w:jc w:val="center"/>
              <w:rPr>
                <w:rFonts w:cs="Calibri"/>
                <w:color w:val="000000"/>
                <w:sz w:val="20"/>
                <w:szCs w:val="20"/>
                <w:rPrChange w:id="3515" w:author="Juan Manuel Velásquez Isaza" w:date="2017-06-04T23:53:00Z">
                  <w:rPr>
                    <w:rFonts w:cs="Calibri"/>
                    <w:color w:val="000000"/>
                  </w:rPr>
                </w:rPrChange>
              </w:rPr>
            </w:pPr>
            <w:r w:rsidRPr="00D724B0">
              <w:rPr>
                <w:rFonts w:cs="Calibri"/>
                <w:color w:val="000000"/>
                <w:sz w:val="20"/>
                <w:szCs w:val="20"/>
                <w:rPrChange w:id="3516" w:author="Juan Manuel Velásquez Isaza" w:date="2017-06-04T23:53:00Z">
                  <w:rPr>
                    <w:rFonts w:cs="Calibri"/>
                    <w:color w:val="000000"/>
                  </w:rPr>
                </w:rPrChange>
              </w:rPr>
              <w:t>Probable</w:t>
            </w:r>
          </w:p>
        </w:tc>
        <w:tc>
          <w:tcPr>
            <w:tcW w:w="1985" w:type="dxa"/>
            <w:vAlign w:val="center"/>
          </w:tcPr>
          <w:p w14:paraId="40DD365B" w14:textId="6D6F2DC7" w:rsidR="00D348EE" w:rsidRPr="00D724B0" w:rsidRDefault="003E030C" w:rsidP="00CA4B10">
            <w:pPr>
              <w:pStyle w:val="NoSpacing"/>
              <w:rPr>
                <w:sz w:val="20"/>
                <w:szCs w:val="20"/>
                <w:lang w:val="es-CO"/>
                <w:rPrChange w:id="3517" w:author="Juan Manuel Velásquez Isaza" w:date="2017-06-04T23:53:00Z">
                  <w:rPr>
                    <w:lang w:val="es-CO"/>
                  </w:rPr>
                </w:rPrChange>
              </w:rPr>
            </w:pPr>
            <w:r w:rsidRPr="00D724B0">
              <w:rPr>
                <w:sz w:val="20"/>
                <w:szCs w:val="20"/>
                <w:lang w:val="es-CO"/>
                <w:rPrChange w:id="3518" w:author="Juan Manuel Velásquez Isaza" w:date="2017-06-04T23:53:00Z">
                  <w:rPr>
                    <w:lang w:val="es-CO"/>
                  </w:rPr>
                </w:rPrChange>
              </w:rPr>
              <w:t>Rápido deterioro de la aplicación y desactualización de la base de datos</w:t>
            </w:r>
          </w:p>
        </w:tc>
        <w:tc>
          <w:tcPr>
            <w:tcW w:w="1275" w:type="dxa"/>
            <w:vAlign w:val="center"/>
          </w:tcPr>
          <w:p w14:paraId="017B1967" w14:textId="2E5E63AF" w:rsidR="00D348EE" w:rsidRPr="00D724B0" w:rsidRDefault="003E030C" w:rsidP="00543F57">
            <w:pPr>
              <w:pStyle w:val="NoSpacing"/>
              <w:jc w:val="center"/>
              <w:rPr>
                <w:sz w:val="20"/>
                <w:szCs w:val="20"/>
                <w:lang w:val="es-CO"/>
                <w:rPrChange w:id="3519" w:author="Juan Manuel Velásquez Isaza" w:date="2017-06-04T23:53:00Z">
                  <w:rPr>
                    <w:lang w:val="es-CO"/>
                  </w:rPr>
                </w:rPrChange>
              </w:rPr>
            </w:pPr>
            <w:r w:rsidRPr="00D724B0">
              <w:rPr>
                <w:sz w:val="20"/>
                <w:szCs w:val="20"/>
                <w:lang w:val="es-CO"/>
                <w:rPrChange w:id="3520" w:author="Juan Manuel Velásquez Isaza" w:date="2017-06-04T23:53:00Z">
                  <w:rPr>
                    <w:lang w:val="es-CO"/>
                  </w:rPr>
                </w:rPrChange>
              </w:rPr>
              <w:t>Moderado</w:t>
            </w:r>
          </w:p>
        </w:tc>
        <w:tc>
          <w:tcPr>
            <w:tcW w:w="2029" w:type="dxa"/>
            <w:vAlign w:val="center"/>
          </w:tcPr>
          <w:p w14:paraId="6A8A3DD0" w14:textId="7B96F4AA" w:rsidR="00D348EE" w:rsidRPr="00D724B0" w:rsidRDefault="003E030C" w:rsidP="00CA4B10">
            <w:pPr>
              <w:pStyle w:val="NoSpacing"/>
              <w:rPr>
                <w:sz w:val="20"/>
                <w:szCs w:val="20"/>
                <w:lang w:val="es-CO"/>
                <w:rPrChange w:id="3521" w:author="Juan Manuel Velásquez Isaza" w:date="2017-06-04T23:53:00Z">
                  <w:rPr>
                    <w:lang w:val="es-CO"/>
                  </w:rPr>
                </w:rPrChange>
              </w:rPr>
            </w:pPr>
            <w:r w:rsidRPr="00D724B0">
              <w:rPr>
                <w:sz w:val="20"/>
                <w:szCs w:val="20"/>
                <w:lang w:val="es-CO"/>
                <w:rPrChange w:id="3522" w:author="Juan Manuel Velásquez Isaza" w:date="2017-06-04T23:53:00Z">
                  <w:rPr>
                    <w:lang w:val="es-CO"/>
                  </w:rPr>
                </w:rPrChange>
              </w:rPr>
              <w:t>Establecer protocolos de verificación de las condiciones técnicas de los equipos adquiridos para su adecuado funcionamiento.</w:t>
            </w:r>
          </w:p>
        </w:tc>
      </w:tr>
      <w:tr w:rsidR="008E2539" w:rsidRPr="00D724B0" w14:paraId="4CFAC7E0" w14:textId="77777777" w:rsidTr="00543F57">
        <w:tc>
          <w:tcPr>
            <w:tcW w:w="1980" w:type="dxa"/>
            <w:vAlign w:val="center"/>
          </w:tcPr>
          <w:p w14:paraId="3C343980" w14:textId="62BDA1EA" w:rsidR="00D348EE" w:rsidRPr="00D724B0" w:rsidRDefault="003E030C" w:rsidP="00203AA1">
            <w:pPr>
              <w:pStyle w:val="NoSpacing"/>
              <w:rPr>
                <w:sz w:val="20"/>
                <w:szCs w:val="20"/>
                <w:lang w:val="es-CO"/>
              </w:rPr>
            </w:pPr>
            <w:r w:rsidRPr="00D724B0">
              <w:rPr>
                <w:sz w:val="20"/>
                <w:szCs w:val="20"/>
                <w:lang w:val="es-CO"/>
              </w:rPr>
              <w:t xml:space="preserve">Los funcionarios y actores directos no reciben la capacitación sobre el uso de la plataforma o no apropian los conocimientos requeridos para implementarlos </w:t>
            </w:r>
            <w:r w:rsidRPr="00D724B0">
              <w:rPr>
                <w:sz w:val="20"/>
                <w:szCs w:val="20"/>
                <w:lang w:val="es-CO"/>
              </w:rPr>
              <w:lastRenderedPageBreak/>
              <w:t>adecuadamente en la aplicación</w:t>
            </w:r>
          </w:p>
        </w:tc>
        <w:tc>
          <w:tcPr>
            <w:tcW w:w="1559" w:type="dxa"/>
            <w:vAlign w:val="center"/>
          </w:tcPr>
          <w:p w14:paraId="3A8EC74E" w14:textId="226F4D25" w:rsidR="00D348EE" w:rsidRPr="00D724B0" w:rsidRDefault="003E030C" w:rsidP="00543F57">
            <w:pPr>
              <w:pStyle w:val="NoSpacing"/>
              <w:jc w:val="center"/>
              <w:rPr>
                <w:sz w:val="20"/>
                <w:szCs w:val="20"/>
                <w:lang w:val="es-CO"/>
                <w:rPrChange w:id="3523" w:author="Juan Manuel Velásquez Isaza" w:date="2017-06-04T23:53:00Z">
                  <w:rPr>
                    <w:lang w:val="es-CO"/>
                  </w:rPr>
                </w:rPrChange>
              </w:rPr>
            </w:pPr>
            <w:r w:rsidRPr="00D724B0">
              <w:rPr>
                <w:sz w:val="20"/>
                <w:szCs w:val="20"/>
                <w:lang w:val="es-CO"/>
                <w:rPrChange w:id="3524" w:author="Juan Manuel Velásquez Isaza" w:date="2017-06-04T23:53:00Z">
                  <w:rPr>
                    <w:lang w:val="es-CO"/>
                  </w:rPr>
                </w:rPrChange>
              </w:rPr>
              <w:lastRenderedPageBreak/>
              <w:t>Improbable</w:t>
            </w:r>
          </w:p>
        </w:tc>
        <w:tc>
          <w:tcPr>
            <w:tcW w:w="1985" w:type="dxa"/>
            <w:vAlign w:val="center"/>
          </w:tcPr>
          <w:p w14:paraId="1280D314" w14:textId="381257E7" w:rsidR="00D348EE" w:rsidRPr="00D724B0" w:rsidRDefault="003E030C" w:rsidP="00CA4B10">
            <w:pPr>
              <w:pStyle w:val="NoSpacing"/>
              <w:rPr>
                <w:sz w:val="20"/>
                <w:szCs w:val="20"/>
                <w:lang w:val="es-CO"/>
                <w:rPrChange w:id="3525" w:author="Juan Manuel Velásquez Isaza" w:date="2017-06-04T23:53:00Z">
                  <w:rPr>
                    <w:lang w:val="es-CO"/>
                  </w:rPr>
                </w:rPrChange>
              </w:rPr>
            </w:pPr>
            <w:r w:rsidRPr="00D724B0">
              <w:rPr>
                <w:sz w:val="20"/>
                <w:szCs w:val="20"/>
                <w:lang w:val="es-CO"/>
                <w:rPrChange w:id="3526" w:author="Juan Manuel Velásquez Isaza" w:date="2017-06-04T23:53:00Z">
                  <w:rPr>
                    <w:lang w:val="es-CO"/>
                  </w:rPr>
                </w:rPrChange>
              </w:rPr>
              <w:t>Las metodologías innovadoras y los recursos tecnológicos no son difundidos apropiadamente</w:t>
            </w:r>
          </w:p>
        </w:tc>
        <w:tc>
          <w:tcPr>
            <w:tcW w:w="1275" w:type="dxa"/>
            <w:vAlign w:val="center"/>
          </w:tcPr>
          <w:p w14:paraId="732E74A3" w14:textId="3D7451ED" w:rsidR="00D348EE" w:rsidRPr="00D724B0" w:rsidRDefault="003E030C" w:rsidP="00543F57">
            <w:pPr>
              <w:pStyle w:val="NoSpacing"/>
              <w:jc w:val="center"/>
              <w:rPr>
                <w:sz w:val="20"/>
                <w:szCs w:val="20"/>
                <w:lang w:val="es-CO"/>
                <w:rPrChange w:id="3527" w:author="Juan Manuel Velásquez Isaza" w:date="2017-06-04T23:53:00Z">
                  <w:rPr>
                    <w:lang w:val="es-CO"/>
                  </w:rPr>
                </w:rPrChange>
              </w:rPr>
            </w:pPr>
            <w:r w:rsidRPr="00D724B0">
              <w:rPr>
                <w:sz w:val="20"/>
                <w:szCs w:val="20"/>
                <w:lang w:val="es-CO"/>
                <w:rPrChange w:id="3528" w:author="Juan Manuel Velásquez Isaza" w:date="2017-06-04T23:53:00Z">
                  <w:rPr>
                    <w:lang w:val="es-CO"/>
                  </w:rPr>
                </w:rPrChange>
              </w:rPr>
              <w:t>Moderado</w:t>
            </w:r>
          </w:p>
        </w:tc>
        <w:tc>
          <w:tcPr>
            <w:tcW w:w="2029" w:type="dxa"/>
            <w:vAlign w:val="center"/>
          </w:tcPr>
          <w:p w14:paraId="583D9144" w14:textId="7298638C" w:rsidR="00D348EE" w:rsidRPr="00D724B0" w:rsidRDefault="003E030C" w:rsidP="00CA4B10">
            <w:pPr>
              <w:pStyle w:val="NoSpacing"/>
              <w:rPr>
                <w:sz w:val="20"/>
                <w:szCs w:val="20"/>
                <w:lang w:val="es-CO"/>
                <w:rPrChange w:id="3529" w:author="Juan Manuel Velásquez Isaza" w:date="2017-06-04T23:53:00Z">
                  <w:rPr>
                    <w:lang w:val="es-CO"/>
                  </w:rPr>
                </w:rPrChange>
              </w:rPr>
            </w:pPr>
            <w:r w:rsidRPr="00D724B0">
              <w:rPr>
                <w:sz w:val="20"/>
                <w:szCs w:val="20"/>
                <w:lang w:val="es-CO"/>
                <w:rPrChange w:id="3530" w:author="Juan Manuel Velásquez Isaza" w:date="2017-06-04T23:53:00Z">
                  <w:rPr>
                    <w:lang w:val="es-CO"/>
                  </w:rPr>
                </w:rPrChange>
              </w:rPr>
              <w:t xml:space="preserve">Establecer las medidas para garantizar la apropiación del conocimiento por parte de funcionarios y actores directos sobre el uso apropiado de la </w:t>
            </w:r>
            <w:r w:rsidRPr="00D724B0">
              <w:rPr>
                <w:sz w:val="20"/>
                <w:szCs w:val="20"/>
                <w:lang w:val="es-CO"/>
                <w:rPrChange w:id="3531" w:author="Juan Manuel Velásquez Isaza" w:date="2017-06-04T23:53:00Z">
                  <w:rPr>
                    <w:lang w:val="es-CO"/>
                  </w:rPr>
                </w:rPrChange>
              </w:rPr>
              <w:lastRenderedPageBreak/>
              <w:t>plataforma antes de ser usada en sus funciones diarias</w:t>
            </w:r>
          </w:p>
        </w:tc>
      </w:tr>
      <w:tr w:rsidR="008E2539" w:rsidRPr="00D724B0" w:rsidDel="00476521" w14:paraId="30DF5A46" w14:textId="375F4E15" w:rsidTr="00543F57">
        <w:trPr>
          <w:del w:id="3532" w:author="Juanma" w:date="2017-06-07T15:39:00Z"/>
        </w:trPr>
        <w:tc>
          <w:tcPr>
            <w:tcW w:w="1980" w:type="dxa"/>
            <w:vAlign w:val="center"/>
          </w:tcPr>
          <w:p w14:paraId="4BD2C4F9" w14:textId="71B4E29D" w:rsidR="00D348EE" w:rsidRPr="00D724B0" w:rsidDel="00476521" w:rsidRDefault="003E030C" w:rsidP="00203AA1">
            <w:pPr>
              <w:pStyle w:val="NoSpacing"/>
              <w:rPr>
                <w:del w:id="3533" w:author="Juanma" w:date="2017-06-07T15:39:00Z"/>
                <w:sz w:val="20"/>
                <w:szCs w:val="20"/>
                <w:lang w:val="es-CO"/>
              </w:rPr>
            </w:pPr>
            <w:del w:id="3534" w:author="Juanma" w:date="2017-06-07T15:38:00Z">
              <w:r w:rsidRPr="00D724B0" w:rsidDel="00476521">
                <w:rPr>
                  <w:sz w:val="20"/>
                  <w:szCs w:val="20"/>
                  <w:lang w:val="es-CO"/>
                </w:rPr>
                <w:lastRenderedPageBreak/>
                <w:delText>Desastre natural en donde se encontrará alojada la plataforma</w:delText>
              </w:r>
            </w:del>
          </w:p>
        </w:tc>
        <w:tc>
          <w:tcPr>
            <w:tcW w:w="1559" w:type="dxa"/>
            <w:vAlign w:val="center"/>
          </w:tcPr>
          <w:p w14:paraId="6FDB742C" w14:textId="4366A7C2" w:rsidR="00D348EE" w:rsidRPr="00D724B0" w:rsidDel="00476521" w:rsidRDefault="003E030C" w:rsidP="00543F57">
            <w:pPr>
              <w:pStyle w:val="NoSpacing"/>
              <w:jc w:val="center"/>
              <w:rPr>
                <w:del w:id="3535" w:author="Juanma" w:date="2017-06-07T15:39:00Z"/>
                <w:sz w:val="20"/>
                <w:szCs w:val="20"/>
                <w:lang w:val="es-CO"/>
                <w:rPrChange w:id="3536" w:author="Juan Manuel Velásquez Isaza" w:date="2017-06-04T23:53:00Z">
                  <w:rPr>
                    <w:del w:id="3537" w:author="Juanma" w:date="2017-06-07T15:39:00Z"/>
                    <w:lang w:val="es-CO"/>
                  </w:rPr>
                </w:rPrChange>
              </w:rPr>
            </w:pPr>
            <w:del w:id="3538" w:author="Juanma" w:date="2017-06-07T15:38:00Z">
              <w:r w:rsidRPr="00D724B0" w:rsidDel="00476521">
                <w:rPr>
                  <w:sz w:val="20"/>
                  <w:szCs w:val="20"/>
                  <w:rPrChange w:id="3539" w:author="Juan Manuel Velásquez Isaza" w:date="2017-06-04T23:53:00Z">
                    <w:rPr/>
                  </w:rPrChange>
                </w:rPr>
                <w:delText>Poco probable</w:delText>
              </w:r>
            </w:del>
          </w:p>
        </w:tc>
        <w:tc>
          <w:tcPr>
            <w:tcW w:w="1985" w:type="dxa"/>
            <w:vAlign w:val="center"/>
          </w:tcPr>
          <w:p w14:paraId="5104B584" w14:textId="543E87BB" w:rsidR="00D348EE" w:rsidRPr="00D724B0" w:rsidDel="00476521" w:rsidRDefault="003E030C" w:rsidP="00CA4B10">
            <w:pPr>
              <w:pStyle w:val="NoSpacing"/>
              <w:rPr>
                <w:del w:id="3540" w:author="Juanma" w:date="2017-06-07T15:39:00Z"/>
                <w:sz w:val="20"/>
                <w:szCs w:val="20"/>
                <w:lang w:val="es-CO"/>
                <w:rPrChange w:id="3541" w:author="Juan Manuel Velásquez Isaza" w:date="2017-06-04T23:53:00Z">
                  <w:rPr>
                    <w:del w:id="3542" w:author="Juanma" w:date="2017-06-07T15:39:00Z"/>
                    <w:lang w:val="es-CO"/>
                  </w:rPr>
                </w:rPrChange>
              </w:rPr>
            </w:pPr>
            <w:del w:id="3543" w:author="Juanma" w:date="2017-06-07T15:38:00Z">
              <w:r w:rsidRPr="00D724B0" w:rsidDel="00476521">
                <w:rPr>
                  <w:sz w:val="20"/>
                  <w:szCs w:val="20"/>
                  <w:rPrChange w:id="3544" w:author="Juan Manuel Velásquez Isaza" w:date="2017-06-04T23:53:00Z">
                    <w:rPr/>
                  </w:rPrChange>
                </w:rPr>
                <w:delText>Pérdida total de la información consolidada en la plataforma</w:delText>
              </w:r>
            </w:del>
          </w:p>
        </w:tc>
        <w:tc>
          <w:tcPr>
            <w:tcW w:w="1275" w:type="dxa"/>
            <w:vAlign w:val="center"/>
          </w:tcPr>
          <w:p w14:paraId="3CB47AC5" w14:textId="7DE9EAFE" w:rsidR="00D348EE" w:rsidRPr="00D724B0" w:rsidDel="00476521" w:rsidRDefault="003E030C" w:rsidP="00543F57">
            <w:pPr>
              <w:pStyle w:val="NoSpacing"/>
              <w:jc w:val="center"/>
              <w:rPr>
                <w:del w:id="3545" w:author="Juanma" w:date="2017-06-07T15:39:00Z"/>
                <w:sz w:val="20"/>
                <w:szCs w:val="20"/>
                <w:lang w:val="es-CO"/>
                <w:rPrChange w:id="3546" w:author="Juan Manuel Velásquez Isaza" w:date="2017-06-04T23:53:00Z">
                  <w:rPr>
                    <w:del w:id="3547" w:author="Juanma" w:date="2017-06-07T15:39:00Z"/>
                    <w:lang w:val="es-CO"/>
                  </w:rPr>
                </w:rPrChange>
              </w:rPr>
            </w:pPr>
            <w:del w:id="3548" w:author="Juanma" w:date="2017-06-07T15:38:00Z">
              <w:r w:rsidRPr="00D724B0" w:rsidDel="00476521">
                <w:rPr>
                  <w:sz w:val="20"/>
                  <w:szCs w:val="20"/>
                  <w:rPrChange w:id="3549" w:author="Juan Manuel Velásquez Isaza" w:date="2017-06-04T23:53:00Z">
                    <w:rPr/>
                  </w:rPrChange>
                </w:rPr>
                <w:delText>Alto</w:delText>
              </w:r>
            </w:del>
          </w:p>
        </w:tc>
        <w:tc>
          <w:tcPr>
            <w:tcW w:w="2029" w:type="dxa"/>
            <w:vAlign w:val="center"/>
          </w:tcPr>
          <w:p w14:paraId="72D6AE08" w14:textId="11E91F37" w:rsidR="00D348EE" w:rsidRPr="00D724B0" w:rsidDel="00476521" w:rsidRDefault="003E030C" w:rsidP="00CA4B10">
            <w:pPr>
              <w:pStyle w:val="NoSpacing"/>
              <w:rPr>
                <w:del w:id="3550" w:author="Juanma" w:date="2017-06-07T15:39:00Z"/>
                <w:sz w:val="20"/>
                <w:szCs w:val="20"/>
                <w:lang w:val="es-CO"/>
                <w:rPrChange w:id="3551" w:author="Juan Manuel Velásquez Isaza" w:date="2017-06-04T23:53:00Z">
                  <w:rPr>
                    <w:del w:id="3552" w:author="Juanma" w:date="2017-06-07T15:39:00Z"/>
                    <w:lang w:val="es-CO"/>
                  </w:rPr>
                </w:rPrChange>
              </w:rPr>
            </w:pPr>
            <w:del w:id="3553" w:author="Juanma" w:date="2017-06-07T15:38:00Z">
              <w:r w:rsidRPr="00D724B0" w:rsidDel="00476521">
                <w:rPr>
                  <w:sz w:val="20"/>
                  <w:szCs w:val="20"/>
                  <w:rPrChange w:id="3554" w:author="Juan Manuel Velásquez Isaza" w:date="2017-06-04T23:53:00Z">
                    <w:rPr/>
                  </w:rPrChange>
                </w:rPr>
                <w:delText>Incluir pólizas de todo riesgo donde sea posible valorar el valor de la información contenida en los equipos, así como contemplar mecanismos de respaldo alternos que garanticen la continuidad del servicio ante adversidades naturales.</w:delText>
              </w:r>
            </w:del>
          </w:p>
        </w:tc>
      </w:tr>
      <w:tr w:rsidR="008E2539" w:rsidRPr="00D724B0" w14:paraId="78F0B04D" w14:textId="77777777" w:rsidTr="00543F57">
        <w:tc>
          <w:tcPr>
            <w:tcW w:w="1980" w:type="dxa"/>
            <w:vAlign w:val="center"/>
          </w:tcPr>
          <w:p w14:paraId="03970287" w14:textId="6709A07C" w:rsidR="00D348EE" w:rsidRPr="00D724B0" w:rsidRDefault="003E030C" w:rsidP="00CA4B10">
            <w:pPr>
              <w:pStyle w:val="NoSpacing"/>
              <w:rPr>
                <w:sz w:val="20"/>
                <w:szCs w:val="20"/>
                <w:lang w:val="es-CO"/>
              </w:rPr>
            </w:pPr>
            <w:r w:rsidRPr="00D724B0">
              <w:rPr>
                <w:sz w:val="20"/>
                <w:szCs w:val="20"/>
                <w:lang w:val="es-CO"/>
              </w:rPr>
              <w:t xml:space="preserve">Accidentalidad presentada por la deficiente colocación de señalización preventiva durante la remodelación de la infraestructura, falta de señalización de aproximación e </w:t>
            </w:r>
            <w:r w:rsidR="00E3480C" w:rsidRPr="00D724B0">
              <w:rPr>
                <w:sz w:val="20"/>
                <w:szCs w:val="20"/>
                <w:lang w:val="es-CO"/>
              </w:rPr>
              <w:t>iluminación</w:t>
            </w:r>
            <w:r w:rsidRPr="00D724B0">
              <w:rPr>
                <w:sz w:val="20"/>
                <w:szCs w:val="20"/>
                <w:lang w:val="es-CO"/>
              </w:rPr>
              <w:t xml:space="preserve">, equipos de radio para cierres y demás señalización necesaria, y de seguridad industrial y de </w:t>
            </w:r>
            <w:r w:rsidRPr="00D724B0">
              <w:rPr>
                <w:sz w:val="20"/>
                <w:szCs w:val="20"/>
                <w:lang w:val="es-CO"/>
              </w:rPr>
              <w:lastRenderedPageBreak/>
              <w:t xml:space="preserve">señalización </w:t>
            </w:r>
            <w:r w:rsidR="00E3480C" w:rsidRPr="00D724B0">
              <w:rPr>
                <w:sz w:val="20"/>
                <w:szCs w:val="20"/>
                <w:lang w:val="es-CO"/>
              </w:rPr>
              <w:t>y dotación</w:t>
            </w:r>
            <w:r w:rsidRPr="00D724B0">
              <w:rPr>
                <w:sz w:val="20"/>
                <w:szCs w:val="20"/>
                <w:lang w:val="es-CO"/>
              </w:rPr>
              <w:t xml:space="preserve"> de los operarios y trabajadores, etc., por </w:t>
            </w:r>
            <w:r w:rsidR="00E3480C" w:rsidRPr="00D724B0">
              <w:rPr>
                <w:sz w:val="20"/>
                <w:szCs w:val="20"/>
                <w:lang w:val="es-CO"/>
              </w:rPr>
              <w:t>parte del</w:t>
            </w:r>
            <w:r w:rsidRPr="00D724B0">
              <w:rPr>
                <w:sz w:val="20"/>
                <w:szCs w:val="20"/>
                <w:lang w:val="es-CO"/>
              </w:rPr>
              <w:t xml:space="preserve"> Contratista del proyecto.</w:t>
            </w:r>
          </w:p>
        </w:tc>
        <w:tc>
          <w:tcPr>
            <w:tcW w:w="1559" w:type="dxa"/>
            <w:vAlign w:val="center"/>
          </w:tcPr>
          <w:p w14:paraId="5348B960" w14:textId="2C719566" w:rsidR="00D348EE" w:rsidRPr="00D724B0" w:rsidRDefault="003E030C" w:rsidP="00543F57">
            <w:pPr>
              <w:pStyle w:val="NoSpacing"/>
              <w:jc w:val="center"/>
              <w:rPr>
                <w:sz w:val="20"/>
                <w:szCs w:val="20"/>
                <w:lang w:val="es-CO"/>
              </w:rPr>
            </w:pPr>
            <w:r w:rsidRPr="00D724B0">
              <w:rPr>
                <w:sz w:val="20"/>
                <w:szCs w:val="20"/>
                <w:lang w:val="es-CO"/>
              </w:rPr>
              <w:lastRenderedPageBreak/>
              <w:t>Probable</w:t>
            </w:r>
          </w:p>
        </w:tc>
        <w:tc>
          <w:tcPr>
            <w:tcW w:w="1985" w:type="dxa"/>
            <w:vAlign w:val="center"/>
          </w:tcPr>
          <w:p w14:paraId="27FC8AE4" w14:textId="45116874" w:rsidR="00D348EE" w:rsidRPr="00D724B0" w:rsidRDefault="003E030C" w:rsidP="003E030C">
            <w:pPr>
              <w:pStyle w:val="NoSpacing"/>
              <w:rPr>
                <w:sz w:val="20"/>
                <w:szCs w:val="20"/>
                <w:lang w:val="es-CO"/>
              </w:rPr>
            </w:pPr>
            <w:r w:rsidRPr="00D724B0">
              <w:rPr>
                <w:sz w:val="20"/>
                <w:szCs w:val="20"/>
                <w:lang w:val="es-CO"/>
              </w:rPr>
              <w:t>Accidentes con daños ocasionados a terceros</w:t>
            </w:r>
          </w:p>
        </w:tc>
        <w:tc>
          <w:tcPr>
            <w:tcW w:w="1275" w:type="dxa"/>
            <w:vAlign w:val="center"/>
          </w:tcPr>
          <w:p w14:paraId="1E691FB4" w14:textId="33D6D12E" w:rsidR="00D348EE" w:rsidRPr="00D724B0" w:rsidRDefault="003E030C" w:rsidP="00543F57">
            <w:pPr>
              <w:pStyle w:val="NoSpacing"/>
              <w:jc w:val="center"/>
              <w:rPr>
                <w:sz w:val="20"/>
                <w:szCs w:val="20"/>
                <w:lang w:val="es-CO"/>
              </w:rPr>
            </w:pPr>
            <w:r w:rsidRPr="00D724B0">
              <w:rPr>
                <w:sz w:val="20"/>
                <w:szCs w:val="20"/>
                <w:lang w:val="es-CO"/>
              </w:rPr>
              <w:t>Mayor</w:t>
            </w:r>
          </w:p>
        </w:tc>
        <w:tc>
          <w:tcPr>
            <w:tcW w:w="2029" w:type="dxa"/>
            <w:vAlign w:val="center"/>
          </w:tcPr>
          <w:p w14:paraId="41F1EBD2" w14:textId="65FCF3D1" w:rsidR="00D348EE" w:rsidRPr="00D724B0" w:rsidRDefault="00853A9C" w:rsidP="00CA4B10">
            <w:pPr>
              <w:pStyle w:val="NoSpacing"/>
              <w:rPr>
                <w:sz w:val="20"/>
                <w:szCs w:val="20"/>
                <w:lang w:val="es-CO"/>
              </w:rPr>
            </w:pPr>
            <w:r w:rsidRPr="00D724B0">
              <w:rPr>
                <w:sz w:val="20"/>
                <w:szCs w:val="20"/>
                <w:lang w:val="es-CO"/>
              </w:rPr>
              <w:t>Transferir el riesgo</w:t>
            </w:r>
            <w:r w:rsidR="003E030C" w:rsidRPr="00D724B0">
              <w:rPr>
                <w:sz w:val="20"/>
                <w:szCs w:val="20"/>
                <w:lang w:val="es-CO"/>
              </w:rPr>
              <w:t xml:space="preserve">. Exigir al contratista la suscripción de una póliza que tenga la cobertura </w:t>
            </w:r>
            <w:r w:rsidRPr="00D724B0">
              <w:rPr>
                <w:sz w:val="20"/>
                <w:szCs w:val="20"/>
                <w:lang w:val="es-CO"/>
              </w:rPr>
              <w:t>denominada responsabilidad</w:t>
            </w:r>
            <w:r w:rsidR="003E030C" w:rsidRPr="00D724B0">
              <w:rPr>
                <w:sz w:val="20"/>
                <w:szCs w:val="20"/>
                <w:lang w:val="es-CO"/>
              </w:rPr>
              <w:t xml:space="preserve"> </w:t>
            </w:r>
            <w:r w:rsidRPr="00D724B0">
              <w:rPr>
                <w:sz w:val="20"/>
                <w:szCs w:val="20"/>
                <w:lang w:val="es-CO"/>
              </w:rPr>
              <w:t>civil e</w:t>
            </w:r>
            <w:r w:rsidR="003E030C" w:rsidRPr="00D724B0">
              <w:rPr>
                <w:sz w:val="20"/>
                <w:szCs w:val="20"/>
                <w:lang w:val="es-CO"/>
              </w:rPr>
              <w:t>xtracontractual a favor de Terceros</w:t>
            </w:r>
          </w:p>
        </w:tc>
      </w:tr>
      <w:tr w:rsidR="008E2539" w:rsidRPr="00D724B0" w:rsidDel="00476521" w14:paraId="1A20BA24" w14:textId="5942CC5D" w:rsidTr="00543F57">
        <w:trPr>
          <w:del w:id="3555" w:author="Juanma" w:date="2017-06-07T15:39:00Z"/>
        </w:trPr>
        <w:tc>
          <w:tcPr>
            <w:tcW w:w="1980" w:type="dxa"/>
            <w:vAlign w:val="center"/>
          </w:tcPr>
          <w:p w14:paraId="44A87215" w14:textId="5E4351F2" w:rsidR="00D348EE" w:rsidRPr="00D724B0" w:rsidDel="00476521" w:rsidRDefault="008E17CB" w:rsidP="00CA4B10">
            <w:pPr>
              <w:pStyle w:val="NoSpacing"/>
              <w:rPr>
                <w:del w:id="3556" w:author="Juanma" w:date="2017-06-07T15:39:00Z"/>
                <w:sz w:val="20"/>
                <w:szCs w:val="20"/>
                <w:lang w:val="es-CO"/>
              </w:rPr>
            </w:pPr>
            <w:del w:id="3557" w:author="Juanma" w:date="2017-06-07T15:38:00Z">
              <w:r w:rsidRPr="00D724B0" w:rsidDel="00476521">
                <w:rPr>
                  <w:sz w:val="20"/>
                  <w:szCs w:val="20"/>
                  <w:lang w:val="es-CO"/>
                </w:rPr>
                <w:delText>Eventos naturales previsibles en los cuales no hay intervención humana que puedan tener impacto en la ejecución del contrato, por ejemplo, los temblores, inundaciones, lluvias, sequías, entre otros.</w:delText>
              </w:r>
            </w:del>
          </w:p>
        </w:tc>
        <w:tc>
          <w:tcPr>
            <w:tcW w:w="1559" w:type="dxa"/>
            <w:vAlign w:val="center"/>
          </w:tcPr>
          <w:p w14:paraId="0D2D7011" w14:textId="57AB9458" w:rsidR="00D348EE" w:rsidRPr="00D724B0" w:rsidDel="00476521" w:rsidRDefault="008E17CB" w:rsidP="00543F57">
            <w:pPr>
              <w:pStyle w:val="NoSpacing"/>
              <w:jc w:val="center"/>
              <w:rPr>
                <w:del w:id="3558" w:author="Juanma" w:date="2017-06-07T15:39:00Z"/>
                <w:sz w:val="20"/>
                <w:szCs w:val="20"/>
                <w:lang w:val="es-CO"/>
              </w:rPr>
            </w:pPr>
            <w:del w:id="3559" w:author="Juanma" w:date="2017-06-07T15:38:00Z">
              <w:r w:rsidRPr="00D724B0" w:rsidDel="00476521">
                <w:rPr>
                  <w:sz w:val="20"/>
                  <w:szCs w:val="20"/>
                  <w:lang w:val="es-CO"/>
                </w:rPr>
                <w:delText>Probable</w:delText>
              </w:r>
            </w:del>
          </w:p>
        </w:tc>
        <w:tc>
          <w:tcPr>
            <w:tcW w:w="1985" w:type="dxa"/>
            <w:vAlign w:val="center"/>
          </w:tcPr>
          <w:p w14:paraId="2330E6E3" w14:textId="6C66CF3B" w:rsidR="00D348EE" w:rsidRPr="00D724B0" w:rsidDel="00476521" w:rsidRDefault="008E17CB" w:rsidP="00CA4B10">
            <w:pPr>
              <w:pStyle w:val="NoSpacing"/>
              <w:rPr>
                <w:del w:id="3560" w:author="Juanma" w:date="2017-06-07T15:39:00Z"/>
                <w:sz w:val="20"/>
                <w:szCs w:val="20"/>
                <w:lang w:val="es-CO"/>
              </w:rPr>
            </w:pPr>
            <w:del w:id="3561" w:author="Juanma" w:date="2017-06-07T15:38:00Z">
              <w:r w:rsidRPr="00D724B0" w:rsidDel="00476521">
                <w:rPr>
                  <w:sz w:val="20"/>
                  <w:szCs w:val="20"/>
                  <w:lang w:val="es-CO"/>
                </w:rPr>
                <w:delText>Los ocasionados según el desastre natural</w:delText>
              </w:r>
            </w:del>
          </w:p>
        </w:tc>
        <w:tc>
          <w:tcPr>
            <w:tcW w:w="1275" w:type="dxa"/>
            <w:vAlign w:val="center"/>
          </w:tcPr>
          <w:p w14:paraId="26165A79" w14:textId="3F28ED6A" w:rsidR="00D348EE" w:rsidRPr="00D724B0" w:rsidDel="00476521" w:rsidRDefault="008E17CB" w:rsidP="00543F57">
            <w:pPr>
              <w:pStyle w:val="NoSpacing"/>
              <w:jc w:val="center"/>
              <w:rPr>
                <w:del w:id="3562" w:author="Juanma" w:date="2017-06-07T15:39:00Z"/>
                <w:sz w:val="20"/>
                <w:szCs w:val="20"/>
                <w:lang w:val="es-CO"/>
              </w:rPr>
            </w:pPr>
            <w:del w:id="3563" w:author="Juanma" w:date="2017-06-07T15:38:00Z">
              <w:r w:rsidRPr="00D724B0" w:rsidDel="00476521">
                <w:rPr>
                  <w:sz w:val="20"/>
                  <w:szCs w:val="20"/>
                  <w:lang w:val="es-CO"/>
                </w:rPr>
                <w:delText>Mayor</w:delText>
              </w:r>
            </w:del>
          </w:p>
        </w:tc>
        <w:tc>
          <w:tcPr>
            <w:tcW w:w="2029" w:type="dxa"/>
            <w:vAlign w:val="center"/>
          </w:tcPr>
          <w:p w14:paraId="42999CCA" w14:textId="2028D367" w:rsidR="00D348EE" w:rsidRPr="00D724B0" w:rsidDel="00476521" w:rsidRDefault="008E17CB" w:rsidP="00CA4B10">
            <w:pPr>
              <w:pStyle w:val="NoSpacing"/>
              <w:rPr>
                <w:del w:id="3564" w:author="Juanma" w:date="2017-06-07T15:39:00Z"/>
                <w:sz w:val="20"/>
                <w:szCs w:val="20"/>
                <w:lang w:val="es-CO"/>
              </w:rPr>
            </w:pPr>
            <w:del w:id="3565" w:author="Juanma" w:date="2017-06-07T15:38:00Z">
              <w:r w:rsidRPr="00D724B0" w:rsidDel="00476521">
                <w:rPr>
                  <w:sz w:val="20"/>
                  <w:szCs w:val="20"/>
                  <w:lang w:val="es-CO"/>
                </w:rPr>
                <w:delText>El contratista deberá programar las actividades de ejecución de obras a en épocas de verano. En caso de no ser posible, se recomienda tomar las medidas de seguridad correspondientes.</w:delText>
              </w:r>
            </w:del>
          </w:p>
        </w:tc>
      </w:tr>
      <w:tr w:rsidR="008E2539" w:rsidRPr="00D724B0" w:rsidDel="00476521" w14:paraId="43935DCC" w14:textId="3D0A6E1E" w:rsidTr="00543F57">
        <w:trPr>
          <w:del w:id="3566" w:author="Juanma" w:date="2017-06-07T15:39:00Z"/>
        </w:trPr>
        <w:tc>
          <w:tcPr>
            <w:tcW w:w="1980" w:type="dxa"/>
            <w:vAlign w:val="center"/>
          </w:tcPr>
          <w:p w14:paraId="7491B8DD" w14:textId="0D99EE33" w:rsidR="00D348EE" w:rsidRPr="00D724B0" w:rsidDel="00476521" w:rsidRDefault="008E17CB" w:rsidP="00CA4B10">
            <w:pPr>
              <w:pStyle w:val="NoSpacing"/>
              <w:rPr>
                <w:del w:id="3567" w:author="Juanma" w:date="2017-06-07T15:39:00Z"/>
                <w:sz w:val="20"/>
                <w:szCs w:val="20"/>
                <w:lang w:val="es-CO"/>
              </w:rPr>
            </w:pPr>
            <w:del w:id="3568" w:author="Juanma" w:date="2017-06-07T15:39:00Z">
              <w:r w:rsidRPr="00D724B0" w:rsidDel="00476521">
                <w:rPr>
                  <w:sz w:val="20"/>
                  <w:szCs w:val="20"/>
                  <w:lang w:val="es-CO"/>
                </w:rPr>
                <w:delText>Pluviometría fuera de lo normal</w:delText>
              </w:r>
            </w:del>
          </w:p>
        </w:tc>
        <w:tc>
          <w:tcPr>
            <w:tcW w:w="1559" w:type="dxa"/>
            <w:vAlign w:val="center"/>
          </w:tcPr>
          <w:p w14:paraId="156DE28F" w14:textId="6553C35C" w:rsidR="00D348EE" w:rsidRPr="00D724B0" w:rsidDel="00476521" w:rsidRDefault="008E17CB" w:rsidP="00543F57">
            <w:pPr>
              <w:pStyle w:val="NoSpacing"/>
              <w:jc w:val="center"/>
              <w:rPr>
                <w:del w:id="3569" w:author="Juanma" w:date="2017-06-07T15:39:00Z"/>
                <w:sz w:val="20"/>
                <w:szCs w:val="20"/>
                <w:lang w:val="es-CO"/>
              </w:rPr>
            </w:pPr>
            <w:del w:id="3570" w:author="Juanma" w:date="2017-06-07T15:39:00Z">
              <w:r w:rsidRPr="00D724B0" w:rsidDel="00476521">
                <w:rPr>
                  <w:sz w:val="20"/>
                  <w:szCs w:val="20"/>
                  <w:lang w:val="es-CO"/>
                </w:rPr>
                <w:delText>Probable</w:delText>
              </w:r>
            </w:del>
          </w:p>
        </w:tc>
        <w:tc>
          <w:tcPr>
            <w:tcW w:w="1985" w:type="dxa"/>
            <w:vAlign w:val="center"/>
          </w:tcPr>
          <w:p w14:paraId="52954B49" w14:textId="581662B4" w:rsidR="008E17CB" w:rsidRPr="00D724B0" w:rsidDel="00476521" w:rsidRDefault="008E17CB" w:rsidP="008E17CB">
            <w:pPr>
              <w:pStyle w:val="NoSpacing"/>
              <w:rPr>
                <w:del w:id="3571" w:author="Juanma" w:date="2017-06-07T15:39:00Z"/>
                <w:sz w:val="20"/>
                <w:szCs w:val="20"/>
                <w:lang w:val="es-CO"/>
              </w:rPr>
            </w:pPr>
            <w:del w:id="3572" w:author="Juanma" w:date="2017-06-07T15:39:00Z">
              <w:r w:rsidRPr="00D724B0" w:rsidDel="00476521">
                <w:rPr>
                  <w:sz w:val="20"/>
                  <w:szCs w:val="20"/>
                  <w:lang w:val="es-CO"/>
                </w:rPr>
                <w:delText>Mala ejecución del objeto contratado.</w:delText>
              </w:r>
            </w:del>
          </w:p>
          <w:p w14:paraId="33994D8F" w14:textId="597AA066" w:rsidR="00D348EE" w:rsidRPr="00D724B0" w:rsidDel="00476521" w:rsidRDefault="008E17CB" w:rsidP="008E17CB">
            <w:pPr>
              <w:pStyle w:val="NoSpacing"/>
              <w:rPr>
                <w:del w:id="3573" w:author="Juanma" w:date="2017-06-07T15:39:00Z"/>
                <w:sz w:val="20"/>
                <w:szCs w:val="20"/>
                <w:lang w:val="es-CO"/>
              </w:rPr>
            </w:pPr>
            <w:del w:id="3574" w:author="Juanma" w:date="2017-06-07T15:39:00Z">
              <w:r w:rsidRPr="00D724B0" w:rsidDel="00476521">
                <w:rPr>
                  <w:sz w:val="20"/>
                  <w:szCs w:val="20"/>
                  <w:lang w:val="es-CO"/>
                </w:rPr>
                <w:delText>No se puede satisfacer la necesidad de la entidad.</w:delText>
              </w:r>
            </w:del>
          </w:p>
        </w:tc>
        <w:tc>
          <w:tcPr>
            <w:tcW w:w="1275" w:type="dxa"/>
            <w:vAlign w:val="center"/>
          </w:tcPr>
          <w:p w14:paraId="1B4136FA" w14:textId="50684C2F" w:rsidR="00D348EE" w:rsidRPr="00D724B0" w:rsidDel="00476521" w:rsidRDefault="008E17CB" w:rsidP="00543F57">
            <w:pPr>
              <w:pStyle w:val="NoSpacing"/>
              <w:jc w:val="center"/>
              <w:rPr>
                <w:del w:id="3575" w:author="Juanma" w:date="2017-06-07T15:39:00Z"/>
                <w:sz w:val="20"/>
                <w:szCs w:val="20"/>
                <w:lang w:val="es-CO"/>
              </w:rPr>
            </w:pPr>
            <w:del w:id="3576" w:author="Juanma" w:date="2017-06-07T15:39:00Z">
              <w:r w:rsidRPr="00D724B0" w:rsidDel="00476521">
                <w:rPr>
                  <w:sz w:val="20"/>
                  <w:szCs w:val="20"/>
                  <w:lang w:val="es-CO"/>
                </w:rPr>
                <w:delText>Mayor</w:delText>
              </w:r>
            </w:del>
          </w:p>
        </w:tc>
        <w:tc>
          <w:tcPr>
            <w:tcW w:w="2029" w:type="dxa"/>
            <w:vAlign w:val="center"/>
          </w:tcPr>
          <w:p w14:paraId="2FE6C7FF" w14:textId="4C3F8CD4" w:rsidR="00D348EE" w:rsidRPr="00D724B0" w:rsidDel="00476521" w:rsidRDefault="008E17CB" w:rsidP="00CA4B10">
            <w:pPr>
              <w:pStyle w:val="NoSpacing"/>
              <w:rPr>
                <w:del w:id="3577" w:author="Juanma" w:date="2017-06-07T15:39:00Z"/>
                <w:sz w:val="20"/>
                <w:szCs w:val="20"/>
                <w:lang w:val="es-CO"/>
              </w:rPr>
            </w:pPr>
            <w:del w:id="3578" w:author="Juanma" w:date="2017-06-07T15:39:00Z">
              <w:r w:rsidRPr="00D724B0" w:rsidDel="00476521">
                <w:rPr>
                  <w:sz w:val="20"/>
                  <w:szCs w:val="20"/>
                  <w:lang w:val="es-CO"/>
                </w:rPr>
                <w:delText>Aceptar el riesgo. En caso que se compruebe que los niveles de pluviometría durante la ejecución de las obras, están por fuera de los límites normales, se evalúa la necesidad de suspender.</w:delText>
              </w:r>
            </w:del>
          </w:p>
        </w:tc>
      </w:tr>
      <w:tr w:rsidR="00543F57" w:rsidRPr="00D724B0" w:rsidDel="00476521" w14:paraId="6C293DE1" w14:textId="0978C66C" w:rsidTr="00543F57">
        <w:trPr>
          <w:del w:id="3579" w:author="Juanma" w:date="2017-06-07T15:44:00Z"/>
        </w:trPr>
        <w:tc>
          <w:tcPr>
            <w:tcW w:w="1980" w:type="dxa"/>
            <w:vAlign w:val="center"/>
          </w:tcPr>
          <w:p w14:paraId="3D2A8CBD" w14:textId="22E687FF" w:rsidR="00F90572" w:rsidRPr="00D724B0" w:rsidDel="00476521" w:rsidRDefault="008E17CB" w:rsidP="00CA4B10">
            <w:pPr>
              <w:pStyle w:val="NoSpacing"/>
              <w:rPr>
                <w:del w:id="3580" w:author="Juanma" w:date="2017-06-07T15:44:00Z"/>
                <w:sz w:val="20"/>
                <w:szCs w:val="20"/>
                <w:lang w:val="es-CO"/>
              </w:rPr>
            </w:pPr>
            <w:del w:id="3581" w:author="Juanma" w:date="2017-06-07T15:41:00Z">
              <w:r w:rsidRPr="00D724B0" w:rsidDel="00476521">
                <w:rPr>
                  <w:sz w:val="20"/>
                  <w:szCs w:val="20"/>
                  <w:lang w:val="es-CO"/>
                </w:rPr>
                <w:delText>Problemas de Orden público y terrorismo</w:delText>
              </w:r>
            </w:del>
          </w:p>
        </w:tc>
        <w:tc>
          <w:tcPr>
            <w:tcW w:w="1559" w:type="dxa"/>
            <w:vAlign w:val="center"/>
          </w:tcPr>
          <w:p w14:paraId="246607AD" w14:textId="00FBFA5D" w:rsidR="00F90572" w:rsidRPr="00D724B0" w:rsidDel="00476521" w:rsidRDefault="008E17CB" w:rsidP="00543F57">
            <w:pPr>
              <w:pStyle w:val="NoSpacing"/>
              <w:jc w:val="center"/>
              <w:rPr>
                <w:del w:id="3582" w:author="Juanma" w:date="2017-06-07T15:44:00Z"/>
                <w:sz w:val="20"/>
                <w:szCs w:val="20"/>
                <w:lang w:val="es-CO"/>
              </w:rPr>
            </w:pPr>
            <w:del w:id="3583" w:author="Juanma" w:date="2017-06-07T15:41:00Z">
              <w:r w:rsidRPr="00D724B0" w:rsidDel="00476521">
                <w:rPr>
                  <w:sz w:val="20"/>
                  <w:szCs w:val="20"/>
                  <w:lang w:val="es-CO"/>
                </w:rPr>
                <w:delText>Probable</w:delText>
              </w:r>
            </w:del>
          </w:p>
        </w:tc>
        <w:tc>
          <w:tcPr>
            <w:tcW w:w="1985" w:type="dxa"/>
            <w:vAlign w:val="center"/>
          </w:tcPr>
          <w:p w14:paraId="79414997" w14:textId="5DC06227" w:rsidR="00F90572" w:rsidRPr="00D724B0" w:rsidDel="00476521" w:rsidRDefault="008E17CB" w:rsidP="00CA4B10">
            <w:pPr>
              <w:pStyle w:val="NoSpacing"/>
              <w:rPr>
                <w:del w:id="3584" w:author="Juanma" w:date="2017-06-07T15:44:00Z"/>
                <w:sz w:val="20"/>
                <w:szCs w:val="20"/>
                <w:lang w:val="es-CO"/>
              </w:rPr>
            </w:pPr>
            <w:del w:id="3585" w:author="Juanma" w:date="2017-06-07T15:41:00Z">
              <w:r w:rsidRPr="00D724B0" w:rsidDel="00476521">
                <w:rPr>
                  <w:sz w:val="20"/>
                  <w:szCs w:val="20"/>
                  <w:lang w:val="es-CO"/>
                </w:rPr>
                <w:delText xml:space="preserve">Suspensión temporal de </w:delText>
              </w:r>
              <w:r w:rsidR="000A0EA4" w:rsidRPr="00D724B0" w:rsidDel="00476521">
                <w:rPr>
                  <w:sz w:val="20"/>
                  <w:szCs w:val="20"/>
                  <w:lang w:val="es-CO"/>
                </w:rPr>
                <w:delText>la interventoría</w:delText>
              </w:r>
              <w:r w:rsidRPr="00D724B0" w:rsidDel="00476521">
                <w:rPr>
                  <w:sz w:val="20"/>
                  <w:szCs w:val="20"/>
                  <w:lang w:val="es-CO"/>
                </w:rPr>
                <w:delText xml:space="preserve">, o afectación directa a la </w:delText>
              </w:r>
              <w:r w:rsidRPr="00D724B0" w:rsidDel="00476521">
                <w:rPr>
                  <w:sz w:val="20"/>
                  <w:szCs w:val="20"/>
                  <w:lang w:val="es-CO"/>
                </w:rPr>
                <w:lastRenderedPageBreak/>
                <w:delText>interventoría por causa de un siniestro</w:delText>
              </w:r>
            </w:del>
          </w:p>
        </w:tc>
        <w:tc>
          <w:tcPr>
            <w:tcW w:w="1275" w:type="dxa"/>
            <w:vAlign w:val="center"/>
          </w:tcPr>
          <w:p w14:paraId="58B12C93" w14:textId="38825DFE" w:rsidR="00F90572" w:rsidRPr="00D724B0" w:rsidDel="00476521" w:rsidRDefault="008E17CB" w:rsidP="00543F57">
            <w:pPr>
              <w:pStyle w:val="NoSpacing"/>
              <w:jc w:val="center"/>
              <w:rPr>
                <w:del w:id="3586" w:author="Juanma" w:date="2017-06-07T15:44:00Z"/>
                <w:sz w:val="20"/>
                <w:szCs w:val="20"/>
                <w:lang w:val="es-CO"/>
              </w:rPr>
            </w:pPr>
            <w:del w:id="3587" w:author="Juanma" w:date="2017-06-07T15:41:00Z">
              <w:r w:rsidRPr="00D724B0" w:rsidDel="00476521">
                <w:rPr>
                  <w:sz w:val="20"/>
                  <w:szCs w:val="20"/>
                  <w:lang w:val="es-CO"/>
                </w:rPr>
                <w:lastRenderedPageBreak/>
                <w:delText>Catastrófico</w:delText>
              </w:r>
            </w:del>
          </w:p>
        </w:tc>
        <w:tc>
          <w:tcPr>
            <w:tcW w:w="2029" w:type="dxa"/>
            <w:vAlign w:val="center"/>
          </w:tcPr>
          <w:p w14:paraId="6F1E35AE" w14:textId="214A9835" w:rsidR="008E17CB" w:rsidRPr="00D724B0" w:rsidDel="00476521" w:rsidRDefault="008E17CB" w:rsidP="008E17CB">
            <w:pPr>
              <w:pStyle w:val="NoSpacing"/>
              <w:rPr>
                <w:del w:id="3588" w:author="Juanma" w:date="2017-06-07T15:41:00Z"/>
                <w:sz w:val="20"/>
                <w:szCs w:val="20"/>
                <w:lang w:val="es-CO"/>
              </w:rPr>
            </w:pPr>
            <w:del w:id="3589" w:author="Juanma" w:date="2017-06-07T15:41:00Z">
              <w:r w:rsidRPr="00D724B0" w:rsidDel="00476521">
                <w:rPr>
                  <w:sz w:val="20"/>
                  <w:szCs w:val="20"/>
                  <w:lang w:val="es-CO"/>
                </w:rPr>
                <w:delText xml:space="preserve">1. En caso de suspensión de la obra, reportar a la aseguradora, y a los entes de </w:delText>
              </w:r>
              <w:r w:rsidRPr="00D724B0" w:rsidDel="00476521">
                <w:rPr>
                  <w:sz w:val="20"/>
                  <w:szCs w:val="20"/>
                  <w:lang w:val="es-CO"/>
                </w:rPr>
                <w:lastRenderedPageBreak/>
                <w:delText>seguridad para las medidas respectivas.</w:delText>
              </w:r>
            </w:del>
          </w:p>
          <w:p w14:paraId="2007F406" w14:textId="7C5CA6D2" w:rsidR="00F90572" w:rsidRPr="00D724B0" w:rsidDel="00476521" w:rsidRDefault="008E17CB" w:rsidP="008E17CB">
            <w:pPr>
              <w:pStyle w:val="NoSpacing"/>
              <w:rPr>
                <w:del w:id="3590" w:author="Juanma" w:date="2017-06-07T15:44:00Z"/>
                <w:sz w:val="20"/>
                <w:szCs w:val="20"/>
                <w:lang w:val="es-CO"/>
              </w:rPr>
            </w:pPr>
            <w:del w:id="3591" w:author="Juanma" w:date="2017-06-07T15:41:00Z">
              <w:r w:rsidRPr="00D724B0" w:rsidDel="00476521">
                <w:rPr>
                  <w:sz w:val="20"/>
                  <w:szCs w:val="20"/>
                  <w:lang w:val="es-CO"/>
                </w:rPr>
                <w:delText>2. En caso de Siniestro verificar la magnitud de los daños y reconocer bilateralmente los pagos adi</w:delText>
              </w:r>
              <w:r w:rsidR="000A0EA4" w:rsidRPr="00D724B0" w:rsidDel="00476521">
                <w:rPr>
                  <w:sz w:val="20"/>
                  <w:szCs w:val="20"/>
                  <w:lang w:val="es-CO"/>
                </w:rPr>
                <w:delText>cionales por estas afectaciones</w:delText>
              </w:r>
            </w:del>
          </w:p>
        </w:tc>
      </w:tr>
      <w:tr w:rsidR="00543F57" w:rsidRPr="00D724B0" w14:paraId="2C7E7578" w14:textId="77777777" w:rsidTr="00543F57">
        <w:tc>
          <w:tcPr>
            <w:tcW w:w="1980" w:type="dxa"/>
            <w:vAlign w:val="center"/>
          </w:tcPr>
          <w:p w14:paraId="78E11DCC" w14:textId="262BAA6B" w:rsidR="00CA4B10" w:rsidRPr="00D724B0" w:rsidRDefault="00793F86" w:rsidP="00CA4B10">
            <w:pPr>
              <w:pStyle w:val="NoSpacing"/>
              <w:rPr>
                <w:sz w:val="20"/>
                <w:szCs w:val="20"/>
                <w:lang w:val="es-CO"/>
              </w:rPr>
            </w:pPr>
            <w:r w:rsidRPr="00D724B0">
              <w:rPr>
                <w:sz w:val="20"/>
                <w:szCs w:val="20"/>
                <w:lang w:val="es-CO"/>
              </w:rPr>
              <w:lastRenderedPageBreak/>
              <w:t>Entrega tardía de uno de los estudios que deben llevarse a cabo</w:t>
            </w:r>
          </w:p>
        </w:tc>
        <w:tc>
          <w:tcPr>
            <w:tcW w:w="1559" w:type="dxa"/>
            <w:vAlign w:val="center"/>
          </w:tcPr>
          <w:p w14:paraId="6F4112B1" w14:textId="0EA84514" w:rsidR="00CA4B10" w:rsidRPr="00D724B0" w:rsidRDefault="00793F86" w:rsidP="00543F57">
            <w:pPr>
              <w:pStyle w:val="NoSpacing"/>
              <w:jc w:val="center"/>
              <w:rPr>
                <w:sz w:val="20"/>
                <w:szCs w:val="20"/>
                <w:lang w:val="es-CO"/>
              </w:rPr>
            </w:pPr>
            <w:r w:rsidRPr="00D724B0">
              <w:rPr>
                <w:sz w:val="20"/>
                <w:szCs w:val="20"/>
                <w:lang w:val="es-CO"/>
              </w:rPr>
              <w:t>Improbable</w:t>
            </w:r>
          </w:p>
        </w:tc>
        <w:tc>
          <w:tcPr>
            <w:tcW w:w="1985" w:type="dxa"/>
            <w:vAlign w:val="center"/>
          </w:tcPr>
          <w:p w14:paraId="2E770C9C" w14:textId="1B3DB581" w:rsidR="00CA4B10" w:rsidRPr="00D724B0" w:rsidRDefault="00793F86" w:rsidP="00CA4B10">
            <w:pPr>
              <w:pStyle w:val="NoSpacing"/>
              <w:rPr>
                <w:sz w:val="20"/>
                <w:szCs w:val="20"/>
                <w:lang w:val="es-CO"/>
              </w:rPr>
            </w:pPr>
            <w:r w:rsidRPr="00D724B0">
              <w:rPr>
                <w:sz w:val="20"/>
                <w:szCs w:val="20"/>
                <w:lang w:val="es-CO"/>
              </w:rPr>
              <w:t>Demora en realizar los diseños del sistema propuesto</w:t>
            </w:r>
          </w:p>
        </w:tc>
        <w:tc>
          <w:tcPr>
            <w:tcW w:w="1275" w:type="dxa"/>
            <w:vAlign w:val="center"/>
          </w:tcPr>
          <w:p w14:paraId="282B7D56" w14:textId="5E5648C3" w:rsidR="00CA4B10" w:rsidRPr="00D724B0" w:rsidRDefault="00793F86" w:rsidP="00543F57">
            <w:pPr>
              <w:pStyle w:val="NoSpacing"/>
              <w:jc w:val="center"/>
              <w:rPr>
                <w:sz w:val="20"/>
                <w:szCs w:val="20"/>
                <w:lang w:val="es-CO"/>
              </w:rPr>
            </w:pPr>
            <w:r w:rsidRPr="00D724B0">
              <w:rPr>
                <w:sz w:val="20"/>
                <w:szCs w:val="20"/>
                <w:lang w:val="es-CO"/>
              </w:rPr>
              <w:t>Moderado</w:t>
            </w:r>
          </w:p>
        </w:tc>
        <w:tc>
          <w:tcPr>
            <w:tcW w:w="2029" w:type="dxa"/>
            <w:vAlign w:val="center"/>
          </w:tcPr>
          <w:p w14:paraId="27741CB8" w14:textId="41AE808C" w:rsidR="00CA4B10" w:rsidRPr="00D724B0" w:rsidRDefault="00793F86" w:rsidP="00CA4B10">
            <w:pPr>
              <w:pStyle w:val="NoSpacing"/>
              <w:rPr>
                <w:sz w:val="20"/>
                <w:szCs w:val="20"/>
                <w:lang w:val="es-CO"/>
              </w:rPr>
            </w:pPr>
            <w:r w:rsidRPr="00D724B0">
              <w:rPr>
                <w:sz w:val="20"/>
                <w:szCs w:val="20"/>
                <w:lang w:val="es-CO"/>
              </w:rPr>
              <w:t>Análisis, control, seguimiento de la fase de los estudios por parte de ejecutor y retención en los pagos al personal a cargo de los estudios hasta no realizar la entrega correspondiente</w:t>
            </w:r>
          </w:p>
        </w:tc>
      </w:tr>
      <w:tr w:rsidR="00543F57" w:rsidRPr="00D724B0" w14:paraId="250DF77A" w14:textId="77777777" w:rsidTr="00543F57">
        <w:tc>
          <w:tcPr>
            <w:tcW w:w="1980" w:type="dxa"/>
            <w:vAlign w:val="center"/>
          </w:tcPr>
          <w:p w14:paraId="7693F68E" w14:textId="4F244516" w:rsidR="00CA4B10" w:rsidRPr="00D724B0" w:rsidRDefault="00793F86" w:rsidP="00CA4B10">
            <w:pPr>
              <w:pStyle w:val="NoSpacing"/>
              <w:rPr>
                <w:sz w:val="20"/>
                <w:szCs w:val="20"/>
                <w:lang w:val="es-CO"/>
              </w:rPr>
            </w:pPr>
            <w:r w:rsidRPr="00D724B0">
              <w:rPr>
                <w:sz w:val="20"/>
                <w:szCs w:val="20"/>
                <w:lang w:val="es-CO"/>
              </w:rPr>
              <w:t>Costos adicionales en los estudios, derivados de los excesivos costos en la elaboración de los mismos</w:t>
            </w:r>
          </w:p>
        </w:tc>
        <w:tc>
          <w:tcPr>
            <w:tcW w:w="1559" w:type="dxa"/>
            <w:vAlign w:val="center"/>
          </w:tcPr>
          <w:p w14:paraId="25668EF0" w14:textId="6C303196" w:rsidR="00CA4B10" w:rsidRPr="00D724B0" w:rsidRDefault="00793F86" w:rsidP="00543F57">
            <w:pPr>
              <w:pStyle w:val="NoSpacing"/>
              <w:jc w:val="center"/>
              <w:rPr>
                <w:sz w:val="20"/>
                <w:szCs w:val="20"/>
                <w:lang w:val="es-CO"/>
              </w:rPr>
            </w:pPr>
            <w:r w:rsidRPr="00D724B0">
              <w:rPr>
                <w:sz w:val="20"/>
                <w:szCs w:val="20"/>
                <w:lang w:val="es-CO"/>
              </w:rPr>
              <w:t>Raro</w:t>
            </w:r>
          </w:p>
        </w:tc>
        <w:tc>
          <w:tcPr>
            <w:tcW w:w="1985" w:type="dxa"/>
            <w:vAlign w:val="center"/>
          </w:tcPr>
          <w:p w14:paraId="6A864FA6" w14:textId="51D6B6AC" w:rsidR="00CA4B10" w:rsidRPr="00D724B0" w:rsidRDefault="00793F86" w:rsidP="00CA4B10">
            <w:pPr>
              <w:pStyle w:val="NoSpacing"/>
              <w:rPr>
                <w:sz w:val="20"/>
                <w:szCs w:val="20"/>
                <w:lang w:val="es-CO"/>
              </w:rPr>
            </w:pPr>
            <w:r w:rsidRPr="00D724B0">
              <w:rPr>
                <w:sz w:val="20"/>
                <w:szCs w:val="20"/>
                <w:lang w:val="es-CO"/>
              </w:rPr>
              <w:t>Incrementos en los costos del proyecto</w:t>
            </w:r>
          </w:p>
        </w:tc>
        <w:tc>
          <w:tcPr>
            <w:tcW w:w="1275" w:type="dxa"/>
            <w:vAlign w:val="center"/>
          </w:tcPr>
          <w:p w14:paraId="3DAA7191" w14:textId="526ABF36" w:rsidR="00CA4B10" w:rsidRPr="00D724B0" w:rsidRDefault="00793F86" w:rsidP="00543F57">
            <w:pPr>
              <w:pStyle w:val="NoSpacing"/>
              <w:jc w:val="center"/>
              <w:rPr>
                <w:sz w:val="20"/>
                <w:szCs w:val="20"/>
                <w:lang w:val="es-CO"/>
              </w:rPr>
            </w:pPr>
            <w:r w:rsidRPr="00D724B0">
              <w:rPr>
                <w:sz w:val="20"/>
                <w:szCs w:val="20"/>
                <w:lang w:val="es-CO"/>
              </w:rPr>
              <w:t>Moderado</w:t>
            </w:r>
          </w:p>
        </w:tc>
        <w:tc>
          <w:tcPr>
            <w:tcW w:w="2029" w:type="dxa"/>
            <w:vAlign w:val="center"/>
          </w:tcPr>
          <w:p w14:paraId="4ED38E7C" w14:textId="46C74662" w:rsidR="00CA4B10" w:rsidRPr="00D724B0" w:rsidRDefault="00793F86" w:rsidP="00CA4B10">
            <w:pPr>
              <w:pStyle w:val="NoSpacing"/>
              <w:rPr>
                <w:sz w:val="20"/>
                <w:szCs w:val="20"/>
                <w:lang w:val="es-CO"/>
              </w:rPr>
            </w:pPr>
            <w:r w:rsidRPr="00D724B0">
              <w:rPr>
                <w:sz w:val="20"/>
                <w:szCs w:val="20"/>
                <w:lang w:val="es-CO"/>
              </w:rPr>
              <w:t>Limitar la concreción del riesgo a situaciones que sean incrementos excesivos en los costos</w:t>
            </w:r>
          </w:p>
        </w:tc>
      </w:tr>
      <w:tr w:rsidR="00543F57" w:rsidRPr="00D724B0" w:rsidDel="00476521" w14:paraId="5F72D5DE" w14:textId="3A45CD6C" w:rsidTr="00543F57">
        <w:trPr>
          <w:del w:id="3592" w:author="Juanma" w:date="2017-06-07T15:44:00Z"/>
        </w:trPr>
        <w:tc>
          <w:tcPr>
            <w:tcW w:w="1980" w:type="dxa"/>
            <w:vAlign w:val="center"/>
          </w:tcPr>
          <w:p w14:paraId="7921B82B" w14:textId="7C4056C2" w:rsidR="00CA4B10" w:rsidRPr="00D724B0" w:rsidDel="00476521" w:rsidRDefault="00793F86" w:rsidP="00CA4B10">
            <w:pPr>
              <w:pStyle w:val="NoSpacing"/>
              <w:rPr>
                <w:del w:id="3593" w:author="Juanma" w:date="2017-06-07T15:44:00Z"/>
                <w:sz w:val="20"/>
                <w:szCs w:val="20"/>
                <w:lang w:val="es-CO"/>
              </w:rPr>
            </w:pPr>
            <w:del w:id="3594" w:author="Juanma" w:date="2017-06-07T15:43:00Z">
              <w:r w:rsidRPr="00D724B0" w:rsidDel="00476521">
                <w:rPr>
                  <w:sz w:val="20"/>
                  <w:szCs w:val="20"/>
                  <w:lang w:val="es-CO"/>
                </w:rPr>
                <w:delText xml:space="preserve">Costos adicionales y plazos adicionales de los inicialmente acordados derivados de situaciones previsibles al </w:delText>
              </w:r>
              <w:r w:rsidRPr="00D724B0" w:rsidDel="00476521">
                <w:rPr>
                  <w:sz w:val="20"/>
                  <w:szCs w:val="20"/>
                  <w:lang w:val="es-CO"/>
                </w:rPr>
                <w:lastRenderedPageBreak/>
                <w:delText>momento de la celebración del contrato como atrasos o costos causados por inundaciones, precipitaciones altas, y otros fenómenos naturales</w:delText>
              </w:r>
            </w:del>
          </w:p>
        </w:tc>
        <w:tc>
          <w:tcPr>
            <w:tcW w:w="1559" w:type="dxa"/>
            <w:vAlign w:val="center"/>
          </w:tcPr>
          <w:p w14:paraId="1DA353B7" w14:textId="4B4D4477" w:rsidR="00CA4B10" w:rsidRPr="00D724B0" w:rsidDel="00476521" w:rsidRDefault="00793F86" w:rsidP="00543F57">
            <w:pPr>
              <w:pStyle w:val="NoSpacing"/>
              <w:jc w:val="center"/>
              <w:rPr>
                <w:del w:id="3595" w:author="Juanma" w:date="2017-06-07T15:44:00Z"/>
                <w:sz w:val="20"/>
                <w:szCs w:val="20"/>
                <w:lang w:val="es-CO"/>
              </w:rPr>
            </w:pPr>
            <w:del w:id="3596" w:author="Juanma" w:date="2017-06-07T15:43:00Z">
              <w:r w:rsidRPr="00D724B0" w:rsidDel="00476521">
                <w:rPr>
                  <w:sz w:val="20"/>
                  <w:szCs w:val="20"/>
                  <w:lang w:val="es-CO"/>
                </w:rPr>
                <w:lastRenderedPageBreak/>
                <w:delText>Probable</w:delText>
              </w:r>
            </w:del>
          </w:p>
        </w:tc>
        <w:tc>
          <w:tcPr>
            <w:tcW w:w="1985" w:type="dxa"/>
            <w:vAlign w:val="center"/>
          </w:tcPr>
          <w:p w14:paraId="1DCF6455" w14:textId="6E4869F6" w:rsidR="00CA4B10" w:rsidRPr="00D724B0" w:rsidDel="00476521" w:rsidRDefault="00793F86" w:rsidP="00CA4B10">
            <w:pPr>
              <w:pStyle w:val="NoSpacing"/>
              <w:rPr>
                <w:del w:id="3597" w:author="Juanma" w:date="2017-06-07T15:44:00Z"/>
                <w:sz w:val="20"/>
                <w:szCs w:val="20"/>
                <w:lang w:val="es-CO"/>
              </w:rPr>
            </w:pPr>
            <w:del w:id="3598" w:author="Juanma" w:date="2017-06-07T15:43:00Z">
              <w:r w:rsidRPr="00D724B0" w:rsidDel="00476521">
                <w:rPr>
                  <w:sz w:val="20"/>
                  <w:szCs w:val="20"/>
                  <w:lang w:val="es-CO"/>
                </w:rPr>
                <w:delText>Incremento en los costos en los que incurre el contratista</w:delText>
              </w:r>
            </w:del>
          </w:p>
        </w:tc>
        <w:tc>
          <w:tcPr>
            <w:tcW w:w="1275" w:type="dxa"/>
            <w:vAlign w:val="center"/>
          </w:tcPr>
          <w:p w14:paraId="3848C3FB" w14:textId="6B15EF50" w:rsidR="00CA4B10" w:rsidRPr="00D724B0" w:rsidDel="00476521" w:rsidRDefault="00793F86" w:rsidP="00543F57">
            <w:pPr>
              <w:pStyle w:val="NoSpacing"/>
              <w:jc w:val="center"/>
              <w:rPr>
                <w:del w:id="3599" w:author="Juanma" w:date="2017-06-07T15:44:00Z"/>
                <w:sz w:val="20"/>
                <w:szCs w:val="20"/>
                <w:lang w:val="es-CO"/>
              </w:rPr>
            </w:pPr>
            <w:del w:id="3600" w:author="Juanma" w:date="2017-06-07T15:43:00Z">
              <w:r w:rsidRPr="00D724B0" w:rsidDel="00476521">
                <w:rPr>
                  <w:sz w:val="20"/>
                  <w:szCs w:val="20"/>
                  <w:lang w:val="es-CO"/>
                </w:rPr>
                <w:delText>Moderado</w:delText>
              </w:r>
            </w:del>
          </w:p>
        </w:tc>
        <w:tc>
          <w:tcPr>
            <w:tcW w:w="2029" w:type="dxa"/>
            <w:vAlign w:val="center"/>
          </w:tcPr>
          <w:p w14:paraId="5A934960" w14:textId="438AAE19" w:rsidR="00CA4B10" w:rsidRPr="00D724B0" w:rsidDel="00476521" w:rsidRDefault="00793F86" w:rsidP="00CA4B10">
            <w:pPr>
              <w:pStyle w:val="NoSpacing"/>
              <w:rPr>
                <w:del w:id="3601" w:author="Juanma" w:date="2017-06-07T15:44:00Z"/>
                <w:sz w:val="20"/>
                <w:szCs w:val="20"/>
                <w:lang w:val="es-CO"/>
              </w:rPr>
            </w:pPr>
            <w:del w:id="3602" w:author="Juanma" w:date="2017-06-07T15:43:00Z">
              <w:r w:rsidRPr="00D724B0" w:rsidDel="00476521">
                <w:rPr>
                  <w:sz w:val="20"/>
                  <w:szCs w:val="20"/>
                  <w:lang w:val="es-CO"/>
                </w:rPr>
                <w:delText xml:space="preserve">El contratista asume los costos adicionales y las sanciones derivadas de la entrega tardía de los estudios y diseños derivados de las situaciones </w:delText>
              </w:r>
              <w:r w:rsidRPr="00D724B0" w:rsidDel="00476521">
                <w:rPr>
                  <w:sz w:val="20"/>
                  <w:szCs w:val="20"/>
                  <w:lang w:val="es-CO"/>
                </w:rPr>
                <w:lastRenderedPageBreak/>
                <w:delText xml:space="preserve">previsibles. El contrato a suscribir será un contrato tipo llave en mano, donde la </w:delText>
              </w:r>
              <w:r w:rsidR="00E3480C" w:rsidRPr="00D724B0" w:rsidDel="00476521">
                <w:rPr>
                  <w:sz w:val="20"/>
                  <w:szCs w:val="20"/>
                  <w:lang w:val="es-CO"/>
                </w:rPr>
                <w:delText>remuneración</w:delText>
              </w:r>
              <w:r w:rsidRPr="00D724B0" w:rsidDel="00476521">
                <w:rPr>
                  <w:sz w:val="20"/>
                  <w:szCs w:val="20"/>
                  <w:lang w:val="es-CO"/>
                </w:rPr>
                <w:delText xml:space="preserve"> y el plazo será invariable y se definen desde el momento de la suscripción, por la cual todos los costos adicionales serán asumidos por el contratista</w:delText>
              </w:r>
            </w:del>
          </w:p>
        </w:tc>
      </w:tr>
      <w:tr w:rsidR="00543F57" w:rsidRPr="00D724B0" w14:paraId="4E762687" w14:textId="77777777" w:rsidTr="00543F57">
        <w:tc>
          <w:tcPr>
            <w:tcW w:w="1980" w:type="dxa"/>
            <w:vAlign w:val="center"/>
          </w:tcPr>
          <w:p w14:paraId="2F1058BE" w14:textId="40B338DF" w:rsidR="00CA4B10" w:rsidRPr="00D724B0" w:rsidRDefault="00793F86" w:rsidP="00CA4B10">
            <w:pPr>
              <w:pStyle w:val="NoSpacing"/>
              <w:rPr>
                <w:sz w:val="20"/>
                <w:szCs w:val="20"/>
                <w:lang w:val="es-CO"/>
              </w:rPr>
            </w:pPr>
            <w:r w:rsidRPr="00D724B0">
              <w:rPr>
                <w:sz w:val="20"/>
                <w:szCs w:val="20"/>
                <w:lang w:val="es-CO"/>
              </w:rPr>
              <w:lastRenderedPageBreak/>
              <w:t>Costos adicionales y plazos adicionales de los inicialmente acordados de situaciones previsibles al momento de la celebración del contrato (como aumento en el precio de los materiales o de la mano de obra, indemnización por accidentes, responsabilidad civil extra-contractual, aumento en las tarifas de los tributos).</w:t>
            </w:r>
          </w:p>
        </w:tc>
        <w:tc>
          <w:tcPr>
            <w:tcW w:w="1559" w:type="dxa"/>
            <w:vAlign w:val="center"/>
          </w:tcPr>
          <w:p w14:paraId="21293AE8" w14:textId="37D615C3" w:rsidR="00CA4B10" w:rsidRPr="00D724B0" w:rsidRDefault="00793F86" w:rsidP="00543F57">
            <w:pPr>
              <w:pStyle w:val="NoSpacing"/>
              <w:jc w:val="center"/>
              <w:rPr>
                <w:sz w:val="20"/>
                <w:szCs w:val="20"/>
                <w:lang w:val="es-CO"/>
              </w:rPr>
            </w:pPr>
            <w:r w:rsidRPr="00D724B0">
              <w:rPr>
                <w:sz w:val="20"/>
                <w:szCs w:val="20"/>
                <w:lang w:val="es-CO"/>
              </w:rPr>
              <w:t>Improbable</w:t>
            </w:r>
          </w:p>
        </w:tc>
        <w:tc>
          <w:tcPr>
            <w:tcW w:w="1985" w:type="dxa"/>
            <w:vAlign w:val="center"/>
          </w:tcPr>
          <w:p w14:paraId="45C58D81" w14:textId="572A4488" w:rsidR="00CA4B10" w:rsidRPr="00D724B0" w:rsidRDefault="00793F86" w:rsidP="00CA4B10">
            <w:pPr>
              <w:pStyle w:val="NoSpacing"/>
              <w:rPr>
                <w:sz w:val="20"/>
                <w:szCs w:val="20"/>
                <w:lang w:val="es-CO"/>
              </w:rPr>
            </w:pPr>
            <w:r w:rsidRPr="00D724B0">
              <w:rPr>
                <w:sz w:val="20"/>
                <w:szCs w:val="20"/>
                <w:lang w:val="es-CO"/>
              </w:rPr>
              <w:t>Incremento en los costos en los que incurre el contratista</w:t>
            </w:r>
          </w:p>
        </w:tc>
        <w:tc>
          <w:tcPr>
            <w:tcW w:w="1275" w:type="dxa"/>
            <w:vAlign w:val="center"/>
          </w:tcPr>
          <w:p w14:paraId="46D262AF" w14:textId="09D06A19" w:rsidR="00CA4B10" w:rsidRPr="00D724B0" w:rsidRDefault="00793F86" w:rsidP="00543F57">
            <w:pPr>
              <w:pStyle w:val="NoSpacing"/>
              <w:jc w:val="center"/>
              <w:rPr>
                <w:sz w:val="20"/>
                <w:szCs w:val="20"/>
                <w:lang w:val="es-CO"/>
              </w:rPr>
            </w:pPr>
            <w:r w:rsidRPr="00D724B0">
              <w:rPr>
                <w:sz w:val="20"/>
                <w:szCs w:val="20"/>
                <w:lang w:val="es-CO"/>
              </w:rPr>
              <w:t>Menor</w:t>
            </w:r>
          </w:p>
        </w:tc>
        <w:tc>
          <w:tcPr>
            <w:tcW w:w="2029" w:type="dxa"/>
            <w:vAlign w:val="center"/>
          </w:tcPr>
          <w:p w14:paraId="10209EBB" w14:textId="0C8BFE84" w:rsidR="00CA4B10" w:rsidRPr="00D724B0" w:rsidRDefault="00793F86" w:rsidP="00CA4B10">
            <w:pPr>
              <w:pStyle w:val="NoSpacing"/>
              <w:rPr>
                <w:sz w:val="20"/>
                <w:szCs w:val="20"/>
                <w:lang w:val="es-CO"/>
              </w:rPr>
            </w:pPr>
            <w:r w:rsidRPr="00D724B0">
              <w:rPr>
                <w:sz w:val="20"/>
                <w:szCs w:val="20"/>
                <w:lang w:val="es-CO"/>
              </w:rPr>
              <w:t xml:space="preserve">El contratista asume los costos adicionales y las sanciones derivadas de la entrega tardía de los estudios y diseños derivados de las situaciones previsibles. El contrato a suscribir será un contrato tipo llave en mano, donde la </w:t>
            </w:r>
            <w:r w:rsidR="00E3480C" w:rsidRPr="00D724B0">
              <w:rPr>
                <w:sz w:val="20"/>
                <w:szCs w:val="20"/>
                <w:lang w:val="es-CO"/>
              </w:rPr>
              <w:t>remuneración</w:t>
            </w:r>
            <w:r w:rsidRPr="00D724B0">
              <w:rPr>
                <w:sz w:val="20"/>
                <w:szCs w:val="20"/>
                <w:lang w:val="es-CO"/>
              </w:rPr>
              <w:t xml:space="preserve"> y el plazo será invariable y se definen desde el momento de la suscripción, por la cual todos los costos adicionales serán </w:t>
            </w:r>
            <w:r w:rsidR="00BE419C" w:rsidRPr="00D724B0">
              <w:rPr>
                <w:sz w:val="20"/>
                <w:szCs w:val="20"/>
                <w:lang w:val="es-CO"/>
              </w:rPr>
              <w:t>asumidos</w:t>
            </w:r>
            <w:r w:rsidRPr="00D724B0">
              <w:rPr>
                <w:sz w:val="20"/>
                <w:szCs w:val="20"/>
                <w:lang w:val="es-CO"/>
              </w:rPr>
              <w:t xml:space="preserve"> por el contratista</w:t>
            </w:r>
          </w:p>
        </w:tc>
      </w:tr>
      <w:tr w:rsidR="00543F57" w:rsidRPr="00D724B0" w14:paraId="744A44FE" w14:textId="77777777" w:rsidTr="00543F57">
        <w:tc>
          <w:tcPr>
            <w:tcW w:w="1980" w:type="dxa"/>
            <w:vAlign w:val="center"/>
          </w:tcPr>
          <w:p w14:paraId="76222DA6" w14:textId="064EAF85" w:rsidR="00CA4B10" w:rsidRPr="00D724B0" w:rsidRDefault="00420564" w:rsidP="00CA4B10">
            <w:pPr>
              <w:pStyle w:val="NoSpacing"/>
              <w:rPr>
                <w:sz w:val="20"/>
                <w:szCs w:val="20"/>
                <w:lang w:val="es-CO"/>
              </w:rPr>
            </w:pPr>
            <w:r w:rsidRPr="00D724B0">
              <w:rPr>
                <w:sz w:val="20"/>
                <w:szCs w:val="20"/>
                <w:lang w:val="es-CO"/>
              </w:rPr>
              <w:lastRenderedPageBreak/>
              <w:t>Los estudios que se entreguen como producto de la planificación de los requerimientos del sistema no serán usados para el desarrollo de la infraestructura por solicitud de la Entidad Territorial</w:t>
            </w:r>
          </w:p>
        </w:tc>
        <w:tc>
          <w:tcPr>
            <w:tcW w:w="1559" w:type="dxa"/>
            <w:vAlign w:val="center"/>
          </w:tcPr>
          <w:p w14:paraId="183E2D85" w14:textId="494F0527" w:rsidR="00CA4B10" w:rsidRPr="00D724B0" w:rsidRDefault="00420564" w:rsidP="00543F57">
            <w:pPr>
              <w:pStyle w:val="NoSpacing"/>
              <w:jc w:val="center"/>
              <w:rPr>
                <w:sz w:val="20"/>
                <w:szCs w:val="20"/>
                <w:lang w:val="es-CO"/>
              </w:rPr>
            </w:pPr>
            <w:r w:rsidRPr="00D724B0">
              <w:rPr>
                <w:sz w:val="20"/>
                <w:szCs w:val="20"/>
                <w:lang w:val="es-CO"/>
              </w:rPr>
              <w:t>Improbable</w:t>
            </w:r>
          </w:p>
        </w:tc>
        <w:tc>
          <w:tcPr>
            <w:tcW w:w="1985" w:type="dxa"/>
            <w:vAlign w:val="center"/>
          </w:tcPr>
          <w:p w14:paraId="246516AB" w14:textId="71EDEBCC" w:rsidR="00CA4B10" w:rsidRPr="00D724B0" w:rsidRDefault="00420564" w:rsidP="00CA4B10">
            <w:pPr>
              <w:pStyle w:val="NoSpacing"/>
              <w:rPr>
                <w:sz w:val="20"/>
                <w:szCs w:val="20"/>
                <w:lang w:val="es-CO"/>
              </w:rPr>
            </w:pPr>
            <w:r w:rsidRPr="00D724B0">
              <w:rPr>
                <w:sz w:val="20"/>
                <w:szCs w:val="20"/>
                <w:lang w:val="es-CO"/>
              </w:rPr>
              <w:t>Obtención de requerimientos que no serán efectivos para la construcción y mejoramiento de la infraestructura de la plataforma para la toma de decisiones</w:t>
            </w:r>
          </w:p>
        </w:tc>
        <w:tc>
          <w:tcPr>
            <w:tcW w:w="1275" w:type="dxa"/>
            <w:vAlign w:val="center"/>
          </w:tcPr>
          <w:p w14:paraId="55235F4F" w14:textId="252D121B" w:rsidR="00CA4B10" w:rsidRPr="00D724B0" w:rsidRDefault="00420564" w:rsidP="00543F57">
            <w:pPr>
              <w:pStyle w:val="NoSpacing"/>
              <w:jc w:val="center"/>
              <w:rPr>
                <w:sz w:val="20"/>
                <w:szCs w:val="20"/>
                <w:lang w:val="es-CO"/>
              </w:rPr>
            </w:pPr>
            <w:r w:rsidRPr="00D724B0">
              <w:rPr>
                <w:sz w:val="20"/>
                <w:szCs w:val="20"/>
                <w:lang w:val="es-CO"/>
              </w:rPr>
              <w:t>Menor</w:t>
            </w:r>
          </w:p>
        </w:tc>
        <w:tc>
          <w:tcPr>
            <w:tcW w:w="2029" w:type="dxa"/>
            <w:vAlign w:val="center"/>
          </w:tcPr>
          <w:p w14:paraId="490C3496" w14:textId="7CC1AB3A" w:rsidR="00CA4B10" w:rsidRPr="00D724B0" w:rsidRDefault="00420564" w:rsidP="00CA4B10">
            <w:pPr>
              <w:pStyle w:val="NoSpacing"/>
              <w:rPr>
                <w:sz w:val="20"/>
                <w:szCs w:val="20"/>
                <w:lang w:val="es-CO"/>
              </w:rPr>
            </w:pPr>
            <w:r w:rsidRPr="00D724B0">
              <w:rPr>
                <w:sz w:val="20"/>
                <w:szCs w:val="20"/>
                <w:lang w:val="es-CO"/>
              </w:rPr>
              <w:t>La Entidad Territorial beneficiaria deberá asumir la totalidad de los costos derivados de las labores de diseño y estudios realizados</w:t>
            </w:r>
          </w:p>
        </w:tc>
      </w:tr>
      <w:tr w:rsidR="00543F57" w:rsidRPr="00D724B0" w14:paraId="0F0955D5" w14:textId="77777777" w:rsidTr="00543F57">
        <w:tc>
          <w:tcPr>
            <w:tcW w:w="1980" w:type="dxa"/>
            <w:vAlign w:val="center"/>
          </w:tcPr>
          <w:p w14:paraId="5C890875" w14:textId="713B5F9D" w:rsidR="00CA4B10" w:rsidRPr="00D724B0" w:rsidRDefault="00420564" w:rsidP="00CA4B10">
            <w:pPr>
              <w:pStyle w:val="NoSpacing"/>
              <w:rPr>
                <w:sz w:val="20"/>
                <w:szCs w:val="20"/>
                <w:lang w:val="es-CO"/>
              </w:rPr>
            </w:pPr>
            <w:r w:rsidRPr="00D724B0">
              <w:rPr>
                <w:sz w:val="20"/>
                <w:szCs w:val="20"/>
                <w:lang w:val="es-CO"/>
              </w:rPr>
              <w:t>Los requerimientos que se entreguen como producto para la infraestructura no serán usados para el desarrollo de la infraestructura dado que no cumplen con las normas o criterios técnicos</w:t>
            </w:r>
          </w:p>
        </w:tc>
        <w:tc>
          <w:tcPr>
            <w:tcW w:w="1559" w:type="dxa"/>
            <w:vAlign w:val="center"/>
          </w:tcPr>
          <w:p w14:paraId="10166911" w14:textId="620F0BF6" w:rsidR="00CA4B10" w:rsidRPr="00D724B0" w:rsidRDefault="00420564" w:rsidP="00543F57">
            <w:pPr>
              <w:pStyle w:val="NoSpacing"/>
              <w:jc w:val="center"/>
              <w:rPr>
                <w:sz w:val="20"/>
                <w:szCs w:val="20"/>
                <w:lang w:val="es-CO"/>
              </w:rPr>
            </w:pPr>
            <w:r w:rsidRPr="00D724B0">
              <w:rPr>
                <w:sz w:val="20"/>
                <w:szCs w:val="20"/>
                <w:lang w:val="es-CO"/>
              </w:rPr>
              <w:t>Raro</w:t>
            </w:r>
          </w:p>
        </w:tc>
        <w:tc>
          <w:tcPr>
            <w:tcW w:w="1985" w:type="dxa"/>
            <w:vAlign w:val="center"/>
          </w:tcPr>
          <w:p w14:paraId="46C96E9E" w14:textId="5D8DF5C0" w:rsidR="00CA4B10" w:rsidRPr="00D724B0" w:rsidRDefault="00420564" w:rsidP="00CA4B10">
            <w:pPr>
              <w:pStyle w:val="NoSpacing"/>
              <w:rPr>
                <w:sz w:val="20"/>
                <w:szCs w:val="20"/>
                <w:lang w:val="es-CO"/>
              </w:rPr>
            </w:pPr>
            <w:r w:rsidRPr="00D724B0">
              <w:rPr>
                <w:sz w:val="20"/>
                <w:szCs w:val="20"/>
                <w:lang w:val="es-CO"/>
              </w:rPr>
              <w:t>Incremento en los plazos dado que el contratista deberá realizar la corrección de los requerimientos</w:t>
            </w:r>
          </w:p>
        </w:tc>
        <w:tc>
          <w:tcPr>
            <w:tcW w:w="1275" w:type="dxa"/>
            <w:vAlign w:val="center"/>
          </w:tcPr>
          <w:p w14:paraId="38A57B24" w14:textId="205105D9" w:rsidR="00CA4B10" w:rsidRPr="00D724B0" w:rsidRDefault="00420564" w:rsidP="00543F57">
            <w:pPr>
              <w:pStyle w:val="NoSpacing"/>
              <w:jc w:val="center"/>
              <w:rPr>
                <w:sz w:val="20"/>
                <w:szCs w:val="20"/>
                <w:lang w:val="es-CO"/>
              </w:rPr>
            </w:pPr>
            <w:r w:rsidRPr="00D724B0">
              <w:rPr>
                <w:sz w:val="20"/>
                <w:szCs w:val="20"/>
                <w:lang w:val="es-CO"/>
              </w:rPr>
              <w:t>Menor</w:t>
            </w:r>
          </w:p>
        </w:tc>
        <w:tc>
          <w:tcPr>
            <w:tcW w:w="2029" w:type="dxa"/>
            <w:vAlign w:val="center"/>
          </w:tcPr>
          <w:p w14:paraId="3F71E274" w14:textId="1C40E9F5" w:rsidR="00CA4B10" w:rsidRPr="00D724B0" w:rsidRDefault="00420564" w:rsidP="00CA4B10">
            <w:pPr>
              <w:pStyle w:val="NoSpacing"/>
              <w:rPr>
                <w:sz w:val="20"/>
                <w:szCs w:val="20"/>
                <w:lang w:val="es-CO"/>
              </w:rPr>
            </w:pPr>
            <w:r w:rsidRPr="00D724B0">
              <w:rPr>
                <w:sz w:val="20"/>
                <w:szCs w:val="20"/>
                <w:lang w:val="es-CO"/>
              </w:rPr>
              <w:t>Constante revisión de una interventoría externa de los requerimientos. Además, se hará una revisión de los requerimientos por parte de la entidad territorial beneficiada</w:t>
            </w:r>
          </w:p>
        </w:tc>
      </w:tr>
      <w:tr w:rsidR="003E030C" w:rsidRPr="00D724B0" w14:paraId="45395FD1" w14:textId="77777777" w:rsidTr="00543F57">
        <w:tc>
          <w:tcPr>
            <w:tcW w:w="1980" w:type="dxa"/>
            <w:vAlign w:val="center"/>
          </w:tcPr>
          <w:p w14:paraId="74C3C9A2" w14:textId="28C0E862" w:rsidR="003E030C" w:rsidRPr="00D724B0" w:rsidRDefault="00420564" w:rsidP="00CA4B10">
            <w:pPr>
              <w:pStyle w:val="NoSpacing"/>
              <w:rPr>
                <w:sz w:val="20"/>
                <w:szCs w:val="20"/>
                <w:lang w:val="es-CO"/>
              </w:rPr>
            </w:pPr>
            <w:r w:rsidRPr="00D724B0">
              <w:rPr>
                <w:sz w:val="20"/>
                <w:szCs w:val="20"/>
                <w:lang w:val="es-CO"/>
              </w:rPr>
              <w:t>Incumplimiento y/o terminación del contrato de forma unilateral por parte del contratista</w:t>
            </w:r>
          </w:p>
        </w:tc>
        <w:tc>
          <w:tcPr>
            <w:tcW w:w="1559" w:type="dxa"/>
            <w:vAlign w:val="center"/>
          </w:tcPr>
          <w:p w14:paraId="161B3FC5" w14:textId="46D56FE7" w:rsidR="003E030C" w:rsidRPr="00D724B0" w:rsidRDefault="00420564" w:rsidP="00543F57">
            <w:pPr>
              <w:pStyle w:val="NoSpacing"/>
              <w:jc w:val="center"/>
              <w:rPr>
                <w:sz w:val="20"/>
                <w:szCs w:val="20"/>
                <w:lang w:val="es-CO"/>
              </w:rPr>
            </w:pPr>
            <w:r w:rsidRPr="00D724B0">
              <w:rPr>
                <w:sz w:val="20"/>
                <w:szCs w:val="20"/>
                <w:lang w:val="es-CO"/>
              </w:rPr>
              <w:t>Raro</w:t>
            </w:r>
          </w:p>
        </w:tc>
        <w:tc>
          <w:tcPr>
            <w:tcW w:w="1985" w:type="dxa"/>
            <w:vAlign w:val="center"/>
          </w:tcPr>
          <w:p w14:paraId="2E6A1C0B" w14:textId="23E6FBB1" w:rsidR="003E030C" w:rsidRPr="00D724B0" w:rsidRDefault="00420564" w:rsidP="00CA4B10">
            <w:pPr>
              <w:pStyle w:val="NoSpacing"/>
              <w:rPr>
                <w:sz w:val="20"/>
                <w:szCs w:val="20"/>
                <w:lang w:val="es-CO"/>
              </w:rPr>
            </w:pPr>
            <w:r w:rsidRPr="00D724B0">
              <w:rPr>
                <w:sz w:val="20"/>
                <w:szCs w:val="20"/>
                <w:lang w:val="es-CO"/>
              </w:rPr>
              <w:t>Incremento en los plazos dado que los estudios y requerimientos tendrán que ser realizados por otro contratista</w:t>
            </w:r>
          </w:p>
        </w:tc>
        <w:tc>
          <w:tcPr>
            <w:tcW w:w="1275" w:type="dxa"/>
            <w:vAlign w:val="center"/>
          </w:tcPr>
          <w:p w14:paraId="37C2A3AB" w14:textId="55C12FA6" w:rsidR="003E030C" w:rsidRPr="00D724B0" w:rsidRDefault="00420564" w:rsidP="00543F57">
            <w:pPr>
              <w:pStyle w:val="NoSpacing"/>
              <w:jc w:val="center"/>
              <w:rPr>
                <w:sz w:val="20"/>
                <w:szCs w:val="20"/>
                <w:lang w:val="es-CO"/>
              </w:rPr>
            </w:pPr>
            <w:r w:rsidRPr="00D724B0">
              <w:rPr>
                <w:sz w:val="20"/>
                <w:szCs w:val="20"/>
                <w:lang w:val="es-CO"/>
              </w:rPr>
              <w:t>Menor</w:t>
            </w:r>
          </w:p>
        </w:tc>
        <w:tc>
          <w:tcPr>
            <w:tcW w:w="2029" w:type="dxa"/>
            <w:vAlign w:val="center"/>
          </w:tcPr>
          <w:p w14:paraId="410DB083" w14:textId="3662A866" w:rsidR="003E030C" w:rsidRPr="00D724B0" w:rsidRDefault="00420564" w:rsidP="00CA4B10">
            <w:pPr>
              <w:pStyle w:val="NoSpacing"/>
              <w:rPr>
                <w:sz w:val="20"/>
                <w:szCs w:val="20"/>
                <w:lang w:val="es-CO"/>
              </w:rPr>
            </w:pPr>
            <w:r w:rsidRPr="00D724B0">
              <w:rPr>
                <w:sz w:val="20"/>
                <w:szCs w:val="20"/>
                <w:lang w:val="es-CO"/>
              </w:rPr>
              <w:t xml:space="preserve">El ejecutor deberá contar con un equipo de trabajo con la </w:t>
            </w:r>
            <w:r w:rsidR="00E3480C" w:rsidRPr="00D724B0">
              <w:rPr>
                <w:sz w:val="20"/>
                <w:szCs w:val="20"/>
                <w:lang w:val="es-CO"/>
              </w:rPr>
              <w:t>multidisciplinario</w:t>
            </w:r>
            <w:r w:rsidRPr="00D724B0">
              <w:rPr>
                <w:sz w:val="20"/>
                <w:szCs w:val="20"/>
                <w:lang w:val="es-CO"/>
              </w:rPr>
              <w:t xml:space="preserve"> que permita cumplir con los acuerdos estipulados en las condiciones definidas en los términos de condiciones contractuales, de </w:t>
            </w:r>
            <w:r w:rsidRPr="00D724B0">
              <w:rPr>
                <w:sz w:val="20"/>
                <w:szCs w:val="20"/>
                <w:lang w:val="es-CO"/>
              </w:rPr>
              <w:lastRenderedPageBreak/>
              <w:t>tal manera que sea posible realizar el empalme con el contratista que llegue. Adicionalmente, los hitos de pago están divididos de manera que el pago se realice únicamente cuando se haya realizado la labor a remunerar</w:t>
            </w:r>
          </w:p>
        </w:tc>
      </w:tr>
      <w:tr w:rsidR="003E030C" w:rsidRPr="00D724B0" w14:paraId="22047272" w14:textId="77777777" w:rsidTr="00543F57">
        <w:tc>
          <w:tcPr>
            <w:tcW w:w="1980" w:type="dxa"/>
            <w:vAlign w:val="center"/>
          </w:tcPr>
          <w:p w14:paraId="27CCCC2A" w14:textId="0FD4D0F5" w:rsidR="003E030C" w:rsidRPr="00D724B0" w:rsidRDefault="00CA46EB" w:rsidP="00CA4B10">
            <w:pPr>
              <w:pStyle w:val="NoSpacing"/>
              <w:rPr>
                <w:sz w:val="20"/>
                <w:szCs w:val="20"/>
                <w:lang w:val="es-CO"/>
              </w:rPr>
            </w:pPr>
            <w:r w:rsidRPr="00D724B0">
              <w:rPr>
                <w:sz w:val="20"/>
                <w:szCs w:val="20"/>
                <w:lang w:val="es-CO"/>
              </w:rPr>
              <w:lastRenderedPageBreak/>
              <w:t xml:space="preserve">Entrega tardía de códigos fuentes de la aplicación integrada en </w:t>
            </w:r>
            <w:r w:rsidR="00CD3BDA">
              <w:rPr>
                <w:sz w:val="20"/>
                <w:szCs w:val="20"/>
                <w:lang w:val="es-CO"/>
              </w:rPr>
              <w:t>REDSIH</w:t>
            </w:r>
          </w:p>
        </w:tc>
        <w:tc>
          <w:tcPr>
            <w:tcW w:w="1559" w:type="dxa"/>
            <w:vAlign w:val="center"/>
          </w:tcPr>
          <w:p w14:paraId="76C131F5" w14:textId="6F6E1608" w:rsidR="003E030C" w:rsidRPr="00D724B0" w:rsidRDefault="00CA46EB" w:rsidP="00543F57">
            <w:pPr>
              <w:pStyle w:val="NoSpacing"/>
              <w:jc w:val="center"/>
              <w:rPr>
                <w:sz w:val="20"/>
                <w:szCs w:val="20"/>
                <w:lang w:val="es-CO"/>
              </w:rPr>
            </w:pPr>
            <w:r w:rsidRPr="00D724B0">
              <w:rPr>
                <w:sz w:val="20"/>
                <w:szCs w:val="20"/>
                <w:lang w:val="es-CO"/>
              </w:rPr>
              <w:t>Improbable</w:t>
            </w:r>
          </w:p>
        </w:tc>
        <w:tc>
          <w:tcPr>
            <w:tcW w:w="1985" w:type="dxa"/>
            <w:vAlign w:val="center"/>
          </w:tcPr>
          <w:p w14:paraId="6CA687E0" w14:textId="28874AD9" w:rsidR="003E030C" w:rsidRPr="00D724B0" w:rsidRDefault="00CA46EB" w:rsidP="00CA4B10">
            <w:pPr>
              <w:pStyle w:val="NoSpacing"/>
              <w:rPr>
                <w:sz w:val="20"/>
                <w:szCs w:val="20"/>
                <w:lang w:val="es-CO"/>
              </w:rPr>
            </w:pPr>
            <w:r w:rsidRPr="00D724B0">
              <w:rPr>
                <w:sz w:val="20"/>
                <w:szCs w:val="20"/>
                <w:lang w:val="es-CO"/>
              </w:rPr>
              <w:t>Demora en realizar la implementación de la plataforma integrada</w:t>
            </w:r>
          </w:p>
        </w:tc>
        <w:tc>
          <w:tcPr>
            <w:tcW w:w="1275" w:type="dxa"/>
            <w:vAlign w:val="center"/>
          </w:tcPr>
          <w:p w14:paraId="4BB79097" w14:textId="43752783" w:rsidR="003E030C" w:rsidRPr="00D724B0" w:rsidRDefault="00CA46EB" w:rsidP="00543F57">
            <w:pPr>
              <w:pStyle w:val="NoSpacing"/>
              <w:jc w:val="center"/>
              <w:rPr>
                <w:sz w:val="20"/>
                <w:szCs w:val="20"/>
                <w:lang w:val="es-CO"/>
              </w:rPr>
            </w:pPr>
            <w:r w:rsidRPr="00D724B0">
              <w:rPr>
                <w:sz w:val="20"/>
                <w:szCs w:val="20"/>
                <w:lang w:val="es-CO"/>
              </w:rPr>
              <w:t>Moderado</w:t>
            </w:r>
          </w:p>
        </w:tc>
        <w:tc>
          <w:tcPr>
            <w:tcW w:w="2029" w:type="dxa"/>
            <w:vAlign w:val="center"/>
          </w:tcPr>
          <w:p w14:paraId="5C32C034" w14:textId="6D28C139" w:rsidR="003E030C" w:rsidRPr="00D724B0" w:rsidRDefault="00CA46EB" w:rsidP="00CA4B10">
            <w:pPr>
              <w:pStyle w:val="NoSpacing"/>
              <w:rPr>
                <w:sz w:val="20"/>
                <w:szCs w:val="20"/>
                <w:lang w:val="es-CO"/>
              </w:rPr>
            </w:pPr>
            <w:r w:rsidRPr="00D724B0">
              <w:rPr>
                <w:sz w:val="20"/>
                <w:szCs w:val="20"/>
                <w:lang w:val="es-CO"/>
              </w:rPr>
              <w:t>Análisis, control, seguimiento de la fase de desarrollo de la aplicación por parte de ejecutor y retención en los pagos a desarrolladores hasta no realizar la entrega correspondiente</w:t>
            </w:r>
          </w:p>
        </w:tc>
      </w:tr>
      <w:tr w:rsidR="003E030C" w:rsidRPr="00D724B0" w14:paraId="79DF3AAB" w14:textId="77777777" w:rsidTr="00543F57">
        <w:tc>
          <w:tcPr>
            <w:tcW w:w="1980" w:type="dxa"/>
            <w:vAlign w:val="center"/>
          </w:tcPr>
          <w:p w14:paraId="6DFC9780" w14:textId="038E8552" w:rsidR="003E030C" w:rsidRPr="00D724B0" w:rsidRDefault="00FD7369" w:rsidP="00CA4B10">
            <w:pPr>
              <w:pStyle w:val="NoSpacing"/>
              <w:rPr>
                <w:sz w:val="20"/>
                <w:szCs w:val="20"/>
                <w:lang w:val="es-CO"/>
              </w:rPr>
            </w:pPr>
            <w:r w:rsidRPr="00D724B0">
              <w:rPr>
                <w:sz w:val="20"/>
                <w:szCs w:val="20"/>
                <w:lang w:val="es-CO"/>
              </w:rPr>
              <w:t>Entrega tardía de códigos fuentes de visualización de información</w:t>
            </w:r>
          </w:p>
        </w:tc>
        <w:tc>
          <w:tcPr>
            <w:tcW w:w="1559" w:type="dxa"/>
            <w:vAlign w:val="center"/>
          </w:tcPr>
          <w:p w14:paraId="0E4D0489" w14:textId="14847A9A" w:rsidR="003E030C" w:rsidRPr="00D724B0" w:rsidRDefault="00FD7369" w:rsidP="00543F57">
            <w:pPr>
              <w:pStyle w:val="NoSpacing"/>
              <w:jc w:val="center"/>
              <w:rPr>
                <w:sz w:val="20"/>
                <w:szCs w:val="20"/>
                <w:lang w:val="es-CO"/>
              </w:rPr>
            </w:pPr>
            <w:r w:rsidRPr="00D724B0">
              <w:rPr>
                <w:sz w:val="20"/>
                <w:szCs w:val="20"/>
                <w:lang w:val="es-CO"/>
              </w:rPr>
              <w:t>Improbable</w:t>
            </w:r>
          </w:p>
        </w:tc>
        <w:tc>
          <w:tcPr>
            <w:tcW w:w="1985" w:type="dxa"/>
            <w:vAlign w:val="center"/>
          </w:tcPr>
          <w:p w14:paraId="3BB3B923" w14:textId="26B0B455" w:rsidR="003E030C" w:rsidRPr="00D724B0" w:rsidRDefault="00FD7369" w:rsidP="00CA4B10">
            <w:pPr>
              <w:pStyle w:val="NoSpacing"/>
              <w:rPr>
                <w:sz w:val="20"/>
                <w:szCs w:val="20"/>
                <w:lang w:val="es-CO"/>
              </w:rPr>
            </w:pPr>
            <w:r w:rsidRPr="00D724B0">
              <w:rPr>
                <w:sz w:val="20"/>
                <w:szCs w:val="20"/>
                <w:lang w:val="es-CO"/>
              </w:rPr>
              <w:t>Demora en realizar la implementación de la visualización de información</w:t>
            </w:r>
          </w:p>
        </w:tc>
        <w:tc>
          <w:tcPr>
            <w:tcW w:w="1275" w:type="dxa"/>
            <w:vAlign w:val="center"/>
          </w:tcPr>
          <w:p w14:paraId="78D2447C" w14:textId="214F5DBE" w:rsidR="003E030C" w:rsidRPr="00D724B0" w:rsidRDefault="00FD7369" w:rsidP="00543F57">
            <w:pPr>
              <w:pStyle w:val="NoSpacing"/>
              <w:jc w:val="center"/>
              <w:rPr>
                <w:sz w:val="20"/>
                <w:szCs w:val="20"/>
                <w:lang w:val="es-CO"/>
              </w:rPr>
            </w:pPr>
            <w:r w:rsidRPr="00D724B0">
              <w:rPr>
                <w:sz w:val="20"/>
                <w:szCs w:val="20"/>
                <w:lang w:val="es-CO"/>
              </w:rPr>
              <w:t>Moderado</w:t>
            </w:r>
          </w:p>
        </w:tc>
        <w:tc>
          <w:tcPr>
            <w:tcW w:w="2029" w:type="dxa"/>
            <w:vAlign w:val="center"/>
          </w:tcPr>
          <w:p w14:paraId="359A41E8" w14:textId="04679490" w:rsidR="003E030C" w:rsidRPr="00D724B0" w:rsidRDefault="00FD7369" w:rsidP="00CA4B10">
            <w:pPr>
              <w:pStyle w:val="NoSpacing"/>
              <w:rPr>
                <w:sz w:val="20"/>
                <w:szCs w:val="20"/>
                <w:lang w:val="es-CO"/>
              </w:rPr>
            </w:pPr>
            <w:r w:rsidRPr="00D724B0">
              <w:rPr>
                <w:sz w:val="20"/>
                <w:szCs w:val="20"/>
                <w:lang w:val="es-CO"/>
              </w:rPr>
              <w:t xml:space="preserve">Análisis, control, seguimiento de la fase de aplicación de la estrategia de visualización de información por parte de ejecutor y retención en los pagos a desarrolladores hasta no realizar la </w:t>
            </w:r>
            <w:r w:rsidRPr="00D724B0">
              <w:rPr>
                <w:sz w:val="20"/>
                <w:szCs w:val="20"/>
                <w:lang w:val="es-CO"/>
              </w:rPr>
              <w:lastRenderedPageBreak/>
              <w:t>entrega correspondiente</w:t>
            </w:r>
          </w:p>
        </w:tc>
      </w:tr>
      <w:tr w:rsidR="003E030C" w:rsidRPr="00D724B0" w14:paraId="0BA50F16" w14:textId="77777777" w:rsidTr="00543F57">
        <w:tc>
          <w:tcPr>
            <w:tcW w:w="1980" w:type="dxa"/>
            <w:vAlign w:val="center"/>
          </w:tcPr>
          <w:p w14:paraId="4BF9883D" w14:textId="666A0452" w:rsidR="003E030C" w:rsidRPr="00D724B0" w:rsidRDefault="00FD7369" w:rsidP="00CA4B10">
            <w:pPr>
              <w:pStyle w:val="NoSpacing"/>
              <w:rPr>
                <w:sz w:val="20"/>
                <w:szCs w:val="20"/>
                <w:lang w:val="es-CO"/>
              </w:rPr>
            </w:pPr>
            <w:r w:rsidRPr="00D724B0">
              <w:rPr>
                <w:sz w:val="20"/>
                <w:szCs w:val="20"/>
                <w:lang w:val="es-CO"/>
              </w:rPr>
              <w:lastRenderedPageBreak/>
              <w:t>Entrega tardía de base de datos y documentación de los datos estadísticos fundamentales</w:t>
            </w:r>
          </w:p>
        </w:tc>
        <w:tc>
          <w:tcPr>
            <w:tcW w:w="1559" w:type="dxa"/>
            <w:vAlign w:val="center"/>
          </w:tcPr>
          <w:p w14:paraId="3EEC6F37" w14:textId="4EA5BB74" w:rsidR="003E030C" w:rsidRPr="00D724B0" w:rsidRDefault="00FD7369" w:rsidP="00543F57">
            <w:pPr>
              <w:pStyle w:val="NoSpacing"/>
              <w:jc w:val="center"/>
              <w:rPr>
                <w:sz w:val="20"/>
                <w:szCs w:val="20"/>
                <w:lang w:val="es-CO"/>
              </w:rPr>
            </w:pPr>
            <w:r w:rsidRPr="00D724B0">
              <w:rPr>
                <w:sz w:val="20"/>
                <w:szCs w:val="20"/>
                <w:lang w:val="es-CO"/>
              </w:rPr>
              <w:t>Improbable</w:t>
            </w:r>
          </w:p>
        </w:tc>
        <w:tc>
          <w:tcPr>
            <w:tcW w:w="1985" w:type="dxa"/>
            <w:vAlign w:val="center"/>
          </w:tcPr>
          <w:p w14:paraId="0F736FC5" w14:textId="7323CF5E" w:rsidR="003E030C" w:rsidRPr="00D724B0" w:rsidRDefault="00FD7369" w:rsidP="00CA4B10">
            <w:pPr>
              <w:pStyle w:val="NoSpacing"/>
              <w:rPr>
                <w:sz w:val="20"/>
                <w:szCs w:val="20"/>
                <w:lang w:val="es-CO"/>
              </w:rPr>
            </w:pPr>
            <w:r w:rsidRPr="00D724B0">
              <w:rPr>
                <w:sz w:val="20"/>
                <w:szCs w:val="20"/>
                <w:lang w:val="es-CO"/>
              </w:rPr>
              <w:t>Demora en realizar las pruebas en la plataforma</w:t>
            </w:r>
          </w:p>
        </w:tc>
        <w:tc>
          <w:tcPr>
            <w:tcW w:w="1275" w:type="dxa"/>
            <w:vAlign w:val="center"/>
          </w:tcPr>
          <w:p w14:paraId="5A93836D" w14:textId="60BE2647" w:rsidR="003E030C" w:rsidRPr="00D724B0" w:rsidRDefault="00FD7369" w:rsidP="00543F57">
            <w:pPr>
              <w:pStyle w:val="NoSpacing"/>
              <w:jc w:val="center"/>
              <w:rPr>
                <w:sz w:val="20"/>
                <w:szCs w:val="20"/>
                <w:lang w:val="es-CO"/>
              </w:rPr>
            </w:pPr>
            <w:r w:rsidRPr="00D724B0">
              <w:rPr>
                <w:sz w:val="20"/>
                <w:szCs w:val="20"/>
                <w:lang w:val="es-CO"/>
              </w:rPr>
              <w:t>Moderado</w:t>
            </w:r>
          </w:p>
        </w:tc>
        <w:tc>
          <w:tcPr>
            <w:tcW w:w="2029" w:type="dxa"/>
            <w:vAlign w:val="center"/>
          </w:tcPr>
          <w:p w14:paraId="6825C28A" w14:textId="141A7A51" w:rsidR="003E030C" w:rsidRPr="00D724B0" w:rsidRDefault="00FD7369" w:rsidP="00CA4B10">
            <w:pPr>
              <w:pStyle w:val="NoSpacing"/>
              <w:rPr>
                <w:sz w:val="20"/>
                <w:szCs w:val="20"/>
                <w:lang w:val="es-CO"/>
              </w:rPr>
            </w:pPr>
            <w:r w:rsidRPr="00D724B0">
              <w:rPr>
                <w:sz w:val="20"/>
                <w:szCs w:val="20"/>
                <w:lang w:val="es-CO"/>
              </w:rPr>
              <w:t>Análisis, control, seguimiento de la fase de construcción de base de datos por parte de ejecutor y retención en los pagos a desarrolladores hasta no realizar la entrega correspondiente</w:t>
            </w:r>
          </w:p>
        </w:tc>
      </w:tr>
      <w:tr w:rsidR="003E030C" w:rsidRPr="00D724B0" w14:paraId="0CB271E3" w14:textId="77777777" w:rsidTr="00543F57">
        <w:tc>
          <w:tcPr>
            <w:tcW w:w="1980" w:type="dxa"/>
            <w:vAlign w:val="center"/>
          </w:tcPr>
          <w:p w14:paraId="6CE9200A" w14:textId="589BD0BC" w:rsidR="003E030C" w:rsidRPr="00D724B0" w:rsidRDefault="00FD7369" w:rsidP="00CA4B10">
            <w:pPr>
              <w:pStyle w:val="NoSpacing"/>
              <w:rPr>
                <w:sz w:val="20"/>
                <w:szCs w:val="20"/>
                <w:lang w:val="es-CO"/>
              </w:rPr>
            </w:pPr>
            <w:r w:rsidRPr="00D724B0">
              <w:rPr>
                <w:sz w:val="20"/>
                <w:szCs w:val="20"/>
                <w:lang w:val="es-CO"/>
              </w:rPr>
              <w:t>Contratista no firma el contrato</w:t>
            </w:r>
          </w:p>
        </w:tc>
        <w:tc>
          <w:tcPr>
            <w:tcW w:w="1559" w:type="dxa"/>
            <w:vAlign w:val="center"/>
          </w:tcPr>
          <w:p w14:paraId="467F1220" w14:textId="45FB1D8A" w:rsidR="003E030C" w:rsidRPr="00D724B0" w:rsidRDefault="00FD7369" w:rsidP="00543F57">
            <w:pPr>
              <w:pStyle w:val="NoSpacing"/>
              <w:jc w:val="center"/>
              <w:rPr>
                <w:sz w:val="20"/>
                <w:szCs w:val="20"/>
                <w:lang w:val="es-CO"/>
              </w:rPr>
            </w:pPr>
            <w:r w:rsidRPr="00D724B0">
              <w:rPr>
                <w:sz w:val="20"/>
                <w:szCs w:val="20"/>
                <w:lang w:val="es-CO"/>
              </w:rPr>
              <w:t>Improbable</w:t>
            </w:r>
          </w:p>
        </w:tc>
        <w:tc>
          <w:tcPr>
            <w:tcW w:w="1985" w:type="dxa"/>
            <w:vAlign w:val="center"/>
          </w:tcPr>
          <w:p w14:paraId="13E71E15" w14:textId="43D106D9" w:rsidR="003E030C" w:rsidRPr="00D724B0" w:rsidRDefault="00FD7369" w:rsidP="00CA4B10">
            <w:pPr>
              <w:pStyle w:val="NoSpacing"/>
              <w:rPr>
                <w:sz w:val="20"/>
                <w:szCs w:val="20"/>
                <w:lang w:val="es-CO"/>
              </w:rPr>
            </w:pPr>
            <w:r w:rsidRPr="00D724B0">
              <w:rPr>
                <w:sz w:val="20"/>
                <w:szCs w:val="20"/>
                <w:lang w:val="es-CO"/>
              </w:rPr>
              <w:t>Demora el inicio de la supervisión a y la solución a la necesidad que origino el objeto contractual</w:t>
            </w:r>
          </w:p>
        </w:tc>
        <w:tc>
          <w:tcPr>
            <w:tcW w:w="1275" w:type="dxa"/>
            <w:vAlign w:val="center"/>
          </w:tcPr>
          <w:p w14:paraId="2479D7E8" w14:textId="4D6DB3B3" w:rsidR="003E030C" w:rsidRPr="00D724B0" w:rsidRDefault="00FD7369" w:rsidP="00543F57">
            <w:pPr>
              <w:pStyle w:val="NoSpacing"/>
              <w:jc w:val="center"/>
              <w:rPr>
                <w:sz w:val="20"/>
                <w:szCs w:val="20"/>
                <w:lang w:val="es-CO"/>
              </w:rPr>
            </w:pPr>
            <w:r w:rsidRPr="00D724B0">
              <w:rPr>
                <w:sz w:val="20"/>
                <w:szCs w:val="20"/>
                <w:lang w:val="es-CO"/>
              </w:rPr>
              <w:t>Menor</w:t>
            </w:r>
          </w:p>
        </w:tc>
        <w:tc>
          <w:tcPr>
            <w:tcW w:w="2029" w:type="dxa"/>
            <w:vAlign w:val="center"/>
          </w:tcPr>
          <w:p w14:paraId="715CB5AC" w14:textId="72317C46" w:rsidR="003E030C" w:rsidRPr="00D724B0" w:rsidRDefault="00FD7369" w:rsidP="00CA4B10">
            <w:pPr>
              <w:pStyle w:val="NoSpacing"/>
              <w:rPr>
                <w:sz w:val="20"/>
                <w:szCs w:val="20"/>
                <w:lang w:val="es-CO"/>
              </w:rPr>
            </w:pPr>
            <w:r w:rsidRPr="00D724B0">
              <w:rPr>
                <w:sz w:val="20"/>
                <w:szCs w:val="20"/>
                <w:lang w:val="es-CO"/>
              </w:rPr>
              <w:t>Solicitar al contratista una póliza de seriedad de la oferta</w:t>
            </w:r>
          </w:p>
        </w:tc>
      </w:tr>
      <w:tr w:rsidR="003E030C" w:rsidRPr="00D724B0" w14:paraId="25119B67" w14:textId="77777777" w:rsidTr="00543F57">
        <w:tc>
          <w:tcPr>
            <w:tcW w:w="1980" w:type="dxa"/>
            <w:vAlign w:val="center"/>
          </w:tcPr>
          <w:p w14:paraId="5ED567AF" w14:textId="074EDFA6" w:rsidR="003E030C" w:rsidRPr="00D724B0" w:rsidRDefault="00FD7369" w:rsidP="00CA4B10">
            <w:pPr>
              <w:pStyle w:val="NoSpacing"/>
              <w:rPr>
                <w:sz w:val="20"/>
                <w:szCs w:val="20"/>
                <w:lang w:val="es-CO"/>
              </w:rPr>
            </w:pPr>
            <w:r w:rsidRPr="00D724B0">
              <w:rPr>
                <w:sz w:val="20"/>
                <w:szCs w:val="20"/>
                <w:lang w:val="es-CO"/>
              </w:rPr>
              <w:t>Cambios en la Legislación</w:t>
            </w:r>
          </w:p>
        </w:tc>
        <w:tc>
          <w:tcPr>
            <w:tcW w:w="1559" w:type="dxa"/>
            <w:vAlign w:val="center"/>
          </w:tcPr>
          <w:p w14:paraId="3BF785C2" w14:textId="28F8150C" w:rsidR="003E030C" w:rsidRPr="00D724B0" w:rsidRDefault="00FD7369" w:rsidP="00543F57">
            <w:pPr>
              <w:pStyle w:val="NoSpacing"/>
              <w:jc w:val="center"/>
              <w:rPr>
                <w:sz w:val="20"/>
                <w:szCs w:val="20"/>
                <w:lang w:val="es-CO"/>
              </w:rPr>
            </w:pPr>
            <w:r w:rsidRPr="00D724B0">
              <w:rPr>
                <w:sz w:val="20"/>
                <w:szCs w:val="20"/>
                <w:lang w:val="es-CO"/>
              </w:rPr>
              <w:t>Probable</w:t>
            </w:r>
          </w:p>
        </w:tc>
        <w:tc>
          <w:tcPr>
            <w:tcW w:w="1985" w:type="dxa"/>
            <w:vAlign w:val="center"/>
          </w:tcPr>
          <w:p w14:paraId="21D32D82" w14:textId="0070A98C" w:rsidR="003E030C" w:rsidRPr="00D724B0" w:rsidRDefault="00FD7369" w:rsidP="00CA4B10">
            <w:pPr>
              <w:pStyle w:val="NoSpacing"/>
              <w:rPr>
                <w:sz w:val="20"/>
                <w:szCs w:val="20"/>
                <w:lang w:val="es-CO"/>
              </w:rPr>
            </w:pPr>
            <w:r w:rsidRPr="00D724B0">
              <w:rPr>
                <w:sz w:val="20"/>
                <w:szCs w:val="20"/>
                <w:lang w:val="es-CO"/>
              </w:rPr>
              <w:t>Imposibilidad de terminar el contrato por cambios en la legislación</w:t>
            </w:r>
          </w:p>
        </w:tc>
        <w:tc>
          <w:tcPr>
            <w:tcW w:w="1275" w:type="dxa"/>
            <w:vAlign w:val="center"/>
          </w:tcPr>
          <w:p w14:paraId="3D859963" w14:textId="201F6EBB" w:rsidR="003E030C" w:rsidRPr="00D724B0" w:rsidRDefault="00FD7369" w:rsidP="00543F57">
            <w:pPr>
              <w:pStyle w:val="NoSpacing"/>
              <w:jc w:val="center"/>
              <w:rPr>
                <w:sz w:val="20"/>
                <w:szCs w:val="20"/>
                <w:lang w:val="es-CO"/>
              </w:rPr>
            </w:pPr>
            <w:r w:rsidRPr="00D724B0">
              <w:rPr>
                <w:sz w:val="20"/>
                <w:szCs w:val="20"/>
                <w:lang w:val="es-CO"/>
              </w:rPr>
              <w:t>Moderado</w:t>
            </w:r>
          </w:p>
        </w:tc>
        <w:tc>
          <w:tcPr>
            <w:tcW w:w="2029" w:type="dxa"/>
            <w:vAlign w:val="center"/>
          </w:tcPr>
          <w:p w14:paraId="495A378B" w14:textId="3C7A34AA" w:rsidR="003E030C" w:rsidRPr="00D724B0" w:rsidRDefault="00FD7369" w:rsidP="00CA4B10">
            <w:pPr>
              <w:pStyle w:val="NoSpacing"/>
              <w:rPr>
                <w:sz w:val="20"/>
                <w:szCs w:val="20"/>
                <w:lang w:val="es-CO"/>
              </w:rPr>
            </w:pPr>
            <w:r w:rsidRPr="00D724B0">
              <w:rPr>
                <w:sz w:val="20"/>
                <w:szCs w:val="20"/>
                <w:lang w:val="es-CO"/>
              </w:rPr>
              <w:t>Estar alerta a posible cambios en la legislación y plantear medidas para reducir el impacto al desarrollo del proyecto</w:t>
            </w:r>
          </w:p>
        </w:tc>
      </w:tr>
      <w:tr w:rsidR="003E030C" w:rsidRPr="00D724B0" w14:paraId="7A11B455" w14:textId="77777777" w:rsidTr="00543F57">
        <w:tc>
          <w:tcPr>
            <w:tcW w:w="1980" w:type="dxa"/>
            <w:vAlign w:val="center"/>
          </w:tcPr>
          <w:p w14:paraId="37DC684C" w14:textId="2E8D1F63" w:rsidR="003E030C" w:rsidRPr="00D724B0" w:rsidRDefault="00FD7369" w:rsidP="00CA4B10">
            <w:pPr>
              <w:pStyle w:val="NoSpacing"/>
              <w:rPr>
                <w:sz w:val="20"/>
                <w:szCs w:val="20"/>
                <w:lang w:val="es-CO"/>
              </w:rPr>
            </w:pPr>
            <w:r w:rsidRPr="00D724B0">
              <w:rPr>
                <w:sz w:val="20"/>
                <w:szCs w:val="20"/>
                <w:lang w:val="es-CO"/>
              </w:rPr>
              <w:t>Falta de idoneidad del personal asignado por el Contratista para la ejecución del contrato</w:t>
            </w:r>
          </w:p>
        </w:tc>
        <w:tc>
          <w:tcPr>
            <w:tcW w:w="1559" w:type="dxa"/>
            <w:vAlign w:val="center"/>
          </w:tcPr>
          <w:p w14:paraId="1D99F2B8" w14:textId="10871FA3" w:rsidR="003E030C" w:rsidRPr="00D724B0" w:rsidRDefault="00FD7369" w:rsidP="00543F57">
            <w:pPr>
              <w:pStyle w:val="NoSpacing"/>
              <w:jc w:val="center"/>
              <w:rPr>
                <w:sz w:val="20"/>
                <w:szCs w:val="20"/>
                <w:lang w:val="es-CO"/>
              </w:rPr>
            </w:pPr>
            <w:r w:rsidRPr="00D724B0">
              <w:rPr>
                <w:sz w:val="20"/>
                <w:szCs w:val="20"/>
                <w:lang w:val="es-CO"/>
              </w:rPr>
              <w:t>Probable</w:t>
            </w:r>
          </w:p>
        </w:tc>
        <w:tc>
          <w:tcPr>
            <w:tcW w:w="1985" w:type="dxa"/>
            <w:vAlign w:val="center"/>
          </w:tcPr>
          <w:p w14:paraId="36013EC8" w14:textId="1160CBEF" w:rsidR="003E030C" w:rsidRPr="00D724B0" w:rsidRDefault="00FD7369" w:rsidP="00CA4B10">
            <w:pPr>
              <w:pStyle w:val="NoSpacing"/>
              <w:rPr>
                <w:sz w:val="20"/>
                <w:szCs w:val="20"/>
                <w:lang w:val="es-CO"/>
              </w:rPr>
            </w:pPr>
            <w:r w:rsidRPr="00D724B0">
              <w:rPr>
                <w:sz w:val="20"/>
                <w:szCs w:val="20"/>
                <w:lang w:val="es-CO"/>
              </w:rPr>
              <w:t xml:space="preserve">Se genera retrasos en el avance del proyecto, incumplimiento en las especificaciones técnicas y generación de sobrecostos e inestabilidad del proyecto a </w:t>
            </w:r>
            <w:r w:rsidRPr="00D724B0">
              <w:rPr>
                <w:sz w:val="20"/>
                <w:szCs w:val="20"/>
                <w:lang w:val="es-CO"/>
              </w:rPr>
              <w:lastRenderedPageBreak/>
              <w:t>desarrollar, el control y direccionamiento de las labores encomendadas.</w:t>
            </w:r>
          </w:p>
        </w:tc>
        <w:tc>
          <w:tcPr>
            <w:tcW w:w="1275" w:type="dxa"/>
            <w:vAlign w:val="center"/>
          </w:tcPr>
          <w:p w14:paraId="68D25280" w14:textId="3917F14D" w:rsidR="003E030C" w:rsidRPr="00D724B0" w:rsidRDefault="00FD7369" w:rsidP="00543F57">
            <w:pPr>
              <w:pStyle w:val="NoSpacing"/>
              <w:jc w:val="center"/>
              <w:rPr>
                <w:sz w:val="20"/>
                <w:szCs w:val="20"/>
                <w:lang w:val="es-CO"/>
              </w:rPr>
            </w:pPr>
            <w:r w:rsidRPr="00D724B0">
              <w:rPr>
                <w:sz w:val="20"/>
                <w:szCs w:val="20"/>
                <w:lang w:val="es-CO"/>
              </w:rPr>
              <w:lastRenderedPageBreak/>
              <w:t>Moderado</w:t>
            </w:r>
          </w:p>
        </w:tc>
        <w:tc>
          <w:tcPr>
            <w:tcW w:w="2029" w:type="dxa"/>
            <w:vAlign w:val="center"/>
          </w:tcPr>
          <w:p w14:paraId="67B3DC27" w14:textId="139C531F" w:rsidR="003E030C" w:rsidRPr="00D724B0" w:rsidRDefault="00FD7369" w:rsidP="00CA4B10">
            <w:pPr>
              <w:pStyle w:val="NoSpacing"/>
              <w:rPr>
                <w:sz w:val="20"/>
                <w:szCs w:val="20"/>
                <w:lang w:val="es-CO"/>
              </w:rPr>
            </w:pPr>
            <w:r w:rsidRPr="00D724B0">
              <w:rPr>
                <w:sz w:val="20"/>
                <w:szCs w:val="20"/>
                <w:lang w:val="es-CO"/>
              </w:rPr>
              <w:t>Solicitar credenciales y experiencia a las personas contratadas por el contratista</w:t>
            </w:r>
          </w:p>
        </w:tc>
      </w:tr>
      <w:tr w:rsidR="003E030C" w:rsidRPr="00D724B0" w14:paraId="708974BC" w14:textId="77777777" w:rsidTr="00543F57">
        <w:tc>
          <w:tcPr>
            <w:tcW w:w="1980" w:type="dxa"/>
            <w:vAlign w:val="center"/>
          </w:tcPr>
          <w:p w14:paraId="0CB571A2" w14:textId="69064D6A" w:rsidR="003E030C" w:rsidRPr="00D724B0" w:rsidRDefault="00FD7369" w:rsidP="00CA4B10">
            <w:pPr>
              <w:pStyle w:val="NoSpacing"/>
              <w:rPr>
                <w:sz w:val="20"/>
                <w:szCs w:val="20"/>
                <w:lang w:val="es-CO"/>
              </w:rPr>
            </w:pPr>
            <w:r w:rsidRPr="00D724B0">
              <w:rPr>
                <w:sz w:val="20"/>
                <w:szCs w:val="20"/>
                <w:lang w:val="es-CO"/>
              </w:rPr>
              <w:t>Demoras injustificadas en el seguimiento y control de la Interventoría</w:t>
            </w:r>
          </w:p>
        </w:tc>
        <w:tc>
          <w:tcPr>
            <w:tcW w:w="1559" w:type="dxa"/>
            <w:vAlign w:val="center"/>
          </w:tcPr>
          <w:p w14:paraId="27D51A83" w14:textId="0F127CC9" w:rsidR="003E030C" w:rsidRPr="00D724B0" w:rsidRDefault="00FD7369" w:rsidP="00543F57">
            <w:pPr>
              <w:pStyle w:val="NoSpacing"/>
              <w:jc w:val="center"/>
              <w:rPr>
                <w:sz w:val="20"/>
                <w:szCs w:val="20"/>
                <w:lang w:val="es-CO"/>
              </w:rPr>
            </w:pPr>
            <w:r w:rsidRPr="00D724B0">
              <w:rPr>
                <w:sz w:val="20"/>
                <w:szCs w:val="20"/>
                <w:lang w:val="es-CO"/>
              </w:rPr>
              <w:t>Probable</w:t>
            </w:r>
          </w:p>
        </w:tc>
        <w:tc>
          <w:tcPr>
            <w:tcW w:w="1985" w:type="dxa"/>
            <w:vAlign w:val="center"/>
          </w:tcPr>
          <w:p w14:paraId="3566D215" w14:textId="4EBFB143" w:rsidR="003E030C" w:rsidRPr="00D724B0" w:rsidRDefault="00FD7369" w:rsidP="00CA4B10">
            <w:pPr>
              <w:pStyle w:val="NoSpacing"/>
              <w:rPr>
                <w:sz w:val="20"/>
                <w:szCs w:val="20"/>
                <w:lang w:val="es-CO"/>
              </w:rPr>
            </w:pPr>
            <w:r w:rsidRPr="00D724B0">
              <w:rPr>
                <w:sz w:val="20"/>
                <w:szCs w:val="20"/>
                <w:lang w:val="es-CO"/>
              </w:rPr>
              <w:t>suspensión temporal de la consultoría</w:t>
            </w:r>
          </w:p>
        </w:tc>
        <w:tc>
          <w:tcPr>
            <w:tcW w:w="1275" w:type="dxa"/>
            <w:vAlign w:val="center"/>
          </w:tcPr>
          <w:p w14:paraId="449635D6" w14:textId="362978B0" w:rsidR="003E030C" w:rsidRPr="00D724B0" w:rsidRDefault="00FD7369" w:rsidP="00543F57">
            <w:pPr>
              <w:pStyle w:val="NoSpacing"/>
              <w:jc w:val="center"/>
              <w:rPr>
                <w:sz w:val="20"/>
                <w:szCs w:val="20"/>
                <w:lang w:val="es-CO"/>
              </w:rPr>
            </w:pPr>
            <w:r w:rsidRPr="00D724B0">
              <w:rPr>
                <w:sz w:val="20"/>
                <w:szCs w:val="20"/>
                <w:lang w:val="es-CO"/>
              </w:rPr>
              <w:t>Mayor</w:t>
            </w:r>
          </w:p>
        </w:tc>
        <w:tc>
          <w:tcPr>
            <w:tcW w:w="2029" w:type="dxa"/>
            <w:vAlign w:val="center"/>
          </w:tcPr>
          <w:p w14:paraId="519C3426" w14:textId="0EB39483" w:rsidR="003E030C" w:rsidRPr="00D724B0" w:rsidRDefault="00FD7369" w:rsidP="00CA4B10">
            <w:pPr>
              <w:pStyle w:val="NoSpacing"/>
              <w:rPr>
                <w:sz w:val="20"/>
                <w:szCs w:val="20"/>
                <w:lang w:val="es-CO"/>
              </w:rPr>
            </w:pPr>
            <w:r w:rsidRPr="00D724B0">
              <w:rPr>
                <w:sz w:val="20"/>
                <w:szCs w:val="20"/>
                <w:lang w:val="es-CO"/>
              </w:rPr>
              <w:t>Solicitar informes reales de los avances del proyecto, que permitan hacer control y seguimiento a indicadores de cumplimiento.</w:t>
            </w:r>
          </w:p>
        </w:tc>
      </w:tr>
      <w:tr w:rsidR="003E030C" w:rsidRPr="00D724B0" w14:paraId="6C4A110A" w14:textId="77777777" w:rsidTr="00543F57">
        <w:tc>
          <w:tcPr>
            <w:tcW w:w="1980" w:type="dxa"/>
            <w:vAlign w:val="center"/>
          </w:tcPr>
          <w:p w14:paraId="1ED54F13" w14:textId="00D677B0" w:rsidR="003E030C" w:rsidRPr="00D724B0" w:rsidRDefault="00695DD0" w:rsidP="00CA4B10">
            <w:pPr>
              <w:pStyle w:val="NoSpacing"/>
              <w:rPr>
                <w:sz w:val="20"/>
                <w:szCs w:val="20"/>
                <w:lang w:val="es-CO"/>
              </w:rPr>
            </w:pPr>
            <w:r w:rsidRPr="00D724B0">
              <w:rPr>
                <w:sz w:val="20"/>
                <w:szCs w:val="20"/>
                <w:lang w:val="es-CO"/>
              </w:rPr>
              <w:t>Que el valor de los imprevistos estipulados en la propuesta económica, no cubra el costo real de los mismos presentados durante la ejecución del proyecto</w:t>
            </w:r>
          </w:p>
        </w:tc>
        <w:tc>
          <w:tcPr>
            <w:tcW w:w="1559" w:type="dxa"/>
            <w:vAlign w:val="center"/>
          </w:tcPr>
          <w:p w14:paraId="78474D76" w14:textId="1BF7776D" w:rsidR="003E030C" w:rsidRPr="00D724B0" w:rsidRDefault="00695DD0" w:rsidP="00543F57">
            <w:pPr>
              <w:pStyle w:val="NoSpacing"/>
              <w:jc w:val="center"/>
              <w:rPr>
                <w:sz w:val="20"/>
                <w:szCs w:val="20"/>
                <w:lang w:val="es-CO"/>
              </w:rPr>
            </w:pPr>
            <w:r w:rsidRPr="00D724B0">
              <w:rPr>
                <w:sz w:val="20"/>
                <w:szCs w:val="20"/>
                <w:lang w:val="es-CO"/>
              </w:rPr>
              <w:t>Improbable</w:t>
            </w:r>
          </w:p>
        </w:tc>
        <w:tc>
          <w:tcPr>
            <w:tcW w:w="1985" w:type="dxa"/>
            <w:vAlign w:val="center"/>
          </w:tcPr>
          <w:p w14:paraId="6273A598" w14:textId="7C8A36DF" w:rsidR="003E030C" w:rsidRPr="00D724B0" w:rsidRDefault="00695DD0" w:rsidP="00CA4B10">
            <w:pPr>
              <w:pStyle w:val="NoSpacing"/>
              <w:rPr>
                <w:sz w:val="20"/>
                <w:szCs w:val="20"/>
                <w:lang w:val="es-CO"/>
              </w:rPr>
            </w:pPr>
            <w:r w:rsidRPr="00D724B0">
              <w:rPr>
                <w:sz w:val="20"/>
                <w:szCs w:val="20"/>
                <w:lang w:val="es-CO"/>
              </w:rPr>
              <w:t>Riesgo presentado cuando el valor de los imprevistos estipulados por el contratista en la propuesta es inferior a los reales, generando un desequilibrio económico que puede terminar en demoras en la interventoría.</w:t>
            </w:r>
          </w:p>
        </w:tc>
        <w:tc>
          <w:tcPr>
            <w:tcW w:w="1275" w:type="dxa"/>
            <w:vAlign w:val="center"/>
          </w:tcPr>
          <w:p w14:paraId="09A4B0A2" w14:textId="053F0F16" w:rsidR="003E030C" w:rsidRPr="00D724B0" w:rsidRDefault="00695DD0" w:rsidP="00543F57">
            <w:pPr>
              <w:pStyle w:val="NoSpacing"/>
              <w:jc w:val="center"/>
              <w:rPr>
                <w:sz w:val="20"/>
                <w:szCs w:val="20"/>
                <w:lang w:val="es-CO"/>
              </w:rPr>
            </w:pPr>
            <w:r w:rsidRPr="00D724B0">
              <w:rPr>
                <w:sz w:val="20"/>
                <w:szCs w:val="20"/>
                <w:lang w:val="es-CO"/>
              </w:rPr>
              <w:t>Menor</w:t>
            </w:r>
          </w:p>
        </w:tc>
        <w:tc>
          <w:tcPr>
            <w:tcW w:w="2029" w:type="dxa"/>
            <w:vAlign w:val="center"/>
          </w:tcPr>
          <w:p w14:paraId="0E18E65C" w14:textId="75900CF8" w:rsidR="003E030C" w:rsidRPr="00D724B0" w:rsidRDefault="00695DD0" w:rsidP="00CA4B10">
            <w:pPr>
              <w:pStyle w:val="NoSpacing"/>
              <w:rPr>
                <w:sz w:val="20"/>
                <w:szCs w:val="20"/>
                <w:lang w:val="es-CO"/>
              </w:rPr>
            </w:pPr>
            <w:r w:rsidRPr="00D724B0">
              <w:rPr>
                <w:sz w:val="20"/>
                <w:szCs w:val="20"/>
                <w:lang w:val="es-CO"/>
              </w:rPr>
              <w:t>Realizar un análisis previo de mercado y compararlos con la oferta dada por el contratista</w:t>
            </w:r>
          </w:p>
        </w:tc>
      </w:tr>
      <w:tr w:rsidR="00543F57" w:rsidRPr="00D724B0" w14:paraId="31A13E63" w14:textId="77777777" w:rsidTr="00543F57">
        <w:tc>
          <w:tcPr>
            <w:tcW w:w="1980" w:type="dxa"/>
            <w:vAlign w:val="center"/>
          </w:tcPr>
          <w:p w14:paraId="36871206" w14:textId="7EEBE246" w:rsidR="00203AA1" w:rsidRPr="00D724B0" w:rsidRDefault="00695DD0" w:rsidP="00CA4B10">
            <w:pPr>
              <w:pStyle w:val="NoSpacing"/>
              <w:rPr>
                <w:sz w:val="20"/>
                <w:szCs w:val="20"/>
                <w:lang w:val="es-CO"/>
              </w:rPr>
            </w:pPr>
            <w:r w:rsidRPr="00D724B0">
              <w:rPr>
                <w:sz w:val="20"/>
                <w:szCs w:val="20"/>
                <w:lang w:val="es-CO"/>
              </w:rPr>
              <w:t>Demoras en el pago por la presentación incompleta de documentación por parte del contratista</w:t>
            </w:r>
          </w:p>
        </w:tc>
        <w:tc>
          <w:tcPr>
            <w:tcW w:w="1559" w:type="dxa"/>
            <w:vAlign w:val="center"/>
          </w:tcPr>
          <w:p w14:paraId="76CB4A64" w14:textId="38280A39" w:rsidR="00203AA1" w:rsidRPr="00D724B0" w:rsidRDefault="00695DD0" w:rsidP="00543F57">
            <w:pPr>
              <w:pStyle w:val="NoSpacing"/>
              <w:jc w:val="center"/>
              <w:rPr>
                <w:sz w:val="20"/>
                <w:szCs w:val="20"/>
                <w:lang w:val="es-CO"/>
              </w:rPr>
            </w:pPr>
            <w:r w:rsidRPr="00D724B0">
              <w:rPr>
                <w:sz w:val="20"/>
                <w:szCs w:val="20"/>
                <w:lang w:val="es-CO"/>
              </w:rPr>
              <w:t>Improbable</w:t>
            </w:r>
          </w:p>
        </w:tc>
        <w:tc>
          <w:tcPr>
            <w:tcW w:w="1985" w:type="dxa"/>
            <w:vAlign w:val="center"/>
          </w:tcPr>
          <w:p w14:paraId="6FF1D2D7" w14:textId="7670A021" w:rsidR="00203AA1" w:rsidRPr="00D724B0" w:rsidRDefault="00695DD0" w:rsidP="00CA4B10">
            <w:pPr>
              <w:pStyle w:val="NoSpacing"/>
              <w:rPr>
                <w:sz w:val="20"/>
                <w:szCs w:val="20"/>
                <w:lang w:val="es-CO"/>
              </w:rPr>
            </w:pPr>
            <w:r w:rsidRPr="00D724B0">
              <w:rPr>
                <w:sz w:val="20"/>
                <w:szCs w:val="20"/>
                <w:lang w:val="es-CO"/>
              </w:rPr>
              <w:t xml:space="preserve">Se presenta demoras en el desembolso por que el contratista no presenta la documentación completa que soporta el desembolso, como </w:t>
            </w:r>
            <w:r w:rsidRPr="00D724B0">
              <w:rPr>
                <w:sz w:val="20"/>
                <w:szCs w:val="20"/>
                <w:lang w:val="es-CO"/>
              </w:rPr>
              <w:lastRenderedPageBreak/>
              <w:t>certificaciones de paz y salvo de aportes, firmas en las actas de avance de la interventoría, informes, paz y salvo de contribuciones entre otros</w:t>
            </w:r>
          </w:p>
        </w:tc>
        <w:tc>
          <w:tcPr>
            <w:tcW w:w="1275" w:type="dxa"/>
            <w:vAlign w:val="center"/>
          </w:tcPr>
          <w:p w14:paraId="2B326D54" w14:textId="5221AE5C" w:rsidR="00F77088" w:rsidRPr="00D724B0" w:rsidRDefault="00695DD0" w:rsidP="00543F57">
            <w:pPr>
              <w:pStyle w:val="NoSpacing"/>
              <w:jc w:val="center"/>
              <w:rPr>
                <w:sz w:val="20"/>
                <w:szCs w:val="20"/>
                <w:lang w:val="es-CO"/>
              </w:rPr>
            </w:pPr>
            <w:r w:rsidRPr="00D724B0">
              <w:rPr>
                <w:sz w:val="20"/>
                <w:szCs w:val="20"/>
                <w:lang w:val="es-CO"/>
              </w:rPr>
              <w:lastRenderedPageBreak/>
              <w:t>Menor</w:t>
            </w:r>
          </w:p>
        </w:tc>
        <w:tc>
          <w:tcPr>
            <w:tcW w:w="2029" w:type="dxa"/>
            <w:vAlign w:val="center"/>
          </w:tcPr>
          <w:p w14:paraId="489906A8" w14:textId="18774E71" w:rsidR="00203AA1" w:rsidRPr="00D724B0" w:rsidRDefault="00695DD0" w:rsidP="00CA4B10">
            <w:pPr>
              <w:pStyle w:val="NoSpacing"/>
              <w:rPr>
                <w:sz w:val="20"/>
                <w:szCs w:val="20"/>
                <w:lang w:val="es-CO"/>
              </w:rPr>
            </w:pPr>
            <w:r w:rsidRPr="00D724B0">
              <w:rPr>
                <w:sz w:val="20"/>
                <w:szCs w:val="20"/>
                <w:lang w:val="es-CO"/>
              </w:rPr>
              <w:t>Entregar al contratista una lista de verificación con los documentos que debe presentar para solicitar desembolsos.</w:t>
            </w:r>
          </w:p>
        </w:tc>
      </w:tr>
      <w:tr w:rsidR="00695DD0" w:rsidRPr="00D724B0" w14:paraId="0FDD938F" w14:textId="77777777" w:rsidTr="00543F57">
        <w:tc>
          <w:tcPr>
            <w:tcW w:w="1980" w:type="dxa"/>
            <w:vAlign w:val="center"/>
          </w:tcPr>
          <w:p w14:paraId="05E07A2E" w14:textId="4FFC0102" w:rsidR="00695DD0" w:rsidRPr="00D724B0" w:rsidRDefault="00695DD0" w:rsidP="00CA4B10">
            <w:pPr>
              <w:pStyle w:val="NoSpacing"/>
              <w:rPr>
                <w:sz w:val="20"/>
                <w:szCs w:val="20"/>
                <w:lang w:val="es-CO"/>
              </w:rPr>
            </w:pPr>
            <w:r w:rsidRPr="00D724B0">
              <w:rPr>
                <w:sz w:val="20"/>
                <w:szCs w:val="20"/>
                <w:lang w:val="es-CO"/>
              </w:rPr>
              <w:t>Mala interpretación de los pliegos por parte de los Oferentes</w:t>
            </w:r>
          </w:p>
        </w:tc>
        <w:tc>
          <w:tcPr>
            <w:tcW w:w="1559" w:type="dxa"/>
            <w:vAlign w:val="center"/>
          </w:tcPr>
          <w:p w14:paraId="0FBBF61B" w14:textId="5DF94FC6" w:rsidR="00695DD0" w:rsidRPr="00D724B0" w:rsidRDefault="00695DD0" w:rsidP="00543F57">
            <w:pPr>
              <w:pStyle w:val="NoSpacing"/>
              <w:jc w:val="center"/>
              <w:rPr>
                <w:sz w:val="20"/>
                <w:szCs w:val="20"/>
                <w:lang w:val="es-CO"/>
              </w:rPr>
            </w:pPr>
            <w:r w:rsidRPr="00D724B0">
              <w:rPr>
                <w:sz w:val="20"/>
                <w:szCs w:val="20"/>
                <w:lang w:val="es-CO"/>
              </w:rPr>
              <w:t>Probable</w:t>
            </w:r>
          </w:p>
        </w:tc>
        <w:tc>
          <w:tcPr>
            <w:tcW w:w="1985" w:type="dxa"/>
            <w:vAlign w:val="center"/>
          </w:tcPr>
          <w:p w14:paraId="38DD108C" w14:textId="57454DB5" w:rsidR="00695DD0" w:rsidRPr="00D724B0" w:rsidRDefault="00695DD0" w:rsidP="00CA4B10">
            <w:pPr>
              <w:pStyle w:val="NoSpacing"/>
              <w:rPr>
                <w:sz w:val="20"/>
                <w:szCs w:val="20"/>
                <w:lang w:val="es-CO"/>
              </w:rPr>
            </w:pPr>
            <w:r w:rsidRPr="00D724B0">
              <w:rPr>
                <w:sz w:val="20"/>
                <w:szCs w:val="20"/>
                <w:lang w:val="es-CO"/>
              </w:rPr>
              <w:t>Se presenta cuando el contratista elegido, no asiste a las audiencias de asignación del riesgo y aclaración del pliego de condiciones, mal interpreta los mismo, sus obligaciones y especificaciones técnicas, lo que puede generar incumplimiento del objeto contractual</w:t>
            </w:r>
          </w:p>
        </w:tc>
        <w:tc>
          <w:tcPr>
            <w:tcW w:w="1275" w:type="dxa"/>
            <w:vAlign w:val="center"/>
          </w:tcPr>
          <w:p w14:paraId="13D0A12E" w14:textId="008BD48C" w:rsidR="00695DD0" w:rsidRPr="00D724B0" w:rsidRDefault="00695DD0" w:rsidP="00543F57">
            <w:pPr>
              <w:pStyle w:val="NoSpacing"/>
              <w:jc w:val="center"/>
              <w:rPr>
                <w:sz w:val="20"/>
                <w:szCs w:val="20"/>
                <w:lang w:val="es-CO"/>
              </w:rPr>
            </w:pPr>
            <w:r w:rsidRPr="00D724B0">
              <w:rPr>
                <w:sz w:val="20"/>
                <w:szCs w:val="20"/>
                <w:lang w:val="es-CO"/>
              </w:rPr>
              <w:t>Moderado</w:t>
            </w:r>
          </w:p>
        </w:tc>
        <w:tc>
          <w:tcPr>
            <w:tcW w:w="2029" w:type="dxa"/>
            <w:vAlign w:val="center"/>
          </w:tcPr>
          <w:p w14:paraId="45C41EC7" w14:textId="4E8636E1" w:rsidR="00695DD0" w:rsidRPr="00D724B0" w:rsidRDefault="00695DD0" w:rsidP="00CA4B10">
            <w:pPr>
              <w:pStyle w:val="NoSpacing"/>
              <w:rPr>
                <w:sz w:val="20"/>
                <w:szCs w:val="20"/>
                <w:lang w:val="es-CO"/>
              </w:rPr>
            </w:pPr>
            <w:r w:rsidRPr="00D724B0">
              <w:rPr>
                <w:sz w:val="20"/>
                <w:szCs w:val="20"/>
                <w:lang w:val="es-CO"/>
              </w:rPr>
              <w:t>Generar las estrategias oportunas que permita a los oferentes tener claridad en los pliegos en los cuales participa</w:t>
            </w:r>
          </w:p>
        </w:tc>
      </w:tr>
    </w:tbl>
    <w:p w14:paraId="50F72CDA" w14:textId="08530B89" w:rsidR="00F90572" w:rsidRDefault="00F90572" w:rsidP="00F90572">
      <w:pPr>
        <w:pStyle w:val="NoSpacing"/>
        <w:jc w:val="center"/>
        <w:rPr>
          <w:b/>
          <w:i/>
          <w:sz w:val="18"/>
        </w:rPr>
      </w:pPr>
    </w:p>
    <w:p w14:paraId="02F21951" w14:textId="77777777" w:rsidR="00F90572" w:rsidRPr="004C298F" w:rsidRDefault="00F90572" w:rsidP="00F90572">
      <w:pPr>
        <w:pStyle w:val="NoSpacing"/>
        <w:jc w:val="center"/>
        <w:rPr>
          <w:i/>
          <w:sz w:val="18"/>
        </w:rPr>
      </w:pPr>
      <w:r w:rsidRPr="00F11C1E">
        <w:rPr>
          <w:b/>
          <w:i/>
          <w:sz w:val="18"/>
        </w:rPr>
        <w:t>Fuente:</w:t>
      </w:r>
      <w:r w:rsidRPr="004C298F">
        <w:rPr>
          <w:i/>
          <w:sz w:val="18"/>
        </w:rPr>
        <w:t xml:space="preserve"> Gobernación del Huila.</w:t>
      </w:r>
    </w:p>
    <w:p w14:paraId="4CB068D8" w14:textId="77777777" w:rsidR="00D348EE" w:rsidRDefault="00D348EE" w:rsidP="00D348EE">
      <w:pPr>
        <w:pStyle w:val="NoSpacing"/>
        <w:rPr>
          <w:ins w:id="3603" w:author="Juanma" w:date="2017-06-07T15:41:00Z"/>
          <w:lang w:val="es-CO"/>
        </w:rPr>
      </w:pPr>
    </w:p>
    <w:p w14:paraId="1F4838B9" w14:textId="4307EBCA" w:rsidR="00476521" w:rsidRDefault="00476521" w:rsidP="00D348EE">
      <w:pPr>
        <w:pStyle w:val="NoSpacing"/>
        <w:rPr>
          <w:ins w:id="3604" w:author="Juanma" w:date="2017-06-07T15:44:00Z"/>
          <w:lang w:val="es-CO"/>
        </w:rPr>
      </w:pPr>
      <w:ins w:id="3605" w:author="Juanma" w:date="2017-06-07T15:41:00Z">
        <w:r>
          <w:rPr>
            <w:lang w:val="es-CO"/>
          </w:rPr>
          <w:t xml:space="preserve">Así mismo, se identifican los riesgos por desastre natural que </w:t>
        </w:r>
      </w:ins>
      <w:ins w:id="3606" w:author="Juanma" w:date="2017-06-07T15:42:00Z">
        <w:r>
          <w:rPr>
            <w:lang w:val="es-CO"/>
          </w:rPr>
          <w:t>pueden</w:t>
        </w:r>
      </w:ins>
      <w:ins w:id="3607" w:author="Juanma" w:date="2017-06-07T15:41:00Z">
        <w:r>
          <w:rPr>
            <w:lang w:val="es-CO"/>
          </w:rPr>
          <w:t xml:space="preserve"> </w:t>
        </w:r>
      </w:ins>
      <w:ins w:id="3608" w:author="Juanma" w:date="2017-06-07T15:42:00Z">
        <w:r>
          <w:rPr>
            <w:lang w:val="es-CO"/>
          </w:rPr>
          <w:t>afectar la ejecución del proyecto:</w:t>
        </w:r>
      </w:ins>
    </w:p>
    <w:p w14:paraId="7960C1B9" w14:textId="77777777" w:rsidR="00476521" w:rsidRDefault="00476521" w:rsidP="00D348EE">
      <w:pPr>
        <w:pStyle w:val="NoSpacing"/>
        <w:rPr>
          <w:ins w:id="3609" w:author="Juanma" w:date="2017-06-07T15:44:00Z"/>
          <w:lang w:val="es-CO"/>
        </w:rPr>
      </w:pPr>
    </w:p>
    <w:p w14:paraId="0FF4C1A8" w14:textId="77777777" w:rsidR="00476521" w:rsidRDefault="00476521" w:rsidP="00D348EE">
      <w:pPr>
        <w:pStyle w:val="NoSpacing"/>
        <w:rPr>
          <w:ins w:id="3610" w:author="Juanma" w:date="2017-06-07T15:44:00Z"/>
          <w:lang w:val="es-CO"/>
        </w:rPr>
      </w:pPr>
    </w:p>
    <w:p w14:paraId="3BB60FCA" w14:textId="77777777" w:rsidR="00476521" w:rsidRDefault="00476521" w:rsidP="00D348EE">
      <w:pPr>
        <w:pStyle w:val="NoSpacing"/>
        <w:rPr>
          <w:ins w:id="3611" w:author="Juanma" w:date="2017-06-07T15:44:00Z"/>
          <w:lang w:val="es-CO"/>
        </w:rPr>
      </w:pPr>
    </w:p>
    <w:p w14:paraId="52889658" w14:textId="77777777" w:rsidR="00476521" w:rsidRPr="00D348EE" w:rsidRDefault="00476521" w:rsidP="00D348EE">
      <w:pPr>
        <w:pStyle w:val="NoSpacing"/>
        <w:rPr>
          <w:lang w:val="es-CO"/>
        </w:rPr>
      </w:pPr>
    </w:p>
    <w:p w14:paraId="24EB957D" w14:textId="77777777" w:rsidR="00695D81" w:rsidRDefault="00695D81" w:rsidP="00695D81">
      <w:pPr>
        <w:pStyle w:val="NoSpacing"/>
      </w:pPr>
    </w:p>
    <w:p w14:paraId="7CD2A490" w14:textId="15EC5018" w:rsidR="00695D81" w:rsidRDefault="00D0246A">
      <w:pPr>
        <w:pStyle w:val="Caption"/>
        <w:jc w:val="center"/>
        <w:pPrChange w:id="3612" w:author="Juanma" w:date="2017-06-07T15:36:00Z">
          <w:pPr>
            <w:pStyle w:val="NoSpacing"/>
          </w:pPr>
        </w:pPrChange>
      </w:pPr>
      <w:ins w:id="3613" w:author="Juanma" w:date="2017-06-07T15:36:00Z">
        <w:r>
          <w:lastRenderedPageBreak/>
          <w:t xml:space="preserve">Tabla </w:t>
        </w:r>
        <w:r>
          <w:fldChar w:fldCharType="begin"/>
        </w:r>
        <w:r>
          <w:instrText xml:space="preserve"> SEQ Tabla \* ARABIC </w:instrText>
        </w:r>
      </w:ins>
      <w:r>
        <w:fldChar w:fldCharType="separate"/>
      </w:r>
      <w:r w:rsidR="00BA1763">
        <w:rPr>
          <w:noProof/>
        </w:rPr>
        <w:t>10</w:t>
      </w:r>
      <w:ins w:id="3614" w:author="Juanma" w:date="2017-06-07T15:36:00Z">
        <w:r>
          <w:fldChar w:fldCharType="end"/>
        </w:r>
        <w:r>
          <w:t>: Riesgos ante desastres</w:t>
        </w:r>
      </w:ins>
    </w:p>
    <w:tbl>
      <w:tblPr>
        <w:tblStyle w:val="TableGrid"/>
        <w:tblW w:w="0" w:type="auto"/>
        <w:tblLook w:val="04A0" w:firstRow="1" w:lastRow="0" w:firstColumn="1" w:lastColumn="0" w:noHBand="0" w:noVBand="1"/>
        <w:tblPrChange w:id="3615" w:author="Juanma" w:date="2017-06-07T15:41:00Z">
          <w:tblPr>
            <w:tblStyle w:val="TableGrid"/>
            <w:tblW w:w="0" w:type="auto"/>
            <w:tblLook w:val="04A0" w:firstRow="1" w:lastRow="0" w:firstColumn="1" w:lastColumn="0" w:noHBand="0" w:noVBand="1"/>
          </w:tblPr>
        </w:tblPrChange>
      </w:tblPr>
      <w:tblGrid>
        <w:gridCol w:w="1748"/>
        <w:gridCol w:w="1706"/>
        <w:gridCol w:w="1739"/>
        <w:gridCol w:w="1681"/>
        <w:gridCol w:w="1954"/>
        <w:tblGridChange w:id="3616">
          <w:tblGrid>
            <w:gridCol w:w="1765"/>
            <w:gridCol w:w="1765"/>
            <w:gridCol w:w="1766"/>
            <w:gridCol w:w="1766"/>
            <w:gridCol w:w="1766"/>
          </w:tblGrid>
        </w:tblGridChange>
      </w:tblGrid>
      <w:tr w:rsidR="00476521" w14:paraId="1011D78D" w14:textId="77777777" w:rsidTr="00BA1763">
        <w:trPr>
          <w:ins w:id="3617" w:author="Juanma" w:date="2017-06-07T15:37:00Z"/>
        </w:trPr>
        <w:tc>
          <w:tcPr>
            <w:tcW w:w="1748" w:type="dxa"/>
            <w:vAlign w:val="center"/>
            <w:tcPrChange w:id="3618" w:author="Juanma" w:date="2017-06-07T15:41:00Z">
              <w:tcPr>
                <w:tcW w:w="1765" w:type="dxa"/>
              </w:tcPr>
            </w:tcPrChange>
          </w:tcPr>
          <w:p w14:paraId="12D5BA91" w14:textId="0D362BC9" w:rsidR="00476521" w:rsidRDefault="00476521">
            <w:pPr>
              <w:jc w:val="center"/>
              <w:rPr>
                <w:ins w:id="3619" w:author="Juanma" w:date="2017-06-07T15:37:00Z"/>
              </w:rPr>
            </w:pPr>
            <w:ins w:id="3620" w:author="Juanma" w:date="2017-06-07T15:41:00Z">
              <w:r w:rsidRPr="00D724B0">
                <w:rPr>
                  <w:b/>
                  <w:sz w:val="20"/>
                  <w:szCs w:val="20"/>
                </w:rPr>
                <w:t>Descripción del riesgo</w:t>
              </w:r>
            </w:ins>
          </w:p>
        </w:tc>
        <w:tc>
          <w:tcPr>
            <w:tcW w:w="1706" w:type="dxa"/>
            <w:vAlign w:val="center"/>
            <w:tcPrChange w:id="3621" w:author="Juanma" w:date="2017-06-07T15:41:00Z">
              <w:tcPr>
                <w:tcW w:w="1765" w:type="dxa"/>
              </w:tcPr>
            </w:tcPrChange>
          </w:tcPr>
          <w:p w14:paraId="2C6307B9" w14:textId="723A673A" w:rsidR="00476521" w:rsidRDefault="00476521">
            <w:pPr>
              <w:jc w:val="center"/>
              <w:rPr>
                <w:ins w:id="3622" w:author="Juanma" w:date="2017-06-07T15:37:00Z"/>
              </w:rPr>
            </w:pPr>
            <w:ins w:id="3623" w:author="Juanma" w:date="2017-06-07T15:41:00Z">
              <w:r w:rsidRPr="00D724B0">
                <w:rPr>
                  <w:b/>
                  <w:sz w:val="20"/>
                  <w:szCs w:val="20"/>
                </w:rPr>
                <w:t>Probabilidad</w:t>
              </w:r>
            </w:ins>
          </w:p>
        </w:tc>
        <w:tc>
          <w:tcPr>
            <w:tcW w:w="1739" w:type="dxa"/>
            <w:vAlign w:val="center"/>
            <w:tcPrChange w:id="3624" w:author="Juanma" w:date="2017-06-07T15:41:00Z">
              <w:tcPr>
                <w:tcW w:w="1766" w:type="dxa"/>
              </w:tcPr>
            </w:tcPrChange>
          </w:tcPr>
          <w:p w14:paraId="6E2BFCC7" w14:textId="45971887" w:rsidR="00476521" w:rsidRDefault="00476521">
            <w:pPr>
              <w:jc w:val="center"/>
              <w:rPr>
                <w:ins w:id="3625" w:author="Juanma" w:date="2017-06-07T15:37:00Z"/>
              </w:rPr>
            </w:pPr>
            <w:ins w:id="3626" w:author="Juanma" w:date="2017-06-07T15:41:00Z">
              <w:r w:rsidRPr="00D724B0">
                <w:rPr>
                  <w:b/>
                  <w:sz w:val="20"/>
                  <w:szCs w:val="20"/>
                </w:rPr>
                <w:t>Efectos</w:t>
              </w:r>
            </w:ins>
          </w:p>
        </w:tc>
        <w:tc>
          <w:tcPr>
            <w:tcW w:w="1681" w:type="dxa"/>
            <w:vAlign w:val="center"/>
            <w:tcPrChange w:id="3627" w:author="Juanma" w:date="2017-06-07T15:41:00Z">
              <w:tcPr>
                <w:tcW w:w="1766" w:type="dxa"/>
              </w:tcPr>
            </w:tcPrChange>
          </w:tcPr>
          <w:p w14:paraId="288D3D74" w14:textId="5094C1A4" w:rsidR="00476521" w:rsidRDefault="00476521">
            <w:pPr>
              <w:jc w:val="center"/>
              <w:rPr>
                <w:ins w:id="3628" w:author="Juanma" w:date="2017-06-07T15:37:00Z"/>
              </w:rPr>
            </w:pPr>
            <w:ins w:id="3629" w:author="Juanma" w:date="2017-06-07T15:41:00Z">
              <w:r w:rsidRPr="00D724B0">
                <w:rPr>
                  <w:b/>
                  <w:sz w:val="20"/>
                  <w:szCs w:val="20"/>
                </w:rPr>
                <w:t>Impacto</w:t>
              </w:r>
            </w:ins>
          </w:p>
        </w:tc>
        <w:tc>
          <w:tcPr>
            <w:tcW w:w="1954" w:type="dxa"/>
            <w:vAlign w:val="center"/>
            <w:tcPrChange w:id="3630" w:author="Juanma" w:date="2017-06-07T15:41:00Z">
              <w:tcPr>
                <w:tcW w:w="1766" w:type="dxa"/>
              </w:tcPr>
            </w:tcPrChange>
          </w:tcPr>
          <w:p w14:paraId="4D7B58FE" w14:textId="75D59F2B" w:rsidR="00476521" w:rsidRDefault="00476521">
            <w:pPr>
              <w:jc w:val="center"/>
              <w:rPr>
                <w:ins w:id="3631" w:author="Juanma" w:date="2017-06-07T15:37:00Z"/>
              </w:rPr>
            </w:pPr>
            <w:ins w:id="3632" w:author="Juanma" w:date="2017-06-07T15:41:00Z">
              <w:r w:rsidRPr="00D724B0">
                <w:rPr>
                  <w:b/>
                  <w:sz w:val="20"/>
                  <w:szCs w:val="20"/>
                </w:rPr>
                <w:t>Medidas de mitigación</w:t>
              </w:r>
            </w:ins>
          </w:p>
        </w:tc>
      </w:tr>
      <w:tr w:rsidR="00476521" w14:paraId="0FECD74D" w14:textId="77777777" w:rsidTr="00476521">
        <w:trPr>
          <w:ins w:id="3633" w:author="Juanma" w:date="2017-06-07T15:37:00Z"/>
        </w:trPr>
        <w:tc>
          <w:tcPr>
            <w:tcW w:w="1748" w:type="dxa"/>
            <w:vAlign w:val="center"/>
            <w:tcPrChange w:id="3634" w:author="Juanma" w:date="2017-06-07T15:38:00Z">
              <w:tcPr>
                <w:tcW w:w="1765" w:type="dxa"/>
              </w:tcPr>
            </w:tcPrChange>
          </w:tcPr>
          <w:p w14:paraId="1786F672" w14:textId="3D72AE81" w:rsidR="00476521" w:rsidRDefault="00476521">
            <w:pPr>
              <w:rPr>
                <w:ins w:id="3635" w:author="Juanma" w:date="2017-06-07T15:37:00Z"/>
              </w:rPr>
              <w:pPrChange w:id="3636" w:author="Juanma" w:date="2017-06-07T15:38:00Z">
                <w:pPr>
                  <w:jc w:val="center"/>
                </w:pPr>
              </w:pPrChange>
            </w:pPr>
            <w:ins w:id="3637" w:author="Juanma" w:date="2017-06-07T15:38:00Z">
              <w:r w:rsidRPr="00D724B0">
                <w:rPr>
                  <w:sz w:val="20"/>
                  <w:szCs w:val="20"/>
                </w:rPr>
                <w:t>Desastre natural en donde se encontrará alojada la plataforma</w:t>
              </w:r>
            </w:ins>
          </w:p>
        </w:tc>
        <w:tc>
          <w:tcPr>
            <w:tcW w:w="1706" w:type="dxa"/>
            <w:vAlign w:val="center"/>
            <w:tcPrChange w:id="3638" w:author="Juanma" w:date="2017-06-07T15:38:00Z">
              <w:tcPr>
                <w:tcW w:w="1765" w:type="dxa"/>
              </w:tcPr>
            </w:tcPrChange>
          </w:tcPr>
          <w:p w14:paraId="2FA92C10" w14:textId="739D6752" w:rsidR="00476521" w:rsidRDefault="00476521">
            <w:pPr>
              <w:rPr>
                <w:ins w:id="3639" w:author="Juanma" w:date="2017-06-07T15:37:00Z"/>
              </w:rPr>
              <w:pPrChange w:id="3640" w:author="Juanma" w:date="2017-06-07T15:38:00Z">
                <w:pPr>
                  <w:jc w:val="center"/>
                </w:pPr>
              </w:pPrChange>
            </w:pPr>
            <w:ins w:id="3641" w:author="Juanma" w:date="2017-06-07T15:38:00Z">
              <w:r w:rsidRPr="00D35C29">
                <w:rPr>
                  <w:sz w:val="20"/>
                  <w:szCs w:val="20"/>
                </w:rPr>
                <w:t>Poco probable</w:t>
              </w:r>
            </w:ins>
          </w:p>
        </w:tc>
        <w:tc>
          <w:tcPr>
            <w:tcW w:w="1739" w:type="dxa"/>
            <w:vAlign w:val="center"/>
            <w:tcPrChange w:id="3642" w:author="Juanma" w:date="2017-06-07T15:38:00Z">
              <w:tcPr>
                <w:tcW w:w="1766" w:type="dxa"/>
              </w:tcPr>
            </w:tcPrChange>
          </w:tcPr>
          <w:p w14:paraId="080C2195" w14:textId="7891BA88" w:rsidR="00476521" w:rsidRDefault="00476521">
            <w:pPr>
              <w:rPr>
                <w:ins w:id="3643" w:author="Juanma" w:date="2017-06-07T15:37:00Z"/>
              </w:rPr>
              <w:pPrChange w:id="3644" w:author="Juanma" w:date="2017-06-07T15:38:00Z">
                <w:pPr>
                  <w:jc w:val="center"/>
                </w:pPr>
              </w:pPrChange>
            </w:pPr>
            <w:ins w:id="3645" w:author="Juanma" w:date="2017-06-07T15:38:00Z">
              <w:r w:rsidRPr="00D35C29">
                <w:rPr>
                  <w:sz w:val="20"/>
                  <w:szCs w:val="20"/>
                </w:rPr>
                <w:t>Pérdida total de la información consolidada en la plataforma</w:t>
              </w:r>
            </w:ins>
          </w:p>
        </w:tc>
        <w:tc>
          <w:tcPr>
            <w:tcW w:w="1681" w:type="dxa"/>
            <w:vAlign w:val="center"/>
            <w:tcPrChange w:id="3646" w:author="Juanma" w:date="2017-06-07T15:38:00Z">
              <w:tcPr>
                <w:tcW w:w="1766" w:type="dxa"/>
              </w:tcPr>
            </w:tcPrChange>
          </w:tcPr>
          <w:p w14:paraId="5470F458" w14:textId="09ADFC74" w:rsidR="00476521" w:rsidRDefault="00476521">
            <w:pPr>
              <w:rPr>
                <w:ins w:id="3647" w:author="Juanma" w:date="2017-06-07T15:37:00Z"/>
              </w:rPr>
              <w:pPrChange w:id="3648" w:author="Juanma" w:date="2017-06-07T15:38:00Z">
                <w:pPr>
                  <w:jc w:val="center"/>
                </w:pPr>
              </w:pPrChange>
            </w:pPr>
            <w:ins w:id="3649" w:author="Juanma" w:date="2017-06-07T15:38:00Z">
              <w:r w:rsidRPr="00D35C29">
                <w:rPr>
                  <w:sz w:val="20"/>
                  <w:szCs w:val="20"/>
                </w:rPr>
                <w:t>Alto</w:t>
              </w:r>
            </w:ins>
          </w:p>
        </w:tc>
        <w:tc>
          <w:tcPr>
            <w:tcW w:w="1954" w:type="dxa"/>
            <w:vAlign w:val="center"/>
            <w:tcPrChange w:id="3650" w:author="Juanma" w:date="2017-06-07T15:38:00Z">
              <w:tcPr>
                <w:tcW w:w="1766" w:type="dxa"/>
              </w:tcPr>
            </w:tcPrChange>
          </w:tcPr>
          <w:p w14:paraId="0C5ABC0C" w14:textId="72BAAA28" w:rsidR="00476521" w:rsidRDefault="00476521">
            <w:pPr>
              <w:rPr>
                <w:ins w:id="3651" w:author="Juanma" w:date="2017-06-07T15:37:00Z"/>
              </w:rPr>
              <w:pPrChange w:id="3652" w:author="Juanma" w:date="2017-06-07T15:38:00Z">
                <w:pPr>
                  <w:jc w:val="center"/>
                </w:pPr>
              </w:pPrChange>
            </w:pPr>
            <w:ins w:id="3653" w:author="Juanma" w:date="2017-06-07T15:38:00Z">
              <w:r w:rsidRPr="00D35C29">
                <w:rPr>
                  <w:sz w:val="20"/>
                  <w:szCs w:val="20"/>
                </w:rPr>
                <w:t>Incluir pólizas de todo riesgo donde sea posible valorar el valor de la información contenida en los equipos, así como contemplar mecanismos de respaldo alternos que garanticen la continuidad del servicio ante adversidades naturales.</w:t>
              </w:r>
            </w:ins>
          </w:p>
        </w:tc>
      </w:tr>
      <w:tr w:rsidR="00476521" w14:paraId="1D25A7C7" w14:textId="77777777" w:rsidTr="00476521">
        <w:trPr>
          <w:ins w:id="3654" w:author="Juanma" w:date="2017-06-07T15:37:00Z"/>
        </w:trPr>
        <w:tc>
          <w:tcPr>
            <w:tcW w:w="1748" w:type="dxa"/>
            <w:vAlign w:val="center"/>
            <w:tcPrChange w:id="3655" w:author="Juanma" w:date="2017-06-07T15:39:00Z">
              <w:tcPr>
                <w:tcW w:w="1765" w:type="dxa"/>
              </w:tcPr>
            </w:tcPrChange>
          </w:tcPr>
          <w:p w14:paraId="0C0C6EA1" w14:textId="7558E588" w:rsidR="00476521" w:rsidRDefault="00476521">
            <w:pPr>
              <w:rPr>
                <w:ins w:id="3656" w:author="Juanma" w:date="2017-06-07T15:37:00Z"/>
              </w:rPr>
              <w:pPrChange w:id="3657" w:author="Juanma" w:date="2017-06-07T15:38:00Z">
                <w:pPr>
                  <w:jc w:val="center"/>
                </w:pPr>
              </w:pPrChange>
            </w:pPr>
            <w:ins w:id="3658" w:author="Juanma" w:date="2017-06-07T15:39:00Z">
              <w:r w:rsidRPr="00D724B0">
                <w:rPr>
                  <w:sz w:val="20"/>
                  <w:szCs w:val="20"/>
                </w:rPr>
                <w:t>Eventos naturales previsibles en los cuales no hay intervención humana que puedan tener impacto en la ejecución del contrato, por ejemplo, los temblores, inundaciones, lluvias, sequías, entre otros.</w:t>
              </w:r>
            </w:ins>
          </w:p>
        </w:tc>
        <w:tc>
          <w:tcPr>
            <w:tcW w:w="1706" w:type="dxa"/>
            <w:vAlign w:val="center"/>
            <w:tcPrChange w:id="3659" w:author="Juanma" w:date="2017-06-07T15:39:00Z">
              <w:tcPr>
                <w:tcW w:w="1765" w:type="dxa"/>
              </w:tcPr>
            </w:tcPrChange>
          </w:tcPr>
          <w:p w14:paraId="53FCDF2B" w14:textId="6E6A7D2D" w:rsidR="00476521" w:rsidRDefault="00476521">
            <w:pPr>
              <w:rPr>
                <w:ins w:id="3660" w:author="Juanma" w:date="2017-06-07T15:37:00Z"/>
              </w:rPr>
              <w:pPrChange w:id="3661" w:author="Juanma" w:date="2017-06-07T15:38:00Z">
                <w:pPr>
                  <w:jc w:val="center"/>
                </w:pPr>
              </w:pPrChange>
            </w:pPr>
            <w:ins w:id="3662" w:author="Juanma" w:date="2017-06-07T15:39:00Z">
              <w:r w:rsidRPr="00D724B0">
                <w:rPr>
                  <w:sz w:val="20"/>
                  <w:szCs w:val="20"/>
                </w:rPr>
                <w:t>Probable</w:t>
              </w:r>
            </w:ins>
          </w:p>
        </w:tc>
        <w:tc>
          <w:tcPr>
            <w:tcW w:w="1739" w:type="dxa"/>
            <w:vAlign w:val="center"/>
            <w:tcPrChange w:id="3663" w:author="Juanma" w:date="2017-06-07T15:39:00Z">
              <w:tcPr>
                <w:tcW w:w="1766" w:type="dxa"/>
              </w:tcPr>
            </w:tcPrChange>
          </w:tcPr>
          <w:p w14:paraId="270A55CE" w14:textId="06512169" w:rsidR="00476521" w:rsidRDefault="00476521">
            <w:pPr>
              <w:rPr>
                <w:ins w:id="3664" w:author="Juanma" w:date="2017-06-07T15:37:00Z"/>
              </w:rPr>
              <w:pPrChange w:id="3665" w:author="Juanma" w:date="2017-06-07T15:38:00Z">
                <w:pPr>
                  <w:jc w:val="center"/>
                </w:pPr>
              </w:pPrChange>
            </w:pPr>
            <w:ins w:id="3666" w:author="Juanma" w:date="2017-06-07T15:39:00Z">
              <w:r w:rsidRPr="00D724B0">
                <w:rPr>
                  <w:sz w:val="20"/>
                  <w:szCs w:val="20"/>
                </w:rPr>
                <w:t>Los ocasionados según el desastre natural</w:t>
              </w:r>
            </w:ins>
          </w:p>
        </w:tc>
        <w:tc>
          <w:tcPr>
            <w:tcW w:w="1681" w:type="dxa"/>
            <w:vAlign w:val="center"/>
            <w:tcPrChange w:id="3667" w:author="Juanma" w:date="2017-06-07T15:39:00Z">
              <w:tcPr>
                <w:tcW w:w="1766" w:type="dxa"/>
              </w:tcPr>
            </w:tcPrChange>
          </w:tcPr>
          <w:p w14:paraId="528A89DD" w14:textId="717B6892" w:rsidR="00476521" w:rsidRDefault="00476521">
            <w:pPr>
              <w:rPr>
                <w:ins w:id="3668" w:author="Juanma" w:date="2017-06-07T15:37:00Z"/>
              </w:rPr>
              <w:pPrChange w:id="3669" w:author="Juanma" w:date="2017-06-07T15:38:00Z">
                <w:pPr>
                  <w:jc w:val="center"/>
                </w:pPr>
              </w:pPrChange>
            </w:pPr>
            <w:ins w:id="3670" w:author="Juanma" w:date="2017-06-07T15:39:00Z">
              <w:r w:rsidRPr="00D724B0">
                <w:rPr>
                  <w:sz w:val="20"/>
                  <w:szCs w:val="20"/>
                </w:rPr>
                <w:t>Mayor</w:t>
              </w:r>
            </w:ins>
          </w:p>
        </w:tc>
        <w:tc>
          <w:tcPr>
            <w:tcW w:w="1954" w:type="dxa"/>
            <w:vAlign w:val="center"/>
            <w:tcPrChange w:id="3671" w:author="Juanma" w:date="2017-06-07T15:39:00Z">
              <w:tcPr>
                <w:tcW w:w="1766" w:type="dxa"/>
              </w:tcPr>
            </w:tcPrChange>
          </w:tcPr>
          <w:p w14:paraId="27D7CECF" w14:textId="2667A86B" w:rsidR="00476521" w:rsidRDefault="00476521">
            <w:pPr>
              <w:rPr>
                <w:ins w:id="3672" w:author="Juanma" w:date="2017-06-07T15:37:00Z"/>
              </w:rPr>
              <w:pPrChange w:id="3673" w:author="Juanma" w:date="2017-06-07T15:38:00Z">
                <w:pPr>
                  <w:jc w:val="center"/>
                </w:pPr>
              </w:pPrChange>
            </w:pPr>
            <w:ins w:id="3674" w:author="Juanma" w:date="2017-06-07T15:39:00Z">
              <w:r w:rsidRPr="00D724B0">
                <w:rPr>
                  <w:sz w:val="20"/>
                  <w:szCs w:val="20"/>
                </w:rPr>
                <w:t>El contratista deberá programar las actividades de ejecución de obras a en épocas de verano. En caso de no ser posible, se recomienda tomar las medidas de seguridad correspondientes.</w:t>
              </w:r>
            </w:ins>
          </w:p>
        </w:tc>
      </w:tr>
      <w:tr w:rsidR="00476521" w14:paraId="1472FAE3" w14:textId="77777777" w:rsidTr="00476521">
        <w:trPr>
          <w:ins w:id="3675" w:author="Juanma" w:date="2017-06-07T15:37:00Z"/>
        </w:trPr>
        <w:tc>
          <w:tcPr>
            <w:tcW w:w="1748" w:type="dxa"/>
            <w:vAlign w:val="center"/>
            <w:tcPrChange w:id="3676" w:author="Juanma" w:date="2017-06-07T15:39:00Z">
              <w:tcPr>
                <w:tcW w:w="1765" w:type="dxa"/>
              </w:tcPr>
            </w:tcPrChange>
          </w:tcPr>
          <w:p w14:paraId="48A24932" w14:textId="1A3A17A9" w:rsidR="00476521" w:rsidRDefault="00476521">
            <w:pPr>
              <w:rPr>
                <w:ins w:id="3677" w:author="Juanma" w:date="2017-06-07T15:37:00Z"/>
              </w:rPr>
              <w:pPrChange w:id="3678" w:author="Juanma" w:date="2017-06-07T15:38:00Z">
                <w:pPr>
                  <w:jc w:val="center"/>
                </w:pPr>
              </w:pPrChange>
            </w:pPr>
            <w:ins w:id="3679" w:author="Juanma" w:date="2017-06-07T15:39:00Z">
              <w:r w:rsidRPr="00D724B0">
                <w:rPr>
                  <w:sz w:val="20"/>
                  <w:szCs w:val="20"/>
                </w:rPr>
                <w:lastRenderedPageBreak/>
                <w:t>Pluviometría fuera de lo normal</w:t>
              </w:r>
            </w:ins>
          </w:p>
        </w:tc>
        <w:tc>
          <w:tcPr>
            <w:tcW w:w="1706" w:type="dxa"/>
            <w:vAlign w:val="center"/>
            <w:tcPrChange w:id="3680" w:author="Juanma" w:date="2017-06-07T15:39:00Z">
              <w:tcPr>
                <w:tcW w:w="1765" w:type="dxa"/>
              </w:tcPr>
            </w:tcPrChange>
          </w:tcPr>
          <w:p w14:paraId="14DEDD15" w14:textId="41AA5D60" w:rsidR="00476521" w:rsidRDefault="00476521">
            <w:pPr>
              <w:rPr>
                <w:ins w:id="3681" w:author="Juanma" w:date="2017-06-07T15:37:00Z"/>
              </w:rPr>
              <w:pPrChange w:id="3682" w:author="Juanma" w:date="2017-06-07T15:38:00Z">
                <w:pPr>
                  <w:jc w:val="center"/>
                </w:pPr>
              </w:pPrChange>
            </w:pPr>
            <w:ins w:id="3683" w:author="Juanma" w:date="2017-06-07T15:39:00Z">
              <w:r w:rsidRPr="00D724B0">
                <w:rPr>
                  <w:sz w:val="20"/>
                  <w:szCs w:val="20"/>
                </w:rPr>
                <w:t>Probable</w:t>
              </w:r>
            </w:ins>
          </w:p>
        </w:tc>
        <w:tc>
          <w:tcPr>
            <w:tcW w:w="1739" w:type="dxa"/>
            <w:vAlign w:val="center"/>
            <w:tcPrChange w:id="3684" w:author="Juanma" w:date="2017-06-07T15:39:00Z">
              <w:tcPr>
                <w:tcW w:w="1766" w:type="dxa"/>
              </w:tcPr>
            </w:tcPrChange>
          </w:tcPr>
          <w:p w14:paraId="3FCD0172" w14:textId="77777777" w:rsidR="00476521" w:rsidRPr="00D724B0" w:rsidRDefault="00476521" w:rsidP="00476521">
            <w:pPr>
              <w:pStyle w:val="NoSpacing"/>
              <w:rPr>
                <w:ins w:id="3685" w:author="Juanma" w:date="2017-06-07T15:39:00Z"/>
                <w:sz w:val="20"/>
                <w:szCs w:val="20"/>
                <w:lang w:val="es-CO"/>
              </w:rPr>
            </w:pPr>
            <w:ins w:id="3686" w:author="Juanma" w:date="2017-06-07T15:39:00Z">
              <w:r w:rsidRPr="00D724B0">
                <w:rPr>
                  <w:sz w:val="20"/>
                  <w:szCs w:val="20"/>
                  <w:lang w:val="es-CO"/>
                </w:rPr>
                <w:t>Mala ejecución del objeto contratado.</w:t>
              </w:r>
            </w:ins>
          </w:p>
          <w:p w14:paraId="44D420E8" w14:textId="36BD3686" w:rsidR="00476521" w:rsidRDefault="00476521">
            <w:pPr>
              <w:rPr>
                <w:ins w:id="3687" w:author="Juanma" w:date="2017-06-07T15:37:00Z"/>
              </w:rPr>
              <w:pPrChange w:id="3688" w:author="Juanma" w:date="2017-06-07T15:38:00Z">
                <w:pPr>
                  <w:jc w:val="center"/>
                </w:pPr>
              </w:pPrChange>
            </w:pPr>
            <w:ins w:id="3689" w:author="Juanma" w:date="2017-06-07T15:39:00Z">
              <w:r w:rsidRPr="00D724B0">
                <w:rPr>
                  <w:sz w:val="20"/>
                  <w:szCs w:val="20"/>
                </w:rPr>
                <w:t>No se puede satisfacer la necesidad de la entidad.</w:t>
              </w:r>
            </w:ins>
          </w:p>
        </w:tc>
        <w:tc>
          <w:tcPr>
            <w:tcW w:w="1681" w:type="dxa"/>
            <w:vAlign w:val="center"/>
            <w:tcPrChange w:id="3690" w:author="Juanma" w:date="2017-06-07T15:39:00Z">
              <w:tcPr>
                <w:tcW w:w="1766" w:type="dxa"/>
              </w:tcPr>
            </w:tcPrChange>
          </w:tcPr>
          <w:p w14:paraId="18FF398D" w14:textId="13E190CB" w:rsidR="00476521" w:rsidRDefault="00476521">
            <w:pPr>
              <w:rPr>
                <w:ins w:id="3691" w:author="Juanma" w:date="2017-06-07T15:37:00Z"/>
              </w:rPr>
              <w:pPrChange w:id="3692" w:author="Juanma" w:date="2017-06-07T15:38:00Z">
                <w:pPr>
                  <w:jc w:val="center"/>
                </w:pPr>
              </w:pPrChange>
            </w:pPr>
            <w:ins w:id="3693" w:author="Juanma" w:date="2017-06-07T15:39:00Z">
              <w:r w:rsidRPr="00D724B0">
                <w:rPr>
                  <w:sz w:val="20"/>
                  <w:szCs w:val="20"/>
                </w:rPr>
                <w:t>Mayor</w:t>
              </w:r>
            </w:ins>
          </w:p>
        </w:tc>
        <w:tc>
          <w:tcPr>
            <w:tcW w:w="1954" w:type="dxa"/>
            <w:vAlign w:val="center"/>
            <w:tcPrChange w:id="3694" w:author="Juanma" w:date="2017-06-07T15:39:00Z">
              <w:tcPr>
                <w:tcW w:w="1766" w:type="dxa"/>
              </w:tcPr>
            </w:tcPrChange>
          </w:tcPr>
          <w:p w14:paraId="124FA4D3" w14:textId="4F7C749E" w:rsidR="00476521" w:rsidRDefault="00476521">
            <w:pPr>
              <w:rPr>
                <w:ins w:id="3695" w:author="Juanma" w:date="2017-06-07T15:37:00Z"/>
              </w:rPr>
              <w:pPrChange w:id="3696" w:author="Juanma" w:date="2017-06-07T15:38:00Z">
                <w:pPr>
                  <w:jc w:val="center"/>
                </w:pPr>
              </w:pPrChange>
            </w:pPr>
            <w:ins w:id="3697" w:author="Juanma" w:date="2017-06-07T15:39:00Z">
              <w:r w:rsidRPr="00D724B0">
                <w:rPr>
                  <w:sz w:val="20"/>
                  <w:szCs w:val="20"/>
                </w:rPr>
                <w:t>Aceptar el riesgo. En caso que se compruebe que los niveles de pluviometría durante la ejecución de las obras, están por fuera de los límites normales, se evalúa la necesidad de suspender.</w:t>
              </w:r>
            </w:ins>
          </w:p>
        </w:tc>
      </w:tr>
      <w:tr w:rsidR="00476521" w14:paraId="0E9F3C42" w14:textId="77777777" w:rsidTr="00BA1763">
        <w:trPr>
          <w:ins w:id="3698" w:author="Juanma" w:date="2017-06-07T15:37:00Z"/>
        </w:trPr>
        <w:tc>
          <w:tcPr>
            <w:tcW w:w="1748" w:type="dxa"/>
            <w:vAlign w:val="center"/>
            <w:tcPrChange w:id="3699" w:author="Juanma" w:date="2017-06-07T15:41:00Z">
              <w:tcPr>
                <w:tcW w:w="1765" w:type="dxa"/>
              </w:tcPr>
            </w:tcPrChange>
          </w:tcPr>
          <w:p w14:paraId="1A0F8DD7" w14:textId="54A4229B" w:rsidR="00476521" w:rsidRDefault="00476521">
            <w:pPr>
              <w:rPr>
                <w:ins w:id="3700" w:author="Juanma" w:date="2017-06-07T15:37:00Z"/>
              </w:rPr>
              <w:pPrChange w:id="3701" w:author="Juanma" w:date="2017-06-07T15:38:00Z">
                <w:pPr>
                  <w:jc w:val="center"/>
                </w:pPr>
              </w:pPrChange>
            </w:pPr>
            <w:ins w:id="3702" w:author="Juanma" w:date="2017-06-07T15:41:00Z">
              <w:r w:rsidRPr="00D724B0">
                <w:rPr>
                  <w:sz w:val="20"/>
                  <w:szCs w:val="20"/>
                </w:rPr>
                <w:t>Problemas de Orden público y terrorismo</w:t>
              </w:r>
            </w:ins>
          </w:p>
        </w:tc>
        <w:tc>
          <w:tcPr>
            <w:tcW w:w="1706" w:type="dxa"/>
            <w:vAlign w:val="center"/>
            <w:tcPrChange w:id="3703" w:author="Juanma" w:date="2017-06-07T15:41:00Z">
              <w:tcPr>
                <w:tcW w:w="1765" w:type="dxa"/>
              </w:tcPr>
            </w:tcPrChange>
          </w:tcPr>
          <w:p w14:paraId="61C12D7F" w14:textId="37D0683B" w:rsidR="00476521" w:rsidRDefault="00476521">
            <w:pPr>
              <w:rPr>
                <w:ins w:id="3704" w:author="Juanma" w:date="2017-06-07T15:37:00Z"/>
              </w:rPr>
              <w:pPrChange w:id="3705" w:author="Juanma" w:date="2017-06-07T15:38:00Z">
                <w:pPr>
                  <w:jc w:val="center"/>
                </w:pPr>
              </w:pPrChange>
            </w:pPr>
            <w:ins w:id="3706" w:author="Juanma" w:date="2017-06-07T15:41:00Z">
              <w:r w:rsidRPr="00D724B0">
                <w:rPr>
                  <w:sz w:val="20"/>
                  <w:szCs w:val="20"/>
                </w:rPr>
                <w:t>Probable</w:t>
              </w:r>
            </w:ins>
          </w:p>
        </w:tc>
        <w:tc>
          <w:tcPr>
            <w:tcW w:w="1739" w:type="dxa"/>
            <w:vAlign w:val="center"/>
            <w:tcPrChange w:id="3707" w:author="Juanma" w:date="2017-06-07T15:41:00Z">
              <w:tcPr>
                <w:tcW w:w="1766" w:type="dxa"/>
              </w:tcPr>
            </w:tcPrChange>
          </w:tcPr>
          <w:p w14:paraId="4AFB4A69" w14:textId="513B63B1" w:rsidR="00476521" w:rsidRDefault="00476521">
            <w:pPr>
              <w:rPr>
                <w:ins w:id="3708" w:author="Juanma" w:date="2017-06-07T15:37:00Z"/>
              </w:rPr>
              <w:pPrChange w:id="3709" w:author="Juanma" w:date="2017-06-07T15:38:00Z">
                <w:pPr>
                  <w:jc w:val="center"/>
                </w:pPr>
              </w:pPrChange>
            </w:pPr>
            <w:ins w:id="3710" w:author="Juanma" w:date="2017-06-07T15:41:00Z">
              <w:r w:rsidRPr="00D724B0">
                <w:rPr>
                  <w:sz w:val="20"/>
                  <w:szCs w:val="20"/>
                </w:rPr>
                <w:t>Suspensión temporal de la interventoría, o afectación directa a la interventoría por causa de un siniestro</w:t>
              </w:r>
            </w:ins>
          </w:p>
        </w:tc>
        <w:tc>
          <w:tcPr>
            <w:tcW w:w="1681" w:type="dxa"/>
            <w:vAlign w:val="center"/>
            <w:tcPrChange w:id="3711" w:author="Juanma" w:date="2017-06-07T15:41:00Z">
              <w:tcPr>
                <w:tcW w:w="1766" w:type="dxa"/>
              </w:tcPr>
            </w:tcPrChange>
          </w:tcPr>
          <w:p w14:paraId="25627FDA" w14:textId="6E6C6958" w:rsidR="00476521" w:rsidRDefault="00476521">
            <w:pPr>
              <w:rPr>
                <w:ins w:id="3712" w:author="Juanma" w:date="2017-06-07T15:37:00Z"/>
              </w:rPr>
              <w:pPrChange w:id="3713" w:author="Juanma" w:date="2017-06-07T15:38:00Z">
                <w:pPr>
                  <w:jc w:val="center"/>
                </w:pPr>
              </w:pPrChange>
            </w:pPr>
            <w:ins w:id="3714" w:author="Juanma" w:date="2017-06-07T15:41:00Z">
              <w:r w:rsidRPr="00D724B0">
                <w:rPr>
                  <w:sz w:val="20"/>
                  <w:szCs w:val="20"/>
                </w:rPr>
                <w:t>Catastrófico</w:t>
              </w:r>
            </w:ins>
          </w:p>
        </w:tc>
        <w:tc>
          <w:tcPr>
            <w:tcW w:w="1954" w:type="dxa"/>
            <w:vAlign w:val="center"/>
            <w:tcPrChange w:id="3715" w:author="Juanma" w:date="2017-06-07T15:41:00Z">
              <w:tcPr>
                <w:tcW w:w="1766" w:type="dxa"/>
              </w:tcPr>
            </w:tcPrChange>
          </w:tcPr>
          <w:p w14:paraId="50125253" w14:textId="77777777" w:rsidR="00476521" w:rsidRPr="00D724B0" w:rsidRDefault="00476521" w:rsidP="00476521">
            <w:pPr>
              <w:pStyle w:val="NoSpacing"/>
              <w:rPr>
                <w:ins w:id="3716" w:author="Juanma" w:date="2017-06-07T15:41:00Z"/>
                <w:sz w:val="20"/>
                <w:szCs w:val="20"/>
                <w:lang w:val="es-CO"/>
              </w:rPr>
            </w:pPr>
            <w:ins w:id="3717" w:author="Juanma" w:date="2017-06-07T15:41:00Z">
              <w:r w:rsidRPr="00D724B0">
                <w:rPr>
                  <w:sz w:val="20"/>
                  <w:szCs w:val="20"/>
                  <w:lang w:val="es-CO"/>
                </w:rPr>
                <w:t>1. En caso de suspensión de la obra, reportar a la aseguradora, y a los entes de seguridad para las medidas respectivas.</w:t>
              </w:r>
            </w:ins>
          </w:p>
          <w:p w14:paraId="4ECFA2A4" w14:textId="69ED0FA5" w:rsidR="00476521" w:rsidRDefault="00476521">
            <w:pPr>
              <w:rPr>
                <w:ins w:id="3718" w:author="Juanma" w:date="2017-06-07T15:37:00Z"/>
              </w:rPr>
              <w:pPrChange w:id="3719" w:author="Juanma" w:date="2017-06-07T15:38:00Z">
                <w:pPr>
                  <w:jc w:val="center"/>
                </w:pPr>
              </w:pPrChange>
            </w:pPr>
            <w:ins w:id="3720" w:author="Juanma" w:date="2017-06-07T15:41:00Z">
              <w:r w:rsidRPr="00D724B0">
                <w:rPr>
                  <w:sz w:val="20"/>
                  <w:szCs w:val="20"/>
                </w:rPr>
                <w:t>2. En caso de Siniestro verificar la magnitud de los daños y reconocer bilateralmente los pagos adicionales por estas afectaciones</w:t>
              </w:r>
            </w:ins>
          </w:p>
        </w:tc>
      </w:tr>
      <w:tr w:rsidR="00476521" w14:paraId="3EEB1AC2" w14:textId="77777777" w:rsidTr="00BA1763">
        <w:trPr>
          <w:ins w:id="3721" w:author="Juanma" w:date="2017-06-07T15:37:00Z"/>
        </w:trPr>
        <w:tc>
          <w:tcPr>
            <w:tcW w:w="1748" w:type="dxa"/>
            <w:vAlign w:val="center"/>
            <w:tcPrChange w:id="3722" w:author="Juanma" w:date="2017-06-07T15:43:00Z">
              <w:tcPr>
                <w:tcW w:w="1765" w:type="dxa"/>
              </w:tcPr>
            </w:tcPrChange>
          </w:tcPr>
          <w:p w14:paraId="0DD758D1" w14:textId="1D00C797" w:rsidR="00476521" w:rsidRDefault="00476521">
            <w:pPr>
              <w:rPr>
                <w:ins w:id="3723" w:author="Juanma" w:date="2017-06-07T15:37:00Z"/>
              </w:rPr>
              <w:pPrChange w:id="3724" w:author="Juanma" w:date="2017-06-07T15:38:00Z">
                <w:pPr>
                  <w:jc w:val="center"/>
                </w:pPr>
              </w:pPrChange>
            </w:pPr>
            <w:ins w:id="3725" w:author="Juanma" w:date="2017-06-07T15:43:00Z">
              <w:r w:rsidRPr="00D724B0">
                <w:rPr>
                  <w:sz w:val="20"/>
                  <w:szCs w:val="20"/>
                </w:rPr>
                <w:t xml:space="preserve">Costos adicionales y plazos adicionales de los inicialmente acordados derivados de situaciones </w:t>
              </w:r>
              <w:r w:rsidRPr="00D724B0">
                <w:rPr>
                  <w:sz w:val="20"/>
                  <w:szCs w:val="20"/>
                </w:rPr>
                <w:lastRenderedPageBreak/>
                <w:t>previsibles al momento de la celebración del contrato como atrasos o costos causados por inundaciones, precipitaciones altas, y otros fenómenos naturales</w:t>
              </w:r>
            </w:ins>
          </w:p>
        </w:tc>
        <w:tc>
          <w:tcPr>
            <w:tcW w:w="1706" w:type="dxa"/>
            <w:vAlign w:val="center"/>
            <w:tcPrChange w:id="3726" w:author="Juanma" w:date="2017-06-07T15:43:00Z">
              <w:tcPr>
                <w:tcW w:w="1765" w:type="dxa"/>
              </w:tcPr>
            </w:tcPrChange>
          </w:tcPr>
          <w:p w14:paraId="1976FD2E" w14:textId="41F5BF8D" w:rsidR="00476521" w:rsidRDefault="00476521">
            <w:pPr>
              <w:rPr>
                <w:ins w:id="3727" w:author="Juanma" w:date="2017-06-07T15:37:00Z"/>
              </w:rPr>
              <w:pPrChange w:id="3728" w:author="Juanma" w:date="2017-06-07T15:38:00Z">
                <w:pPr>
                  <w:jc w:val="center"/>
                </w:pPr>
              </w:pPrChange>
            </w:pPr>
            <w:ins w:id="3729" w:author="Juanma" w:date="2017-06-07T15:43:00Z">
              <w:r w:rsidRPr="00D724B0">
                <w:rPr>
                  <w:sz w:val="20"/>
                  <w:szCs w:val="20"/>
                </w:rPr>
                <w:lastRenderedPageBreak/>
                <w:t>Probable</w:t>
              </w:r>
            </w:ins>
          </w:p>
        </w:tc>
        <w:tc>
          <w:tcPr>
            <w:tcW w:w="1739" w:type="dxa"/>
            <w:vAlign w:val="center"/>
            <w:tcPrChange w:id="3730" w:author="Juanma" w:date="2017-06-07T15:43:00Z">
              <w:tcPr>
                <w:tcW w:w="1766" w:type="dxa"/>
              </w:tcPr>
            </w:tcPrChange>
          </w:tcPr>
          <w:p w14:paraId="04DB8A7B" w14:textId="0BC259F2" w:rsidR="00476521" w:rsidRDefault="00476521">
            <w:pPr>
              <w:rPr>
                <w:ins w:id="3731" w:author="Juanma" w:date="2017-06-07T15:37:00Z"/>
              </w:rPr>
              <w:pPrChange w:id="3732" w:author="Juanma" w:date="2017-06-07T15:38:00Z">
                <w:pPr>
                  <w:jc w:val="center"/>
                </w:pPr>
              </w:pPrChange>
            </w:pPr>
            <w:ins w:id="3733" w:author="Juanma" w:date="2017-06-07T15:43:00Z">
              <w:r w:rsidRPr="00D724B0">
                <w:rPr>
                  <w:sz w:val="20"/>
                  <w:szCs w:val="20"/>
                </w:rPr>
                <w:t>Incremento en los costos en los que incurre el contratista</w:t>
              </w:r>
            </w:ins>
          </w:p>
        </w:tc>
        <w:tc>
          <w:tcPr>
            <w:tcW w:w="1681" w:type="dxa"/>
            <w:vAlign w:val="center"/>
            <w:tcPrChange w:id="3734" w:author="Juanma" w:date="2017-06-07T15:43:00Z">
              <w:tcPr>
                <w:tcW w:w="1766" w:type="dxa"/>
              </w:tcPr>
            </w:tcPrChange>
          </w:tcPr>
          <w:p w14:paraId="755C5012" w14:textId="3A014499" w:rsidR="00476521" w:rsidRDefault="00476521">
            <w:pPr>
              <w:rPr>
                <w:ins w:id="3735" w:author="Juanma" w:date="2017-06-07T15:37:00Z"/>
              </w:rPr>
              <w:pPrChange w:id="3736" w:author="Juanma" w:date="2017-06-07T15:38:00Z">
                <w:pPr>
                  <w:jc w:val="center"/>
                </w:pPr>
              </w:pPrChange>
            </w:pPr>
            <w:ins w:id="3737" w:author="Juanma" w:date="2017-06-07T15:43:00Z">
              <w:r w:rsidRPr="00D724B0">
                <w:rPr>
                  <w:sz w:val="20"/>
                  <w:szCs w:val="20"/>
                </w:rPr>
                <w:t>Moderado</w:t>
              </w:r>
            </w:ins>
          </w:p>
        </w:tc>
        <w:tc>
          <w:tcPr>
            <w:tcW w:w="1954" w:type="dxa"/>
            <w:vAlign w:val="center"/>
            <w:tcPrChange w:id="3738" w:author="Juanma" w:date="2017-06-07T15:43:00Z">
              <w:tcPr>
                <w:tcW w:w="1766" w:type="dxa"/>
              </w:tcPr>
            </w:tcPrChange>
          </w:tcPr>
          <w:p w14:paraId="7178B600" w14:textId="5DB17773" w:rsidR="00476521" w:rsidRDefault="00476521">
            <w:pPr>
              <w:rPr>
                <w:ins w:id="3739" w:author="Juanma" w:date="2017-06-07T15:37:00Z"/>
              </w:rPr>
              <w:pPrChange w:id="3740" w:author="Juanma" w:date="2017-06-07T15:38:00Z">
                <w:pPr>
                  <w:jc w:val="center"/>
                </w:pPr>
              </w:pPrChange>
            </w:pPr>
            <w:ins w:id="3741" w:author="Juanma" w:date="2017-06-07T15:43:00Z">
              <w:r w:rsidRPr="00D724B0">
                <w:rPr>
                  <w:sz w:val="20"/>
                  <w:szCs w:val="20"/>
                </w:rPr>
                <w:t xml:space="preserve">El contratista asume los costos adicionales y las sanciones derivadas de la entrega tardía de los estudios y diseños derivados </w:t>
              </w:r>
              <w:r w:rsidRPr="00D724B0">
                <w:rPr>
                  <w:sz w:val="20"/>
                  <w:szCs w:val="20"/>
                </w:rPr>
                <w:lastRenderedPageBreak/>
                <w:t>de las situaciones previsibles. El contrato a suscribir será un contrato tipo llave en mano, donde la remuneración y el plazo será invariable y se definen desde el momento de la suscripción, por la cual todos los costos adicionales serán asumidos por el contratista</w:t>
              </w:r>
            </w:ins>
          </w:p>
        </w:tc>
      </w:tr>
    </w:tbl>
    <w:p w14:paraId="25C97466" w14:textId="77777777" w:rsidR="00D0246A" w:rsidRDefault="00D0246A">
      <w:pPr>
        <w:spacing w:after="0" w:line="240" w:lineRule="auto"/>
        <w:jc w:val="center"/>
        <w:rPr>
          <w:ins w:id="3742" w:author="Juanma" w:date="2017-06-07T15:36:00Z"/>
        </w:rPr>
        <w:pPrChange w:id="3743" w:author="Juanma" w:date="2017-06-07T15:36:00Z">
          <w:pPr>
            <w:spacing w:after="0" w:line="240" w:lineRule="auto"/>
          </w:pPr>
        </w:pPrChange>
      </w:pPr>
    </w:p>
    <w:p w14:paraId="2F4F5F89" w14:textId="77777777" w:rsidR="00476521" w:rsidRPr="004C298F" w:rsidRDefault="00476521" w:rsidP="00476521">
      <w:pPr>
        <w:pStyle w:val="NoSpacing"/>
        <w:jc w:val="center"/>
        <w:rPr>
          <w:ins w:id="3744" w:author="Juanma" w:date="2017-06-07T15:42:00Z"/>
          <w:i/>
          <w:sz w:val="18"/>
        </w:rPr>
      </w:pPr>
      <w:ins w:id="3745" w:author="Juanma" w:date="2017-06-07T15:42:00Z">
        <w:r w:rsidRPr="00F11C1E">
          <w:rPr>
            <w:b/>
            <w:i/>
            <w:sz w:val="18"/>
          </w:rPr>
          <w:t>Fuente:</w:t>
        </w:r>
        <w:r w:rsidRPr="004C298F">
          <w:rPr>
            <w:i/>
            <w:sz w:val="18"/>
          </w:rPr>
          <w:t xml:space="preserve"> Gobernación del Huila.</w:t>
        </w:r>
      </w:ins>
    </w:p>
    <w:p w14:paraId="102474D2" w14:textId="77777777" w:rsidR="00D0246A" w:rsidRDefault="00D0246A" w:rsidP="00695D81">
      <w:pPr>
        <w:spacing w:after="0" w:line="240" w:lineRule="auto"/>
        <w:rPr>
          <w:ins w:id="3746" w:author="Juanma" w:date="2017-06-07T15:36:00Z"/>
        </w:rPr>
      </w:pPr>
    </w:p>
    <w:p w14:paraId="38002572" w14:textId="77777777" w:rsidR="00695D81" w:rsidRDefault="00695D81" w:rsidP="00695D81">
      <w:pPr>
        <w:spacing w:after="0" w:line="240" w:lineRule="auto"/>
      </w:pPr>
      <w:r>
        <w:br w:type="page"/>
      </w:r>
    </w:p>
    <w:p w14:paraId="78A94713" w14:textId="77777777" w:rsidR="00695D81" w:rsidRDefault="00695D81" w:rsidP="00441916">
      <w:pPr>
        <w:pStyle w:val="Heading1"/>
      </w:pPr>
      <w:bookmarkStart w:id="3747" w:name="_Toc474075228"/>
      <w:bookmarkStart w:id="3748" w:name="_Toc500793597"/>
      <w:r>
        <w:lastRenderedPageBreak/>
        <w:t xml:space="preserve">Resultados </w:t>
      </w:r>
      <w:r w:rsidRPr="00441916">
        <w:t>esperados</w:t>
      </w:r>
      <w:bookmarkEnd w:id="3747"/>
      <w:bookmarkEnd w:id="3748"/>
    </w:p>
    <w:p w14:paraId="11189ABE" w14:textId="77777777" w:rsidR="00695D81" w:rsidRDefault="00695D81" w:rsidP="00695D81">
      <w:pPr>
        <w:pStyle w:val="NoSpacing"/>
      </w:pPr>
    </w:p>
    <w:p w14:paraId="77F521CB" w14:textId="77777777" w:rsidR="00695D81" w:rsidRDefault="00695D81" w:rsidP="00695D81">
      <w:pPr>
        <w:pStyle w:val="NoSpacing"/>
      </w:pPr>
      <w:r>
        <w:t>Los resultados esperados con el proyecto propuesto son los siguientes:</w:t>
      </w:r>
    </w:p>
    <w:p w14:paraId="121E607C" w14:textId="77777777" w:rsidR="00695D81" w:rsidRDefault="00695D81" w:rsidP="00695D81">
      <w:pPr>
        <w:pStyle w:val="NoSpacing"/>
      </w:pPr>
    </w:p>
    <w:p w14:paraId="326832B7" w14:textId="0F47BD68" w:rsidR="00695D81" w:rsidRDefault="00BD6D1D" w:rsidP="00427E2F">
      <w:pPr>
        <w:pStyle w:val="NoSpacing"/>
        <w:numPr>
          <w:ilvl w:val="0"/>
          <w:numId w:val="29"/>
        </w:numPr>
      </w:pPr>
      <w:r>
        <w:t>Sistema de i</w:t>
      </w:r>
      <w:r w:rsidR="00695D81">
        <w:t xml:space="preserve">nformación </w:t>
      </w:r>
      <w:r>
        <w:t>r</w:t>
      </w:r>
      <w:r w:rsidR="00695D81">
        <w:t xml:space="preserve">egional (SIR) y </w:t>
      </w:r>
      <w:r>
        <w:t>s</w:t>
      </w:r>
      <w:r w:rsidR="00695D81">
        <w:t xml:space="preserve">istema de </w:t>
      </w:r>
      <w:r>
        <w:t>i</w:t>
      </w:r>
      <w:r w:rsidR="00695D81">
        <w:t xml:space="preserve">nformación </w:t>
      </w:r>
      <w:r>
        <w:t>g</w:t>
      </w:r>
      <w:r w:rsidR="00695D81">
        <w:t xml:space="preserve">eográfico del Huila (SIGDEHU) </w:t>
      </w:r>
      <w:r w:rsidR="0082134C">
        <w:t>integrados</w:t>
      </w:r>
      <w:r w:rsidR="00695D81">
        <w:t xml:space="preserve"> y operando en la </w:t>
      </w:r>
      <w:r>
        <w:t>w</w:t>
      </w:r>
      <w:r w:rsidR="00695D81">
        <w:t>eb en una única plataforma (</w:t>
      </w:r>
      <w:r w:rsidR="00CD3BDA">
        <w:t>REDSIH</w:t>
      </w:r>
      <w:r w:rsidR="00695D81">
        <w:t>).</w:t>
      </w:r>
    </w:p>
    <w:p w14:paraId="5DA49EA9" w14:textId="0071D4BB" w:rsidR="00F466FB" w:rsidRDefault="00F466FB" w:rsidP="00427E2F">
      <w:pPr>
        <w:pStyle w:val="NoSpacing"/>
        <w:numPr>
          <w:ilvl w:val="0"/>
          <w:numId w:val="29"/>
        </w:numPr>
      </w:pPr>
      <w:r>
        <w:t xml:space="preserve">Política pública </w:t>
      </w:r>
      <w:r w:rsidR="00047A54">
        <w:t xml:space="preserve">departamental </w:t>
      </w:r>
      <w:r>
        <w:t>para la generación</w:t>
      </w:r>
      <w:r w:rsidR="00047A54">
        <w:t>, gestión y manejo de la información estadística y especial.</w:t>
      </w:r>
    </w:p>
    <w:p w14:paraId="626E5CC3" w14:textId="236DF8DA" w:rsidR="00695D81" w:rsidRDefault="00695D81" w:rsidP="00427E2F">
      <w:pPr>
        <w:pStyle w:val="NoSpacing"/>
        <w:numPr>
          <w:ilvl w:val="0"/>
          <w:numId w:val="29"/>
        </w:numPr>
      </w:pPr>
      <w:r>
        <w:t xml:space="preserve">Por lo menos 60.000 usuarios </w:t>
      </w:r>
      <w:r w:rsidR="007B2C92">
        <w:t xml:space="preserve">que </w:t>
      </w:r>
      <w:r w:rsidR="004C298F">
        <w:t>hayan consultado</w:t>
      </w:r>
      <w:r>
        <w:t xml:space="preserve"> </w:t>
      </w:r>
      <w:r w:rsidR="00CD3BDA">
        <w:t>REDSIH</w:t>
      </w:r>
      <w:r>
        <w:t xml:space="preserve"> al año</w:t>
      </w:r>
      <w:r w:rsidR="00DE5E7C">
        <w:t xml:space="preserve"> luego puesta en operación</w:t>
      </w:r>
      <w:r w:rsidR="00296645">
        <w:t xml:space="preserve"> de la plataforma</w:t>
      </w:r>
      <w:r>
        <w:t>.</w:t>
      </w:r>
    </w:p>
    <w:p w14:paraId="18DDB848" w14:textId="446683B8" w:rsidR="00695D81" w:rsidRDefault="00695D81" w:rsidP="00427E2F">
      <w:pPr>
        <w:pStyle w:val="NoSpacing"/>
        <w:numPr>
          <w:ilvl w:val="0"/>
          <w:numId w:val="29"/>
        </w:numPr>
      </w:pPr>
      <w:r>
        <w:t>Se haya brindado apoyo a 1</w:t>
      </w:r>
      <w:r w:rsidR="0082134C">
        <w:t xml:space="preserve">0 instituciones regionales que realicen el consumo de servicios de </w:t>
      </w:r>
      <w:r w:rsidR="00CD3BDA">
        <w:t>REDSIH</w:t>
      </w:r>
      <w:r>
        <w:t>.</w:t>
      </w:r>
    </w:p>
    <w:p w14:paraId="0CF36C57" w14:textId="199C1C0B" w:rsidR="00695D81" w:rsidRDefault="00695D81" w:rsidP="00427E2F">
      <w:pPr>
        <w:pStyle w:val="NoSpacing"/>
        <w:numPr>
          <w:ilvl w:val="0"/>
          <w:numId w:val="29"/>
        </w:numPr>
      </w:pPr>
      <w:r>
        <w:t>Haber logrado la territori</w:t>
      </w:r>
      <w:r w:rsidR="00085783">
        <w:t>alización</w:t>
      </w:r>
      <w:r>
        <w:t xml:space="preserve"> sectorial en el </w:t>
      </w:r>
      <w:r w:rsidR="00CD3BDA">
        <w:t>REDSIH</w:t>
      </w:r>
      <w:r>
        <w:t xml:space="preserve">, para el análisis del territorio, y en el logro de los </w:t>
      </w:r>
      <w:r w:rsidR="008624DA">
        <w:t>o</w:t>
      </w:r>
      <w:r>
        <w:t xml:space="preserve">bjetivos de </w:t>
      </w:r>
      <w:r w:rsidR="008624DA">
        <w:t>d</w:t>
      </w:r>
      <w:r>
        <w:t xml:space="preserve">esarrollo </w:t>
      </w:r>
      <w:r w:rsidR="008624DA">
        <w:t>s</w:t>
      </w:r>
      <w:r>
        <w:t>ostenible (ODS).</w:t>
      </w:r>
    </w:p>
    <w:p w14:paraId="718FF256" w14:textId="77777777" w:rsidR="00695D81" w:rsidRDefault="00695D81" w:rsidP="00695D81">
      <w:pPr>
        <w:pStyle w:val="NoSpacing"/>
      </w:pPr>
    </w:p>
    <w:p w14:paraId="3A50B7F1" w14:textId="77777777" w:rsidR="00695D81" w:rsidRDefault="00695D81" w:rsidP="00695D81">
      <w:pPr>
        <w:pStyle w:val="NoSpacing"/>
      </w:pPr>
    </w:p>
    <w:p w14:paraId="45AD6534" w14:textId="77777777" w:rsidR="00695D81" w:rsidRDefault="00695D81" w:rsidP="00695D81">
      <w:pPr>
        <w:pStyle w:val="NoSpacing"/>
      </w:pPr>
    </w:p>
    <w:p w14:paraId="28104EC3" w14:textId="77777777" w:rsidR="00695D81" w:rsidRDefault="00695D81" w:rsidP="00695D81">
      <w:pPr>
        <w:pStyle w:val="NoSpacing"/>
      </w:pPr>
    </w:p>
    <w:p w14:paraId="14AA64A3" w14:textId="77777777" w:rsidR="00695D81" w:rsidRDefault="00695D81" w:rsidP="00695D81">
      <w:pPr>
        <w:spacing w:after="0" w:line="240" w:lineRule="auto"/>
      </w:pPr>
      <w:r>
        <w:br w:type="page"/>
      </w:r>
    </w:p>
    <w:p w14:paraId="67E373DD" w14:textId="77777777" w:rsidR="00695D81" w:rsidRDefault="00695D81" w:rsidP="00441916">
      <w:pPr>
        <w:pStyle w:val="Heading1"/>
      </w:pPr>
      <w:bookmarkStart w:id="3749" w:name="_Toc474075229"/>
      <w:bookmarkStart w:id="3750" w:name="_Toc500793598"/>
      <w:r>
        <w:lastRenderedPageBreak/>
        <w:t xml:space="preserve">Cronograma de </w:t>
      </w:r>
      <w:r w:rsidRPr="00441916">
        <w:t>actividades</w:t>
      </w:r>
      <w:bookmarkEnd w:id="3749"/>
      <w:bookmarkEnd w:id="3750"/>
    </w:p>
    <w:p w14:paraId="16379473" w14:textId="77777777" w:rsidR="00F90572" w:rsidRDefault="00F90572" w:rsidP="00695D81">
      <w:pPr>
        <w:pStyle w:val="NoSpacing"/>
      </w:pPr>
    </w:p>
    <w:p w14:paraId="1C9A4C0D" w14:textId="25F10A7B" w:rsidR="00695D81" w:rsidRDefault="00695D81" w:rsidP="00695D81">
      <w:pPr>
        <w:pStyle w:val="NoSpacing"/>
      </w:pPr>
      <w:r>
        <w:t>El proyecto está planeado para s</w:t>
      </w:r>
      <w:r w:rsidR="00F90572">
        <w:t>er desarrollado en</w:t>
      </w:r>
      <w:r>
        <w:t xml:space="preserve"> </w:t>
      </w:r>
      <w:r w:rsidR="00D40F71">
        <w:t>veinticuatro</w:t>
      </w:r>
      <w:r>
        <w:t xml:space="preserve"> (</w:t>
      </w:r>
      <w:r w:rsidR="00F90572">
        <w:t>24) meses, según como se relaciona a continuación</w:t>
      </w:r>
      <w:r>
        <w:t>:</w:t>
      </w:r>
    </w:p>
    <w:p w14:paraId="2B2BC523" w14:textId="77777777" w:rsidR="00F90572" w:rsidRDefault="00F90572" w:rsidP="00695D81">
      <w:pPr>
        <w:pStyle w:val="NoSpacing"/>
      </w:pPr>
    </w:p>
    <w:p w14:paraId="666458D3" w14:textId="3EA1D6E0" w:rsidR="00695D81" w:rsidRDefault="00F90572" w:rsidP="00F90572">
      <w:pPr>
        <w:pStyle w:val="Caption"/>
        <w:spacing w:after="120"/>
        <w:jc w:val="center"/>
      </w:pPr>
      <w:bookmarkStart w:id="3751" w:name="_Toc481177902"/>
      <w:r>
        <w:t xml:space="preserve">Ilustración </w:t>
      </w:r>
      <w:r w:rsidR="004E050C">
        <w:fldChar w:fldCharType="begin"/>
      </w:r>
      <w:r w:rsidR="004E050C">
        <w:instrText xml:space="preserve"> SEQ Ilustración \* ARABIC </w:instrText>
      </w:r>
      <w:r w:rsidR="004E050C">
        <w:fldChar w:fldCharType="separate"/>
      </w:r>
      <w:r w:rsidR="00BA1763">
        <w:rPr>
          <w:noProof/>
        </w:rPr>
        <w:t>3</w:t>
      </w:r>
      <w:r w:rsidR="004E050C">
        <w:rPr>
          <w:noProof/>
        </w:rPr>
        <w:fldChar w:fldCharType="end"/>
      </w:r>
      <w:r>
        <w:t>: Cronograma de actividades globales</w:t>
      </w:r>
      <w:bookmarkEnd w:id="3751"/>
    </w:p>
    <w:p w14:paraId="132BD477" w14:textId="0E7090F8" w:rsidR="00F11C1E" w:rsidRDefault="00821D2D">
      <w:pPr>
        <w:pStyle w:val="NoSpacing"/>
        <w:rPr>
          <w:lang w:val="es-CO"/>
        </w:rPr>
        <w:pPrChange w:id="3752" w:author="Juanma" w:date="2017-06-07T11:14:00Z">
          <w:pPr>
            <w:pStyle w:val="NoSpacing"/>
            <w:jc w:val="center"/>
          </w:pPr>
        </w:pPrChange>
      </w:pPr>
      <w:del w:id="3753" w:author="Juanma" w:date="2017-06-07T11:14:00Z">
        <w:r w:rsidDel="00B00F82">
          <w:rPr>
            <w:noProof/>
            <w:lang w:val="en-US"/>
          </w:rPr>
          <w:lastRenderedPageBreak/>
          <w:drawing>
            <wp:inline distT="0" distB="0" distL="0" distR="0" wp14:anchorId="5417CFCF" wp14:editId="6BD10D0D">
              <wp:extent cx="5612130" cy="301244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12440"/>
                      </a:xfrm>
                      <a:prstGeom prst="rect">
                        <a:avLst/>
                      </a:prstGeom>
                    </pic:spPr>
                  </pic:pic>
                </a:graphicData>
              </a:graphic>
            </wp:inline>
          </w:drawing>
        </w:r>
      </w:del>
      <w:ins w:id="3754" w:author="Juan Manuel Velásquez Isaza" w:date="2017-06-06T22:16:00Z">
        <w:r w:rsidR="00B03841">
          <w:rPr>
            <w:noProof/>
            <w:lang w:val="en-US"/>
          </w:rPr>
          <w:lastRenderedPageBreak/>
          <w:drawing>
            <wp:inline distT="0" distB="0" distL="0" distR="0" wp14:anchorId="22ED8413" wp14:editId="0BE388BE">
              <wp:extent cx="5612130" cy="352679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526790"/>
                      </a:xfrm>
                      <a:prstGeom prst="rect">
                        <a:avLst/>
                      </a:prstGeom>
                    </pic:spPr>
                  </pic:pic>
                </a:graphicData>
              </a:graphic>
            </wp:inline>
          </w:drawing>
        </w:r>
      </w:ins>
    </w:p>
    <w:p w14:paraId="050773B1" w14:textId="32564351" w:rsidR="00695D81" w:rsidRDefault="00F90572" w:rsidP="00F90572">
      <w:pPr>
        <w:pStyle w:val="NoSpacing"/>
        <w:jc w:val="center"/>
      </w:pPr>
      <w:r w:rsidRPr="00F11C1E">
        <w:rPr>
          <w:b/>
          <w:i/>
          <w:sz w:val="18"/>
        </w:rPr>
        <w:t>Fuente:</w:t>
      </w:r>
      <w:r w:rsidRPr="004C298F">
        <w:rPr>
          <w:i/>
          <w:sz w:val="18"/>
        </w:rPr>
        <w:t xml:space="preserve"> Gobernación del Huila.</w:t>
      </w:r>
      <w:r w:rsidR="00695D81">
        <w:br w:type="page"/>
      </w:r>
    </w:p>
    <w:p w14:paraId="09EE1097" w14:textId="77777777" w:rsidR="00695D81" w:rsidRDefault="00695D81" w:rsidP="00441916">
      <w:pPr>
        <w:pStyle w:val="Heading1"/>
      </w:pPr>
      <w:bookmarkStart w:id="3755" w:name="_Toc474075230"/>
      <w:bookmarkStart w:id="3756" w:name="_Toc500793599"/>
      <w:r>
        <w:lastRenderedPageBreak/>
        <w:t xml:space="preserve">Presupuesto </w:t>
      </w:r>
      <w:r w:rsidRPr="00441916">
        <w:t>detallado</w:t>
      </w:r>
      <w:bookmarkEnd w:id="3755"/>
      <w:bookmarkEnd w:id="3756"/>
    </w:p>
    <w:p w14:paraId="0CFF28AE" w14:textId="77777777" w:rsidR="00695D81" w:rsidRDefault="00695D81" w:rsidP="00695D81">
      <w:pPr>
        <w:pStyle w:val="NoSpacing"/>
      </w:pPr>
    </w:p>
    <w:p w14:paraId="33C85B0D" w14:textId="7E542B30" w:rsidR="00695D81" w:rsidRDefault="00F90572" w:rsidP="00695D81">
      <w:pPr>
        <w:pStyle w:val="NoSpacing"/>
      </w:pPr>
      <w:r>
        <w:t>En la siguiente tabla se relaciona el presupuesto realizado según las necesidades en el proyecto:</w:t>
      </w:r>
    </w:p>
    <w:p w14:paraId="6C867C1C" w14:textId="77777777" w:rsidR="00F90572" w:rsidRDefault="00F90572" w:rsidP="00695D81">
      <w:pPr>
        <w:pStyle w:val="NoSpacing"/>
      </w:pPr>
    </w:p>
    <w:tbl>
      <w:tblPr>
        <w:tblStyle w:val="TableGrid"/>
        <w:tblW w:w="0" w:type="auto"/>
        <w:tblInd w:w="-5" w:type="dxa"/>
        <w:tblLayout w:type="fixed"/>
        <w:tblLook w:val="04A0" w:firstRow="1" w:lastRow="0" w:firstColumn="1" w:lastColumn="0" w:noHBand="0" w:noVBand="1"/>
        <w:tblPrChange w:id="3757" w:author="Juanma" w:date="2017-06-07T13:58:00Z">
          <w:tblPr>
            <w:tblStyle w:val="TableGrid"/>
            <w:tblW w:w="0" w:type="auto"/>
            <w:tblLayout w:type="fixed"/>
            <w:tblLook w:val="04A0" w:firstRow="1" w:lastRow="0" w:firstColumn="1" w:lastColumn="0" w:noHBand="0" w:noVBand="1"/>
          </w:tblPr>
        </w:tblPrChange>
      </w:tblPr>
      <w:tblGrid>
        <w:gridCol w:w="2835"/>
        <w:gridCol w:w="3119"/>
        <w:gridCol w:w="2268"/>
        <w:tblGridChange w:id="3758">
          <w:tblGrid>
            <w:gridCol w:w="20"/>
            <w:gridCol w:w="5"/>
            <w:gridCol w:w="2810"/>
            <w:gridCol w:w="20"/>
            <w:gridCol w:w="3099"/>
            <w:gridCol w:w="20"/>
            <w:gridCol w:w="2248"/>
            <w:gridCol w:w="20"/>
          </w:tblGrid>
        </w:tblGridChange>
      </w:tblGrid>
      <w:tr w:rsidR="003E34CA" w:rsidRPr="00803ABD" w14:paraId="57C71E09" w14:textId="77777777" w:rsidTr="00CF0DFA">
        <w:trPr>
          <w:trPrChange w:id="3759" w:author="Juanma" w:date="2017-06-07T13:58:00Z">
            <w:trPr>
              <w:gridBefore w:val="2"/>
            </w:trPr>
          </w:trPrChange>
        </w:trPr>
        <w:tc>
          <w:tcPr>
            <w:tcW w:w="2835" w:type="dxa"/>
            <w:vAlign w:val="center"/>
            <w:tcPrChange w:id="3760" w:author="Juanma" w:date="2017-06-07T13:58:00Z">
              <w:tcPr>
                <w:tcW w:w="2830" w:type="dxa"/>
                <w:gridSpan w:val="2"/>
                <w:vAlign w:val="center"/>
              </w:tcPr>
            </w:tcPrChange>
          </w:tcPr>
          <w:p w14:paraId="29151A5E" w14:textId="1F611B3F" w:rsidR="003E34CA" w:rsidRPr="00314900" w:rsidRDefault="003E34CA" w:rsidP="00803ABD">
            <w:pPr>
              <w:pStyle w:val="NoSpacing"/>
              <w:jc w:val="center"/>
              <w:rPr>
                <w:b/>
                <w:sz w:val="20"/>
                <w:szCs w:val="20"/>
              </w:rPr>
            </w:pPr>
            <w:r w:rsidRPr="00314900">
              <w:rPr>
                <w:b/>
                <w:sz w:val="20"/>
                <w:szCs w:val="20"/>
              </w:rPr>
              <w:t>Actividad</w:t>
            </w:r>
          </w:p>
        </w:tc>
        <w:tc>
          <w:tcPr>
            <w:tcW w:w="3119" w:type="dxa"/>
            <w:vAlign w:val="center"/>
            <w:tcPrChange w:id="3761" w:author="Juanma" w:date="2017-06-07T13:58:00Z">
              <w:tcPr>
                <w:tcW w:w="3119" w:type="dxa"/>
                <w:gridSpan w:val="2"/>
                <w:vAlign w:val="center"/>
              </w:tcPr>
            </w:tcPrChange>
          </w:tcPr>
          <w:p w14:paraId="29A148F7" w14:textId="6B5F0EEF" w:rsidR="003E34CA" w:rsidRPr="00314900" w:rsidRDefault="003E34CA" w:rsidP="00803ABD">
            <w:pPr>
              <w:pStyle w:val="NoSpacing"/>
              <w:jc w:val="center"/>
              <w:rPr>
                <w:b/>
                <w:sz w:val="20"/>
                <w:szCs w:val="20"/>
              </w:rPr>
            </w:pPr>
            <w:r w:rsidRPr="00314900">
              <w:rPr>
                <w:b/>
                <w:sz w:val="20"/>
                <w:szCs w:val="20"/>
              </w:rPr>
              <w:t>Tipo de recurso</w:t>
            </w:r>
          </w:p>
        </w:tc>
        <w:tc>
          <w:tcPr>
            <w:tcW w:w="2268" w:type="dxa"/>
            <w:vAlign w:val="center"/>
            <w:tcPrChange w:id="3762" w:author="Juanma" w:date="2017-06-07T13:58:00Z">
              <w:tcPr>
                <w:tcW w:w="2268" w:type="dxa"/>
                <w:gridSpan w:val="2"/>
                <w:vAlign w:val="center"/>
              </w:tcPr>
            </w:tcPrChange>
          </w:tcPr>
          <w:p w14:paraId="2B78E3C7" w14:textId="38CCD8DE" w:rsidR="003E34CA" w:rsidRPr="00314900" w:rsidRDefault="003E34CA" w:rsidP="00803ABD">
            <w:pPr>
              <w:pStyle w:val="NoSpacing"/>
              <w:jc w:val="center"/>
              <w:rPr>
                <w:b/>
                <w:sz w:val="20"/>
                <w:szCs w:val="20"/>
              </w:rPr>
            </w:pPr>
            <w:r w:rsidRPr="00314900">
              <w:rPr>
                <w:b/>
                <w:sz w:val="20"/>
                <w:szCs w:val="20"/>
              </w:rPr>
              <w:t>Costo</w:t>
            </w:r>
          </w:p>
        </w:tc>
      </w:tr>
      <w:tr w:rsidR="001C2558" w:rsidRPr="00803ABD" w14:paraId="4B91765D" w14:textId="77777777" w:rsidTr="00CF0DFA">
        <w:trPr>
          <w:trPrChange w:id="3763" w:author="Juanma" w:date="2017-06-07T13:58:00Z">
            <w:trPr>
              <w:gridBefore w:val="2"/>
            </w:trPr>
          </w:trPrChange>
        </w:trPr>
        <w:tc>
          <w:tcPr>
            <w:tcW w:w="2835" w:type="dxa"/>
            <w:vMerge w:val="restart"/>
            <w:vAlign w:val="center"/>
            <w:tcPrChange w:id="3764" w:author="Juanma" w:date="2017-06-07T13:58:00Z">
              <w:tcPr>
                <w:tcW w:w="2830" w:type="dxa"/>
                <w:gridSpan w:val="2"/>
                <w:vMerge w:val="restart"/>
                <w:vAlign w:val="center"/>
              </w:tcPr>
            </w:tcPrChange>
          </w:tcPr>
          <w:p w14:paraId="0CD829D2" w14:textId="37C92A20" w:rsidR="001C2558" w:rsidRPr="00803ABD" w:rsidRDefault="001C2558" w:rsidP="00803ABD">
            <w:pPr>
              <w:pStyle w:val="NoSpacing"/>
              <w:jc w:val="left"/>
              <w:rPr>
                <w:sz w:val="20"/>
                <w:szCs w:val="20"/>
              </w:rPr>
            </w:pPr>
            <w:r w:rsidRPr="00803ABD">
              <w:rPr>
                <w:sz w:val="20"/>
                <w:szCs w:val="20"/>
              </w:rPr>
              <w:t>Desarrollo de software orientado a la web un sistema estadístico y espacial para la región.</w:t>
            </w:r>
          </w:p>
        </w:tc>
        <w:tc>
          <w:tcPr>
            <w:tcW w:w="3119" w:type="dxa"/>
            <w:vAlign w:val="center"/>
            <w:tcPrChange w:id="3765" w:author="Juanma" w:date="2017-06-07T13:58:00Z">
              <w:tcPr>
                <w:tcW w:w="3119" w:type="dxa"/>
                <w:gridSpan w:val="2"/>
                <w:vAlign w:val="center"/>
              </w:tcPr>
            </w:tcPrChange>
          </w:tcPr>
          <w:p w14:paraId="5BC91C01" w14:textId="7AB27D48" w:rsidR="001C2558" w:rsidRPr="00F7273E" w:rsidRDefault="001C2558" w:rsidP="00803ABD">
            <w:pPr>
              <w:pStyle w:val="NoSpacing"/>
              <w:jc w:val="left"/>
              <w:rPr>
                <w:sz w:val="20"/>
                <w:szCs w:val="20"/>
              </w:rPr>
            </w:pPr>
            <w:r w:rsidRPr="00F7273E">
              <w:rPr>
                <w:sz w:val="20"/>
                <w:szCs w:val="20"/>
              </w:rPr>
              <w:t>Analista de datos</w:t>
            </w:r>
          </w:p>
        </w:tc>
        <w:tc>
          <w:tcPr>
            <w:tcW w:w="2268" w:type="dxa"/>
            <w:vAlign w:val="center"/>
            <w:tcPrChange w:id="3766" w:author="Juanma" w:date="2017-06-07T13:58:00Z">
              <w:tcPr>
                <w:tcW w:w="2268" w:type="dxa"/>
                <w:gridSpan w:val="2"/>
                <w:vAlign w:val="center"/>
              </w:tcPr>
            </w:tcPrChange>
          </w:tcPr>
          <w:p w14:paraId="4D442D7A" w14:textId="67637022" w:rsidR="001C2558" w:rsidRPr="00F14DDF" w:rsidRDefault="001C2558">
            <w:pPr>
              <w:pStyle w:val="NoSpacing"/>
              <w:jc w:val="right"/>
              <w:rPr>
                <w:sz w:val="20"/>
                <w:szCs w:val="20"/>
                <w:rPrChange w:id="3767" w:author="Juanma" w:date="2017-06-07T12:55:00Z">
                  <w:rPr>
                    <w:rFonts w:ascii="Calibri" w:hAnsi="Calibri"/>
                    <w:sz w:val="20"/>
                    <w:szCs w:val="20"/>
                  </w:rPr>
                </w:rPrChange>
              </w:rPr>
            </w:pPr>
            <w:r w:rsidRPr="00803ABD">
              <w:rPr>
                <w:sz w:val="20"/>
                <w:szCs w:val="20"/>
              </w:rPr>
              <w:t xml:space="preserve">$ </w:t>
            </w:r>
            <w:ins w:id="3768" w:author="Juanma" w:date="2017-06-07T12:55:00Z">
              <w:r w:rsidR="00F14DDF">
                <w:rPr>
                  <w:sz w:val="20"/>
                  <w:szCs w:val="20"/>
                </w:rPr>
                <w:t>7</w:t>
              </w:r>
            </w:ins>
            <w:del w:id="3769" w:author="Juanma" w:date="2017-06-07T12:55:00Z">
              <w:r w:rsidR="0055585A" w:rsidDel="00F14DDF">
                <w:rPr>
                  <w:sz w:val="20"/>
                  <w:szCs w:val="20"/>
                </w:rPr>
                <w:delText>6</w:delText>
              </w:r>
            </w:del>
            <w:ins w:id="3770" w:author="Juanma" w:date="2017-06-07T12:55:00Z">
              <w:r w:rsidR="00F14DDF">
                <w:rPr>
                  <w:sz w:val="20"/>
                  <w:szCs w:val="20"/>
                </w:rPr>
                <w:t>1</w:t>
              </w:r>
            </w:ins>
            <w:del w:id="3771" w:author="Juanma" w:date="2017-06-07T12:55:00Z">
              <w:r w:rsidR="0055585A" w:rsidDel="00F14DDF">
                <w:rPr>
                  <w:sz w:val="20"/>
                  <w:szCs w:val="20"/>
                </w:rPr>
                <w:delText>0</w:delText>
              </w:r>
            </w:del>
            <w:r w:rsidRPr="00803ABD">
              <w:rPr>
                <w:sz w:val="20"/>
                <w:szCs w:val="20"/>
              </w:rPr>
              <w:t>.</w:t>
            </w:r>
            <w:del w:id="3772" w:author="Juanma" w:date="2017-06-07T12:55:00Z">
              <w:r w:rsidRPr="00803ABD" w:rsidDel="00F14DDF">
                <w:rPr>
                  <w:sz w:val="20"/>
                  <w:szCs w:val="20"/>
                </w:rPr>
                <w:delText>0</w:delText>
              </w:r>
            </w:del>
            <w:ins w:id="3773" w:author="Juanma" w:date="2017-06-07T12:55:00Z">
              <w:r w:rsidR="00F14DDF">
                <w:rPr>
                  <w:sz w:val="20"/>
                  <w:szCs w:val="20"/>
                </w:rPr>
                <w:t>4</w:t>
              </w:r>
            </w:ins>
            <w:r w:rsidRPr="00803ABD">
              <w:rPr>
                <w:sz w:val="20"/>
                <w:szCs w:val="20"/>
              </w:rPr>
              <w:t>00.000,00</w:t>
            </w:r>
            <w:r w:rsidRPr="00803ABD">
              <w:rPr>
                <w:rFonts w:ascii="Calibri" w:hAnsi="Calibri"/>
                <w:sz w:val="20"/>
                <w:szCs w:val="20"/>
              </w:rPr>
              <w:t xml:space="preserve"> </w:t>
            </w:r>
          </w:p>
        </w:tc>
      </w:tr>
      <w:tr w:rsidR="001C2558" w:rsidRPr="00803ABD" w14:paraId="166C4805" w14:textId="77777777" w:rsidTr="00CF0DFA">
        <w:trPr>
          <w:trPrChange w:id="3774" w:author="Juanma" w:date="2017-06-07T13:58:00Z">
            <w:trPr>
              <w:gridBefore w:val="2"/>
            </w:trPr>
          </w:trPrChange>
        </w:trPr>
        <w:tc>
          <w:tcPr>
            <w:tcW w:w="2835" w:type="dxa"/>
            <w:vMerge/>
            <w:vAlign w:val="center"/>
            <w:tcPrChange w:id="3775" w:author="Juanma" w:date="2017-06-07T13:58:00Z">
              <w:tcPr>
                <w:tcW w:w="2830" w:type="dxa"/>
                <w:gridSpan w:val="2"/>
                <w:vMerge/>
                <w:vAlign w:val="center"/>
              </w:tcPr>
            </w:tcPrChange>
          </w:tcPr>
          <w:p w14:paraId="2436E45D" w14:textId="7F3DEEC2" w:rsidR="001C2558" w:rsidRPr="00803ABD" w:rsidRDefault="001C2558" w:rsidP="00803ABD">
            <w:pPr>
              <w:pStyle w:val="NoSpacing"/>
              <w:jc w:val="left"/>
              <w:rPr>
                <w:sz w:val="20"/>
                <w:szCs w:val="20"/>
              </w:rPr>
            </w:pPr>
          </w:p>
        </w:tc>
        <w:tc>
          <w:tcPr>
            <w:tcW w:w="3119" w:type="dxa"/>
            <w:vAlign w:val="center"/>
            <w:tcPrChange w:id="3776" w:author="Juanma" w:date="2017-06-07T13:58:00Z">
              <w:tcPr>
                <w:tcW w:w="3119" w:type="dxa"/>
                <w:gridSpan w:val="2"/>
                <w:vAlign w:val="center"/>
              </w:tcPr>
            </w:tcPrChange>
          </w:tcPr>
          <w:p w14:paraId="68E38499" w14:textId="2198ED2A" w:rsidR="001C2558" w:rsidRPr="00F7273E" w:rsidRDefault="001C2558" w:rsidP="00803ABD">
            <w:pPr>
              <w:pStyle w:val="NoSpacing"/>
              <w:jc w:val="left"/>
              <w:rPr>
                <w:sz w:val="20"/>
                <w:szCs w:val="20"/>
              </w:rPr>
            </w:pPr>
            <w:r w:rsidRPr="00F7273E">
              <w:rPr>
                <w:sz w:val="20"/>
                <w:szCs w:val="20"/>
              </w:rPr>
              <w:t>Administrador de base de datos</w:t>
            </w:r>
          </w:p>
        </w:tc>
        <w:tc>
          <w:tcPr>
            <w:tcW w:w="2268" w:type="dxa"/>
            <w:vAlign w:val="center"/>
            <w:tcPrChange w:id="3777" w:author="Juanma" w:date="2017-06-07T13:58:00Z">
              <w:tcPr>
                <w:tcW w:w="2268" w:type="dxa"/>
                <w:gridSpan w:val="2"/>
                <w:vAlign w:val="center"/>
              </w:tcPr>
            </w:tcPrChange>
          </w:tcPr>
          <w:p w14:paraId="7B62BFFD" w14:textId="72ED29E8" w:rsidR="001C2558" w:rsidRPr="00803ABD" w:rsidRDefault="001C2558">
            <w:pPr>
              <w:pStyle w:val="NoSpacing"/>
              <w:jc w:val="right"/>
              <w:rPr>
                <w:sz w:val="20"/>
                <w:szCs w:val="20"/>
              </w:rPr>
            </w:pPr>
            <w:r w:rsidRPr="00803ABD">
              <w:rPr>
                <w:sz w:val="20"/>
                <w:szCs w:val="20"/>
              </w:rPr>
              <w:t xml:space="preserve">$ </w:t>
            </w:r>
            <w:del w:id="3778" w:author="Juanma" w:date="2017-06-07T12:57:00Z">
              <w:r w:rsidR="0039174D" w:rsidRPr="00803ABD" w:rsidDel="002A3FB6">
                <w:rPr>
                  <w:sz w:val="20"/>
                  <w:szCs w:val="20"/>
                </w:rPr>
                <w:delText>48</w:delText>
              </w:r>
            </w:del>
            <w:ins w:id="3779" w:author="Juanma" w:date="2017-06-07T12:57:00Z">
              <w:r w:rsidR="002A3FB6">
                <w:rPr>
                  <w:sz w:val="20"/>
                  <w:szCs w:val="20"/>
                </w:rPr>
                <w:t>57.120</w:t>
              </w:r>
            </w:ins>
            <w:del w:id="3780" w:author="Juanma" w:date="2017-06-07T12:58:00Z">
              <w:r w:rsidRPr="00803ABD" w:rsidDel="002A3FB6">
                <w:rPr>
                  <w:sz w:val="20"/>
                  <w:szCs w:val="20"/>
                </w:rPr>
                <w:delText>.000</w:delText>
              </w:r>
            </w:del>
            <w:r w:rsidRPr="00803ABD">
              <w:rPr>
                <w:sz w:val="20"/>
                <w:szCs w:val="20"/>
              </w:rPr>
              <w:t>.000,00</w:t>
            </w:r>
            <w:r w:rsidRPr="00803ABD">
              <w:rPr>
                <w:rFonts w:ascii="Calibri" w:hAnsi="Calibri"/>
                <w:sz w:val="20"/>
                <w:szCs w:val="20"/>
              </w:rPr>
              <w:t xml:space="preserve"> </w:t>
            </w:r>
          </w:p>
        </w:tc>
      </w:tr>
      <w:tr w:rsidR="001C2558" w:rsidRPr="00803ABD" w14:paraId="5B09452B" w14:textId="77777777" w:rsidTr="00CF0DFA">
        <w:trPr>
          <w:trPrChange w:id="3781" w:author="Juanma" w:date="2017-06-07T13:58:00Z">
            <w:trPr>
              <w:gridBefore w:val="2"/>
            </w:trPr>
          </w:trPrChange>
        </w:trPr>
        <w:tc>
          <w:tcPr>
            <w:tcW w:w="2835" w:type="dxa"/>
            <w:vMerge/>
            <w:vAlign w:val="center"/>
            <w:tcPrChange w:id="3782" w:author="Juanma" w:date="2017-06-07T13:58:00Z">
              <w:tcPr>
                <w:tcW w:w="2830" w:type="dxa"/>
                <w:gridSpan w:val="2"/>
                <w:vMerge/>
                <w:vAlign w:val="center"/>
              </w:tcPr>
            </w:tcPrChange>
          </w:tcPr>
          <w:p w14:paraId="2C79097C" w14:textId="5936AD08" w:rsidR="001C2558" w:rsidRPr="00803ABD" w:rsidRDefault="001C2558" w:rsidP="00803ABD">
            <w:pPr>
              <w:pStyle w:val="NoSpacing"/>
              <w:jc w:val="left"/>
              <w:rPr>
                <w:sz w:val="20"/>
                <w:szCs w:val="20"/>
              </w:rPr>
            </w:pPr>
          </w:p>
        </w:tc>
        <w:tc>
          <w:tcPr>
            <w:tcW w:w="3119" w:type="dxa"/>
            <w:vAlign w:val="center"/>
            <w:tcPrChange w:id="3783" w:author="Juanma" w:date="2017-06-07T13:58:00Z">
              <w:tcPr>
                <w:tcW w:w="3119" w:type="dxa"/>
                <w:gridSpan w:val="2"/>
                <w:vAlign w:val="center"/>
              </w:tcPr>
            </w:tcPrChange>
          </w:tcPr>
          <w:p w14:paraId="3A6DB695" w14:textId="7B65CCDE" w:rsidR="001C2558" w:rsidRPr="00F7273E" w:rsidRDefault="001C2558" w:rsidP="00803ABD">
            <w:pPr>
              <w:pStyle w:val="NoSpacing"/>
              <w:jc w:val="left"/>
              <w:rPr>
                <w:sz w:val="20"/>
                <w:szCs w:val="20"/>
              </w:rPr>
            </w:pPr>
            <w:r w:rsidRPr="00F7273E">
              <w:rPr>
                <w:sz w:val="20"/>
                <w:szCs w:val="20"/>
              </w:rPr>
              <w:t xml:space="preserve">2 </w:t>
            </w:r>
            <w:r w:rsidR="00DC0AA6" w:rsidRPr="00F7273E">
              <w:rPr>
                <w:sz w:val="20"/>
                <w:szCs w:val="20"/>
              </w:rPr>
              <w:t>desarrolladores</w:t>
            </w:r>
          </w:p>
        </w:tc>
        <w:tc>
          <w:tcPr>
            <w:tcW w:w="2268" w:type="dxa"/>
            <w:vAlign w:val="center"/>
            <w:tcPrChange w:id="3784" w:author="Juanma" w:date="2017-06-07T13:58:00Z">
              <w:tcPr>
                <w:tcW w:w="2268" w:type="dxa"/>
                <w:gridSpan w:val="2"/>
                <w:vAlign w:val="center"/>
              </w:tcPr>
            </w:tcPrChange>
          </w:tcPr>
          <w:p w14:paraId="1E02587C" w14:textId="437613EE" w:rsidR="001C2558" w:rsidRPr="00803ABD" w:rsidRDefault="001C2558">
            <w:pPr>
              <w:pStyle w:val="NoSpacing"/>
              <w:jc w:val="right"/>
              <w:rPr>
                <w:sz w:val="20"/>
                <w:szCs w:val="20"/>
              </w:rPr>
            </w:pPr>
            <w:r w:rsidRPr="00803ABD">
              <w:rPr>
                <w:sz w:val="20"/>
                <w:szCs w:val="20"/>
              </w:rPr>
              <w:t>$ 1</w:t>
            </w:r>
            <w:del w:id="3785" w:author="Juanma" w:date="2017-06-07T13:05:00Z">
              <w:r w:rsidRPr="00803ABD" w:rsidDel="002A3FB6">
                <w:rPr>
                  <w:sz w:val="20"/>
                  <w:szCs w:val="20"/>
                </w:rPr>
                <w:delText>44</w:delText>
              </w:r>
            </w:del>
            <w:ins w:id="3786" w:author="Juanma" w:date="2017-06-07T13:05:00Z">
              <w:r w:rsidR="002A3FB6">
                <w:rPr>
                  <w:sz w:val="20"/>
                  <w:szCs w:val="20"/>
                </w:rPr>
                <w:t>71</w:t>
              </w:r>
            </w:ins>
            <w:r w:rsidRPr="00803ABD">
              <w:rPr>
                <w:sz w:val="20"/>
                <w:szCs w:val="20"/>
              </w:rPr>
              <w:t>.</w:t>
            </w:r>
            <w:ins w:id="3787" w:author="Juanma" w:date="2017-06-07T13:05:00Z">
              <w:r w:rsidR="002A3FB6">
                <w:rPr>
                  <w:sz w:val="20"/>
                  <w:szCs w:val="20"/>
                </w:rPr>
                <w:t>36</w:t>
              </w:r>
            </w:ins>
            <w:del w:id="3788" w:author="Juanma" w:date="2017-06-07T13:05:00Z">
              <w:r w:rsidRPr="00803ABD" w:rsidDel="002A3FB6">
                <w:rPr>
                  <w:sz w:val="20"/>
                  <w:szCs w:val="20"/>
                </w:rPr>
                <w:delText>00</w:delText>
              </w:r>
            </w:del>
            <w:r w:rsidRPr="00803ABD">
              <w:rPr>
                <w:sz w:val="20"/>
                <w:szCs w:val="20"/>
              </w:rPr>
              <w:t>0.000,00</w:t>
            </w:r>
          </w:p>
        </w:tc>
      </w:tr>
      <w:tr w:rsidR="001C2558" w:rsidRPr="00803ABD" w14:paraId="3501AA2F" w14:textId="77777777" w:rsidTr="00CF0DFA">
        <w:trPr>
          <w:trPrChange w:id="3789" w:author="Juanma" w:date="2017-06-07T13:58:00Z">
            <w:trPr>
              <w:gridBefore w:val="2"/>
            </w:trPr>
          </w:trPrChange>
        </w:trPr>
        <w:tc>
          <w:tcPr>
            <w:tcW w:w="2835" w:type="dxa"/>
            <w:vMerge/>
            <w:vAlign w:val="center"/>
            <w:tcPrChange w:id="3790" w:author="Juanma" w:date="2017-06-07T13:58:00Z">
              <w:tcPr>
                <w:tcW w:w="2830" w:type="dxa"/>
                <w:gridSpan w:val="2"/>
                <w:vMerge/>
                <w:vAlign w:val="center"/>
              </w:tcPr>
            </w:tcPrChange>
          </w:tcPr>
          <w:p w14:paraId="43DA7591" w14:textId="77777777" w:rsidR="001C2558" w:rsidRPr="00803ABD" w:rsidRDefault="001C2558" w:rsidP="00803ABD">
            <w:pPr>
              <w:pStyle w:val="NoSpacing"/>
              <w:jc w:val="left"/>
              <w:rPr>
                <w:sz w:val="20"/>
                <w:szCs w:val="20"/>
              </w:rPr>
            </w:pPr>
          </w:p>
        </w:tc>
        <w:tc>
          <w:tcPr>
            <w:tcW w:w="3119" w:type="dxa"/>
            <w:vAlign w:val="center"/>
            <w:tcPrChange w:id="3791" w:author="Juanma" w:date="2017-06-07T13:58:00Z">
              <w:tcPr>
                <w:tcW w:w="3119" w:type="dxa"/>
                <w:gridSpan w:val="2"/>
                <w:vAlign w:val="center"/>
              </w:tcPr>
            </w:tcPrChange>
          </w:tcPr>
          <w:p w14:paraId="2EDD10F2" w14:textId="17704823" w:rsidR="001C2558" w:rsidRPr="00F7273E" w:rsidRDefault="005C4398">
            <w:pPr>
              <w:pStyle w:val="NoSpacing"/>
              <w:jc w:val="left"/>
              <w:rPr>
                <w:sz w:val="20"/>
                <w:szCs w:val="20"/>
              </w:rPr>
            </w:pPr>
            <w:del w:id="3792" w:author="Juanma" w:date="2017-06-07T13:43:00Z">
              <w:r w:rsidRPr="00F7273E" w:rsidDel="00387525">
                <w:rPr>
                  <w:sz w:val="20"/>
                  <w:szCs w:val="20"/>
                </w:rPr>
                <w:delText xml:space="preserve">2 </w:delText>
              </w:r>
              <w:r w:rsidR="00DC0AA6" w:rsidRPr="00F7273E" w:rsidDel="00387525">
                <w:rPr>
                  <w:sz w:val="20"/>
                  <w:szCs w:val="20"/>
                </w:rPr>
                <w:delText>p</w:delText>
              </w:r>
            </w:del>
            <w:ins w:id="3793" w:author="Juanma" w:date="2017-06-07T13:43:00Z">
              <w:r w:rsidR="00387525" w:rsidRPr="00F7273E">
                <w:rPr>
                  <w:sz w:val="20"/>
                  <w:szCs w:val="20"/>
                </w:rPr>
                <w:t>P</w:t>
              </w:r>
            </w:ins>
            <w:r w:rsidR="00DC0AA6" w:rsidRPr="00F7273E">
              <w:rPr>
                <w:sz w:val="20"/>
                <w:szCs w:val="20"/>
              </w:rPr>
              <w:t>rofesional</w:t>
            </w:r>
            <w:del w:id="3794" w:author="Juanma" w:date="2017-06-07T13:43:00Z">
              <w:r w:rsidR="00DC0AA6" w:rsidRPr="00F7273E" w:rsidDel="00387525">
                <w:rPr>
                  <w:sz w:val="20"/>
                  <w:szCs w:val="20"/>
                </w:rPr>
                <w:delText>es</w:delText>
              </w:r>
            </w:del>
            <w:r w:rsidR="001C2558" w:rsidRPr="00F7273E">
              <w:rPr>
                <w:sz w:val="20"/>
                <w:szCs w:val="20"/>
              </w:rPr>
              <w:t xml:space="preserve"> de apoyo</w:t>
            </w:r>
          </w:p>
        </w:tc>
        <w:tc>
          <w:tcPr>
            <w:tcW w:w="2268" w:type="dxa"/>
            <w:vAlign w:val="center"/>
            <w:tcPrChange w:id="3795" w:author="Juanma" w:date="2017-06-07T13:58:00Z">
              <w:tcPr>
                <w:tcW w:w="2268" w:type="dxa"/>
                <w:gridSpan w:val="2"/>
                <w:vAlign w:val="center"/>
              </w:tcPr>
            </w:tcPrChange>
          </w:tcPr>
          <w:p w14:paraId="71DFE283" w14:textId="61D83E24" w:rsidR="001C2558" w:rsidRPr="00803ABD" w:rsidRDefault="001C2558">
            <w:pPr>
              <w:pStyle w:val="NoSpacing"/>
              <w:jc w:val="right"/>
              <w:rPr>
                <w:sz w:val="20"/>
                <w:szCs w:val="20"/>
              </w:rPr>
            </w:pPr>
            <w:r w:rsidRPr="00803ABD">
              <w:rPr>
                <w:sz w:val="20"/>
                <w:szCs w:val="20"/>
              </w:rPr>
              <w:t xml:space="preserve">$ </w:t>
            </w:r>
            <w:del w:id="3796" w:author="Juanma" w:date="2017-06-07T13:43:00Z">
              <w:r w:rsidR="005C4398" w:rsidRPr="00803ABD" w:rsidDel="00387525">
                <w:rPr>
                  <w:sz w:val="20"/>
                  <w:szCs w:val="20"/>
                </w:rPr>
                <w:delText>66</w:delText>
              </w:r>
            </w:del>
            <w:ins w:id="3797" w:author="Juanma" w:date="2017-06-07T13:44:00Z">
              <w:r w:rsidR="00387525">
                <w:rPr>
                  <w:sz w:val="20"/>
                  <w:szCs w:val="20"/>
                </w:rPr>
                <w:t>57</w:t>
              </w:r>
            </w:ins>
            <w:r w:rsidRPr="00803ABD">
              <w:rPr>
                <w:sz w:val="20"/>
                <w:szCs w:val="20"/>
              </w:rPr>
              <w:t>.</w:t>
            </w:r>
            <w:del w:id="3798" w:author="Juanma" w:date="2017-06-07T13:44:00Z">
              <w:r w:rsidRPr="00803ABD" w:rsidDel="00387525">
                <w:rPr>
                  <w:sz w:val="20"/>
                  <w:szCs w:val="20"/>
                </w:rPr>
                <w:delText>00</w:delText>
              </w:r>
            </w:del>
            <w:ins w:id="3799" w:author="Juanma" w:date="2017-06-07T13:44:00Z">
              <w:r w:rsidR="00387525">
                <w:rPr>
                  <w:sz w:val="20"/>
                  <w:szCs w:val="20"/>
                </w:rPr>
                <w:t>12</w:t>
              </w:r>
            </w:ins>
            <w:r w:rsidRPr="00803ABD">
              <w:rPr>
                <w:sz w:val="20"/>
                <w:szCs w:val="20"/>
              </w:rPr>
              <w:t>0.000,00</w:t>
            </w:r>
          </w:p>
        </w:tc>
      </w:tr>
      <w:tr w:rsidR="001C2558" w:rsidRPr="00803ABD" w14:paraId="2BE6A1DE" w14:textId="77777777" w:rsidTr="00CF0DFA">
        <w:trPr>
          <w:trPrChange w:id="3800" w:author="Juanma" w:date="2017-06-07T13:58:00Z">
            <w:trPr>
              <w:gridBefore w:val="2"/>
            </w:trPr>
          </w:trPrChange>
        </w:trPr>
        <w:tc>
          <w:tcPr>
            <w:tcW w:w="2835" w:type="dxa"/>
            <w:vMerge/>
            <w:vAlign w:val="center"/>
            <w:tcPrChange w:id="3801" w:author="Juanma" w:date="2017-06-07T13:58:00Z">
              <w:tcPr>
                <w:tcW w:w="2830" w:type="dxa"/>
                <w:gridSpan w:val="2"/>
                <w:vMerge/>
                <w:vAlign w:val="center"/>
              </w:tcPr>
            </w:tcPrChange>
          </w:tcPr>
          <w:p w14:paraId="08B44503" w14:textId="77777777" w:rsidR="001C2558" w:rsidRPr="00803ABD" w:rsidRDefault="001C2558" w:rsidP="00803ABD">
            <w:pPr>
              <w:pStyle w:val="NoSpacing"/>
              <w:jc w:val="left"/>
              <w:rPr>
                <w:sz w:val="20"/>
                <w:szCs w:val="20"/>
              </w:rPr>
            </w:pPr>
          </w:p>
        </w:tc>
        <w:tc>
          <w:tcPr>
            <w:tcW w:w="3119" w:type="dxa"/>
            <w:vAlign w:val="center"/>
            <w:tcPrChange w:id="3802" w:author="Juanma" w:date="2017-06-07T13:58:00Z">
              <w:tcPr>
                <w:tcW w:w="3119" w:type="dxa"/>
                <w:gridSpan w:val="2"/>
                <w:vAlign w:val="center"/>
              </w:tcPr>
            </w:tcPrChange>
          </w:tcPr>
          <w:p w14:paraId="06C84A14" w14:textId="49DC79B2" w:rsidR="001C2558" w:rsidRPr="00F7273E" w:rsidRDefault="001C2558" w:rsidP="00803ABD">
            <w:pPr>
              <w:pStyle w:val="NoSpacing"/>
              <w:jc w:val="left"/>
              <w:rPr>
                <w:sz w:val="20"/>
                <w:szCs w:val="20"/>
              </w:rPr>
            </w:pPr>
            <w:r w:rsidRPr="00F7273E">
              <w:rPr>
                <w:sz w:val="20"/>
                <w:szCs w:val="20"/>
              </w:rPr>
              <w:t>Experto en SIG</w:t>
            </w:r>
          </w:p>
        </w:tc>
        <w:tc>
          <w:tcPr>
            <w:tcW w:w="2268" w:type="dxa"/>
            <w:vAlign w:val="center"/>
            <w:tcPrChange w:id="3803" w:author="Juanma" w:date="2017-06-07T13:58:00Z">
              <w:tcPr>
                <w:tcW w:w="2268" w:type="dxa"/>
                <w:gridSpan w:val="2"/>
                <w:vAlign w:val="center"/>
              </w:tcPr>
            </w:tcPrChange>
          </w:tcPr>
          <w:p w14:paraId="4CCE92E8" w14:textId="37CB953E" w:rsidR="001C2558" w:rsidRPr="00803ABD" w:rsidRDefault="001C2558">
            <w:pPr>
              <w:pStyle w:val="NoSpacing"/>
              <w:jc w:val="right"/>
              <w:rPr>
                <w:sz w:val="20"/>
                <w:szCs w:val="20"/>
              </w:rPr>
            </w:pPr>
            <w:r w:rsidRPr="00803ABD">
              <w:rPr>
                <w:sz w:val="20"/>
                <w:szCs w:val="20"/>
              </w:rPr>
              <w:t xml:space="preserve">$ </w:t>
            </w:r>
            <w:del w:id="3804" w:author="Juanma" w:date="2017-06-07T13:52:00Z">
              <w:r w:rsidR="0039174D" w:rsidRPr="00803ABD" w:rsidDel="00CF0DFA">
                <w:rPr>
                  <w:sz w:val="20"/>
                  <w:szCs w:val="20"/>
                </w:rPr>
                <w:delText>24</w:delText>
              </w:r>
            </w:del>
            <w:ins w:id="3805" w:author="Juanma" w:date="2017-06-07T13:52:00Z">
              <w:r w:rsidR="00CF0DFA">
                <w:rPr>
                  <w:sz w:val="20"/>
                  <w:szCs w:val="20"/>
                </w:rPr>
                <w:t>38</w:t>
              </w:r>
            </w:ins>
            <w:r w:rsidRPr="00803ABD">
              <w:rPr>
                <w:sz w:val="20"/>
                <w:szCs w:val="20"/>
              </w:rPr>
              <w:t>.0</w:t>
            </w:r>
            <w:del w:id="3806" w:author="Juanma" w:date="2017-06-07T13:52:00Z">
              <w:r w:rsidRPr="00803ABD" w:rsidDel="00CF0DFA">
                <w:rPr>
                  <w:sz w:val="20"/>
                  <w:szCs w:val="20"/>
                </w:rPr>
                <w:delText>0</w:delText>
              </w:r>
            </w:del>
            <w:ins w:id="3807" w:author="Juanma" w:date="2017-06-07T13:52:00Z">
              <w:r w:rsidR="00CF0DFA">
                <w:rPr>
                  <w:sz w:val="20"/>
                  <w:szCs w:val="20"/>
                </w:rPr>
                <w:t>8</w:t>
              </w:r>
            </w:ins>
            <w:r w:rsidRPr="00803ABD">
              <w:rPr>
                <w:sz w:val="20"/>
                <w:szCs w:val="20"/>
              </w:rPr>
              <w:t>0.000,00</w:t>
            </w:r>
          </w:p>
        </w:tc>
      </w:tr>
      <w:tr w:rsidR="00CF0DFA" w:rsidRPr="00803ABD" w14:paraId="7DE56919" w14:textId="77777777" w:rsidTr="00CF0DFA">
        <w:trPr>
          <w:ins w:id="3808" w:author="Juanma" w:date="2017-06-07T13:58:00Z"/>
        </w:trPr>
        <w:tc>
          <w:tcPr>
            <w:tcW w:w="2835" w:type="dxa"/>
            <w:vMerge/>
            <w:vAlign w:val="center"/>
          </w:tcPr>
          <w:p w14:paraId="6151FFE3" w14:textId="77777777" w:rsidR="00CF0DFA" w:rsidRPr="00803ABD" w:rsidRDefault="00CF0DFA" w:rsidP="00803ABD">
            <w:pPr>
              <w:pStyle w:val="NoSpacing"/>
              <w:jc w:val="left"/>
              <w:rPr>
                <w:ins w:id="3809" w:author="Juanma" w:date="2017-06-07T13:58:00Z"/>
                <w:sz w:val="20"/>
                <w:szCs w:val="20"/>
              </w:rPr>
            </w:pPr>
          </w:p>
        </w:tc>
        <w:tc>
          <w:tcPr>
            <w:tcW w:w="3119" w:type="dxa"/>
            <w:vAlign w:val="center"/>
          </w:tcPr>
          <w:p w14:paraId="21D2856D" w14:textId="437B99FF" w:rsidR="00CF0DFA" w:rsidRPr="00F7273E" w:rsidRDefault="00935D1B" w:rsidP="00803ABD">
            <w:pPr>
              <w:pStyle w:val="NoSpacing"/>
              <w:jc w:val="left"/>
              <w:rPr>
                <w:ins w:id="3810" w:author="Juanma" w:date="2017-06-07T13:58:00Z"/>
                <w:sz w:val="20"/>
                <w:szCs w:val="20"/>
                <w:rPrChange w:id="3811" w:author="Juanma" w:date="2017-06-07T15:17:00Z">
                  <w:rPr>
                    <w:ins w:id="3812" w:author="Juanma" w:date="2017-06-07T13:58:00Z"/>
                    <w:sz w:val="20"/>
                    <w:szCs w:val="20"/>
                    <w:highlight w:val="yellow"/>
                  </w:rPr>
                </w:rPrChange>
              </w:rPr>
            </w:pPr>
            <w:ins w:id="3813" w:author="Juanma" w:date="2017-06-07T14:05:00Z">
              <w:r w:rsidRPr="00F7273E">
                <w:rPr>
                  <w:sz w:val="20"/>
                  <w:szCs w:val="20"/>
                </w:rPr>
                <w:t>Profesional para la estructuración base</w:t>
              </w:r>
            </w:ins>
          </w:p>
        </w:tc>
        <w:tc>
          <w:tcPr>
            <w:tcW w:w="2268" w:type="dxa"/>
            <w:vAlign w:val="center"/>
          </w:tcPr>
          <w:p w14:paraId="245577E6" w14:textId="77CFB043" w:rsidR="00CF0DFA" w:rsidRPr="00803ABD" w:rsidRDefault="00935D1B" w:rsidP="00CF0DFA">
            <w:pPr>
              <w:pStyle w:val="NoSpacing"/>
              <w:jc w:val="right"/>
              <w:rPr>
                <w:ins w:id="3814" w:author="Juanma" w:date="2017-06-07T13:58:00Z"/>
                <w:sz w:val="20"/>
                <w:szCs w:val="20"/>
              </w:rPr>
            </w:pPr>
            <w:ins w:id="3815" w:author="Juanma" w:date="2017-06-07T14:05:00Z">
              <w:r>
                <w:rPr>
                  <w:sz w:val="20"/>
                  <w:szCs w:val="20"/>
                </w:rPr>
                <w:t>$ 30.400.000,00</w:t>
              </w:r>
            </w:ins>
          </w:p>
        </w:tc>
      </w:tr>
      <w:tr w:rsidR="001C2558" w:rsidRPr="00803ABD" w14:paraId="2638AEDC" w14:textId="77777777" w:rsidTr="00CF0DFA">
        <w:trPr>
          <w:trPrChange w:id="3816" w:author="Juanma" w:date="2017-06-07T13:58:00Z">
            <w:trPr>
              <w:gridBefore w:val="2"/>
            </w:trPr>
          </w:trPrChange>
        </w:trPr>
        <w:tc>
          <w:tcPr>
            <w:tcW w:w="2835" w:type="dxa"/>
            <w:vMerge/>
            <w:vAlign w:val="center"/>
            <w:tcPrChange w:id="3817" w:author="Juanma" w:date="2017-06-07T13:58:00Z">
              <w:tcPr>
                <w:tcW w:w="2830" w:type="dxa"/>
                <w:gridSpan w:val="2"/>
                <w:vMerge/>
                <w:vAlign w:val="center"/>
              </w:tcPr>
            </w:tcPrChange>
          </w:tcPr>
          <w:p w14:paraId="19FDEAC6" w14:textId="77777777" w:rsidR="001C2558" w:rsidRPr="00803ABD" w:rsidRDefault="001C2558" w:rsidP="00803ABD">
            <w:pPr>
              <w:pStyle w:val="NoSpacing"/>
              <w:jc w:val="left"/>
              <w:rPr>
                <w:sz w:val="20"/>
                <w:szCs w:val="20"/>
              </w:rPr>
            </w:pPr>
          </w:p>
        </w:tc>
        <w:tc>
          <w:tcPr>
            <w:tcW w:w="3119" w:type="dxa"/>
            <w:vAlign w:val="center"/>
            <w:tcPrChange w:id="3818" w:author="Juanma" w:date="2017-06-07T13:58:00Z">
              <w:tcPr>
                <w:tcW w:w="3119" w:type="dxa"/>
                <w:gridSpan w:val="2"/>
                <w:vAlign w:val="center"/>
              </w:tcPr>
            </w:tcPrChange>
          </w:tcPr>
          <w:p w14:paraId="3D247D47" w14:textId="5F1DEA5D" w:rsidR="001C2558" w:rsidRPr="00F7273E" w:rsidRDefault="00935D1B">
            <w:pPr>
              <w:pStyle w:val="NoSpacing"/>
              <w:jc w:val="left"/>
              <w:rPr>
                <w:sz w:val="20"/>
                <w:szCs w:val="20"/>
              </w:rPr>
            </w:pPr>
            <w:ins w:id="3819" w:author="Juanma" w:date="2017-06-07T14:00:00Z">
              <w:r w:rsidRPr="00F7273E">
                <w:rPr>
                  <w:sz w:val="20"/>
                  <w:szCs w:val="20"/>
                  <w:rPrChange w:id="3820" w:author="Juanma" w:date="2017-06-07T15:17:00Z">
                    <w:rPr>
                      <w:sz w:val="20"/>
                      <w:szCs w:val="20"/>
                      <w:highlight w:val="yellow"/>
                    </w:rPr>
                  </w:rPrChange>
                </w:rPr>
                <w:t xml:space="preserve">2 </w:t>
              </w:r>
            </w:ins>
            <w:del w:id="3821" w:author="Juanma" w:date="2017-06-07T14:00:00Z">
              <w:r w:rsidR="001C2558" w:rsidRPr="00F7273E" w:rsidDel="00935D1B">
                <w:rPr>
                  <w:sz w:val="20"/>
                  <w:szCs w:val="20"/>
                </w:rPr>
                <w:delText>P</w:delText>
              </w:r>
            </w:del>
            <w:ins w:id="3822" w:author="Juanma" w:date="2017-06-07T14:00:00Z">
              <w:r w:rsidRPr="00F7273E">
                <w:rPr>
                  <w:sz w:val="20"/>
                  <w:szCs w:val="20"/>
                  <w:rPrChange w:id="3823" w:author="Juanma" w:date="2017-06-07T15:17:00Z">
                    <w:rPr>
                      <w:sz w:val="20"/>
                      <w:szCs w:val="20"/>
                      <w:highlight w:val="yellow"/>
                    </w:rPr>
                  </w:rPrChange>
                </w:rPr>
                <w:t>p</w:t>
              </w:r>
            </w:ins>
            <w:r w:rsidR="001C2558" w:rsidRPr="00F7273E">
              <w:rPr>
                <w:sz w:val="20"/>
                <w:szCs w:val="20"/>
              </w:rPr>
              <w:t>rofesional</w:t>
            </w:r>
            <w:ins w:id="3824" w:author="Juanma" w:date="2017-06-07T14:00:00Z">
              <w:r w:rsidRPr="00F7273E">
                <w:rPr>
                  <w:sz w:val="20"/>
                  <w:szCs w:val="20"/>
                  <w:rPrChange w:id="3825" w:author="Juanma" w:date="2017-06-07T15:17:00Z">
                    <w:rPr>
                      <w:sz w:val="20"/>
                      <w:szCs w:val="20"/>
                      <w:highlight w:val="yellow"/>
                    </w:rPr>
                  </w:rPrChange>
                </w:rPr>
                <w:t>es</w:t>
              </w:r>
            </w:ins>
            <w:r w:rsidR="001C2558" w:rsidRPr="00F7273E">
              <w:rPr>
                <w:sz w:val="20"/>
                <w:szCs w:val="20"/>
              </w:rPr>
              <w:t xml:space="preserve"> para levantamiento de información</w:t>
            </w:r>
          </w:p>
        </w:tc>
        <w:tc>
          <w:tcPr>
            <w:tcW w:w="2268" w:type="dxa"/>
            <w:vAlign w:val="center"/>
            <w:tcPrChange w:id="3826" w:author="Juanma" w:date="2017-06-07T13:58:00Z">
              <w:tcPr>
                <w:tcW w:w="2268" w:type="dxa"/>
                <w:gridSpan w:val="2"/>
                <w:vAlign w:val="center"/>
              </w:tcPr>
            </w:tcPrChange>
          </w:tcPr>
          <w:p w14:paraId="3BE6F458" w14:textId="5EE90AFF" w:rsidR="001C2558" w:rsidRPr="00803ABD" w:rsidRDefault="00CF0DFA">
            <w:pPr>
              <w:pStyle w:val="NoSpacing"/>
              <w:jc w:val="right"/>
              <w:rPr>
                <w:sz w:val="20"/>
                <w:szCs w:val="20"/>
              </w:rPr>
            </w:pPr>
            <w:ins w:id="3827" w:author="Juanma" w:date="2017-06-07T13:53:00Z">
              <w:r>
                <w:rPr>
                  <w:sz w:val="20"/>
                  <w:szCs w:val="20"/>
                </w:rPr>
                <w:t xml:space="preserve">$ </w:t>
              </w:r>
            </w:ins>
            <w:ins w:id="3828" w:author="Juanma" w:date="2017-06-07T14:00:00Z">
              <w:r w:rsidR="00935D1B">
                <w:rPr>
                  <w:sz w:val="20"/>
                  <w:szCs w:val="20"/>
                </w:rPr>
                <w:t>86</w:t>
              </w:r>
            </w:ins>
            <w:del w:id="3829" w:author="Juanma" w:date="2017-06-07T13:53:00Z">
              <w:r w:rsidR="001C2558" w:rsidRPr="00803ABD" w:rsidDel="00CF0DFA">
                <w:rPr>
                  <w:sz w:val="20"/>
                  <w:szCs w:val="20"/>
                </w:rPr>
                <w:delText>21</w:delText>
              </w:r>
            </w:del>
            <w:r w:rsidR="001C2558" w:rsidRPr="00803ABD">
              <w:rPr>
                <w:sz w:val="20"/>
                <w:szCs w:val="20"/>
              </w:rPr>
              <w:t>.</w:t>
            </w:r>
            <w:del w:id="3830" w:author="Juanma" w:date="2017-06-07T13:53:00Z">
              <w:r w:rsidR="001C2558" w:rsidRPr="00803ABD" w:rsidDel="00CF0DFA">
                <w:rPr>
                  <w:sz w:val="20"/>
                  <w:szCs w:val="20"/>
                </w:rPr>
                <w:delText>00</w:delText>
              </w:r>
            </w:del>
            <w:ins w:id="3831" w:author="Juanma" w:date="2017-06-07T14:00:00Z">
              <w:r w:rsidR="00935D1B">
                <w:rPr>
                  <w:sz w:val="20"/>
                  <w:szCs w:val="20"/>
                </w:rPr>
                <w:t>412</w:t>
              </w:r>
            </w:ins>
            <w:del w:id="3832" w:author="Juanma" w:date="2017-06-07T14:00:00Z">
              <w:r w:rsidR="001C2558" w:rsidRPr="00803ABD" w:rsidDel="00935D1B">
                <w:rPr>
                  <w:sz w:val="20"/>
                  <w:szCs w:val="20"/>
                </w:rPr>
                <w:delText>0</w:delText>
              </w:r>
            </w:del>
            <w:r w:rsidR="001C2558" w:rsidRPr="00803ABD">
              <w:rPr>
                <w:sz w:val="20"/>
                <w:szCs w:val="20"/>
              </w:rPr>
              <w:t>.000,00</w:t>
            </w:r>
          </w:p>
        </w:tc>
      </w:tr>
      <w:tr w:rsidR="00803ABD" w:rsidRPr="00803ABD" w14:paraId="0411828F" w14:textId="77777777" w:rsidTr="00CF0DFA">
        <w:trPr>
          <w:trPrChange w:id="3833" w:author="Juanma" w:date="2017-06-07T13:58:00Z">
            <w:trPr>
              <w:gridBefore w:val="2"/>
            </w:trPr>
          </w:trPrChange>
        </w:trPr>
        <w:tc>
          <w:tcPr>
            <w:tcW w:w="2835" w:type="dxa"/>
            <w:vMerge w:val="restart"/>
            <w:vAlign w:val="center"/>
            <w:tcPrChange w:id="3834" w:author="Juanma" w:date="2017-06-07T13:58:00Z">
              <w:tcPr>
                <w:tcW w:w="2830" w:type="dxa"/>
                <w:gridSpan w:val="2"/>
                <w:vMerge w:val="restart"/>
                <w:vAlign w:val="center"/>
              </w:tcPr>
            </w:tcPrChange>
          </w:tcPr>
          <w:p w14:paraId="2676ADD8" w14:textId="07102606" w:rsidR="002D2A3E" w:rsidRDefault="00803ABD" w:rsidP="00803ABD">
            <w:pPr>
              <w:pStyle w:val="NoSpacing"/>
              <w:jc w:val="left"/>
              <w:rPr>
                <w:ins w:id="3835" w:author="Juanma" w:date="2017-06-07T15:24:00Z"/>
                <w:sz w:val="20"/>
                <w:szCs w:val="20"/>
              </w:rPr>
            </w:pPr>
            <w:r w:rsidRPr="00803ABD">
              <w:rPr>
                <w:sz w:val="20"/>
                <w:szCs w:val="20"/>
              </w:rPr>
              <w:t>Estandarización de la información estadística y espacial.</w:t>
            </w:r>
          </w:p>
          <w:p w14:paraId="118F5D05" w14:textId="77777777" w:rsidR="00803ABD" w:rsidRPr="002D2A3E" w:rsidRDefault="00803ABD">
            <w:pPr>
              <w:rPr>
                <w:rPrChange w:id="3836" w:author="Juanma" w:date="2017-06-07T15:24:00Z">
                  <w:rPr>
                    <w:sz w:val="20"/>
                    <w:szCs w:val="20"/>
                  </w:rPr>
                </w:rPrChange>
              </w:rPr>
              <w:pPrChange w:id="3837" w:author="Juanma" w:date="2017-06-07T15:24:00Z">
                <w:pPr>
                  <w:pStyle w:val="NoSpacing"/>
                  <w:jc w:val="left"/>
                </w:pPr>
              </w:pPrChange>
            </w:pPr>
          </w:p>
        </w:tc>
        <w:tc>
          <w:tcPr>
            <w:tcW w:w="3119" w:type="dxa"/>
            <w:vAlign w:val="center"/>
            <w:tcPrChange w:id="3838" w:author="Juanma" w:date="2017-06-07T13:58:00Z">
              <w:tcPr>
                <w:tcW w:w="3119" w:type="dxa"/>
                <w:gridSpan w:val="2"/>
                <w:vAlign w:val="center"/>
              </w:tcPr>
            </w:tcPrChange>
          </w:tcPr>
          <w:p w14:paraId="31F80C10" w14:textId="3E6D8935" w:rsidR="00803ABD" w:rsidRPr="00F7273E" w:rsidRDefault="00803ABD" w:rsidP="00803ABD">
            <w:pPr>
              <w:pStyle w:val="NoSpacing"/>
              <w:jc w:val="left"/>
              <w:rPr>
                <w:sz w:val="20"/>
                <w:szCs w:val="20"/>
              </w:rPr>
            </w:pPr>
            <w:r w:rsidRPr="00F7273E">
              <w:rPr>
                <w:sz w:val="20"/>
                <w:szCs w:val="20"/>
              </w:rPr>
              <w:t>Analista de datos</w:t>
            </w:r>
          </w:p>
        </w:tc>
        <w:tc>
          <w:tcPr>
            <w:tcW w:w="2268" w:type="dxa"/>
            <w:vAlign w:val="center"/>
            <w:tcPrChange w:id="3839" w:author="Juanma" w:date="2017-06-07T13:58:00Z">
              <w:tcPr>
                <w:tcW w:w="2268" w:type="dxa"/>
                <w:gridSpan w:val="2"/>
                <w:vAlign w:val="center"/>
              </w:tcPr>
            </w:tcPrChange>
          </w:tcPr>
          <w:p w14:paraId="13F39E6D" w14:textId="3B7662AA" w:rsidR="00803ABD" w:rsidRPr="00803ABD" w:rsidRDefault="00803ABD">
            <w:pPr>
              <w:pStyle w:val="NoSpacing"/>
              <w:jc w:val="right"/>
              <w:rPr>
                <w:sz w:val="20"/>
                <w:szCs w:val="20"/>
              </w:rPr>
            </w:pPr>
            <w:r w:rsidRPr="00803ABD">
              <w:rPr>
                <w:sz w:val="20"/>
                <w:szCs w:val="20"/>
              </w:rPr>
              <w:t xml:space="preserve">$ </w:t>
            </w:r>
            <w:ins w:id="3840" w:author="Juanma" w:date="2017-06-07T12:55:00Z">
              <w:r w:rsidR="00F14DDF">
                <w:rPr>
                  <w:sz w:val="20"/>
                  <w:szCs w:val="20"/>
                </w:rPr>
                <w:t>71</w:t>
              </w:r>
            </w:ins>
            <w:del w:id="3841" w:author="Juanma" w:date="2017-06-07T12:55:00Z">
              <w:r w:rsidR="0055585A" w:rsidDel="00F14DDF">
                <w:rPr>
                  <w:sz w:val="20"/>
                  <w:szCs w:val="20"/>
                </w:rPr>
                <w:delText>60</w:delText>
              </w:r>
            </w:del>
            <w:r w:rsidRPr="00803ABD">
              <w:rPr>
                <w:sz w:val="20"/>
                <w:szCs w:val="20"/>
              </w:rPr>
              <w:t>.</w:t>
            </w:r>
            <w:del w:id="3842" w:author="Juanma" w:date="2017-06-07T12:55:00Z">
              <w:r w:rsidRPr="00803ABD" w:rsidDel="00F14DDF">
                <w:rPr>
                  <w:sz w:val="20"/>
                  <w:szCs w:val="20"/>
                </w:rPr>
                <w:delText>0</w:delText>
              </w:r>
            </w:del>
            <w:ins w:id="3843" w:author="Juanma" w:date="2017-06-07T12:55:00Z">
              <w:r w:rsidR="00F14DDF">
                <w:rPr>
                  <w:sz w:val="20"/>
                  <w:szCs w:val="20"/>
                </w:rPr>
                <w:t>4</w:t>
              </w:r>
            </w:ins>
            <w:r w:rsidRPr="00803ABD">
              <w:rPr>
                <w:sz w:val="20"/>
                <w:szCs w:val="20"/>
              </w:rPr>
              <w:t>00.000,00</w:t>
            </w:r>
            <w:r w:rsidRPr="00803ABD">
              <w:rPr>
                <w:rFonts w:ascii="Calibri" w:hAnsi="Calibri"/>
                <w:sz w:val="20"/>
                <w:szCs w:val="20"/>
              </w:rPr>
              <w:t xml:space="preserve"> </w:t>
            </w:r>
          </w:p>
        </w:tc>
      </w:tr>
      <w:tr w:rsidR="00803ABD" w:rsidRPr="00803ABD" w14:paraId="1A6D29EC" w14:textId="77777777" w:rsidTr="00CF0DFA">
        <w:trPr>
          <w:trPrChange w:id="3844" w:author="Juanma" w:date="2017-06-07T13:58:00Z">
            <w:trPr>
              <w:gridBefore w:val="2"/>
            </w:trPr>
          </w:trPrChange>
        </w:trPr>
        <w:tc>
          <w:tcPr>
            <w:tcW w:w="2835" w:type="dxa"/>
            <w:vMerge/>
            <w:vAlign w:val="center"/>
            <w:tcPrChange w:id="3845" w:author="Juanma" w:date="2017-06-07T13:58:00Z">
              <w:tcPr>
                <w:tcW w:w="2830" w:type="dxa"/>
                <w:gridSpan w:val="2"/>
                <w:vMerge/>
                <w:vAlign w:val="center"/>
              </w:tcPr>
            </w:tcPrChange>
          </w:tcPr>
          <w:p w14:paraId="095F89A6" w14:textId="77777777" w:rsidR="00803ABD" w:rsidRPr="00803ABD" w:rsidRDefault="00803ABD" w:rsidP="00803ABD">
            <w:pPr>
              <w:pStyle w:val="NoSpacing"/>
              <w:jc w:val="left"/>
              <w:rPr>
                <w:sz w:val="20"/>
                <w:szCs w:val="20"/>
              </w:rPr>
            </w:pPr>
          </w:p>
        </w:tc>
        <w:tc>
          <w:tcPr>
            <w:tcW w:w="3119" w:type="dxa"/>
            <w:vAlign w:val="center"/>
            <w:tcPrChange w:id="3846" w:author="Juanma" w:date="2017-06-07T13:58:00Z">
              <w:tcPr>
                <w:tcW w:w="3119" w:type="dxa"/>
                <w:gridSpan w:val="2"/>
                <w:vAlign w:val="center"/>
              </w:tcPr>
            </w:tcPrChange>
          </w:tcPr>
          <w:p w14:paraId="313054A9" w14:textId="22D42426" w:rsidR="00803ABD" w:rsidRPr="00F7273E" w:rsidRDefault="00803ABD" w:rsidP="00803ABD">
            <w:pPr>
              <w:pStyle w:val="NoSpacing"/>
              <w:jc w:val="left"/>
              <w:rPr>
                <w:sz w:val="20"/>
                <w:szCs w:val="20"/>
              </w:rPr>
            </w:pPr>
            <w:r w:rsidRPr="00F7273E">
              <w:rPr>
                <w:sz w:val="20"/>
                <w:szCs w:val="20"/>
              </w:rPr>
              <w:t>Administrador de base de datos</w:t>
            </w:r>
          </w:p>
        </w:tc>
        <w:tc>
          <w:tcPr>
            <w:tcW w:w="2268" w:type="dxa"/>
            <w:vAlign w:val="center"/>
            <w:tcPrChange w:id="3847" w:author="Juanma" w:date="2017-06-07T13:58:00Z">
              <w:tcPr>
                <w:tcW w:w="2268" w:type="dxa"/>
                <w:gridSpan w:val="2"/>
                <w:vAlign w:val="center"/>
              </w:tcPr>
            </w:tcPrChange>
          </w:tcPr>
          <w:p w14:paraId="262CA971" w14:textId="4290F912" w:rsidR="00803ABD" w:rsidRPr="00803ABD" w:rsidRDefault="002A3FB6" w:rsidP="00803ABD">
            <w:pPr>
              <w:pStyle w:val="NoSpacing"/>
              <w:jc w:val="right"/>
              <w:rPr>
                <w:sz w:val="20"/>
                <w:szCs w:val="20"/>
              </w:rPr>
            </w:pPr>
            <w:ins w:id="3848" w:author="Juanma" w:date="2017-06-07T12:58:00Z">
              <w:r w:rsidRPr="00803ABD">
                <w:rPr>
                  <w:sz w:val="20"/>
                  <w:szCs w:val="20"/>
                </w:rPr>
                <w:t xml:space="preserve">$ </w:t>
              </w:r>
              <w:r>
                <w:rPr>
                  <w:sz w:val="20"/>
                  <w:szCs w:val="20"/>
                </w:rPr>
                <w:t>57.120</w:t>
              </w:r>
              <w:r w:rsidRPr="00803ABD">
                <w:rPr>
                  <w:sz w:val="20"/>
                  <w:szCs w:val="20"/>
                </w:rPr>
                <w:t>.000,00</w:t>
              </w:r>
            </w:ins>
            <w:del w:id="3849" w:author="Juanma" w:date="2017-06-07T12:58:00Z">
              <w:r w:rsidR="00803ABD" w:rsidRPr="00803ABD" w:rsidDel="002A3FB6">
                <w:rPr>
                  <w:sz w:val="20"/>
                  <w:szCs w:val="20"/>
                </w:rPr>
                <w:delText>$ 48.000.000,00</w:delText>
              </w:r>
              <w:r w:rsidR="00803ABD" w:rsidRPr="00803ABD" w:rsidDel="002A3FB6">
                <w:rPr>
                  <w:rFonts w:ascii="Calibri" w:hAnsi="Calibri"/>
                  <w:sz w:val="20"/>
                  <w:szCs w:val="20"/>
                </w:rPr>
                <w:delText xml:space="preserve"> </w:delText>
              </w:r>
            </w:del>
          </w:p>
        </w:tc>
      </w:tr>
      <w:tr w:rsidR="00803ABD" w:rsidRPr="00803ABD" w14:paraId="3998C359" w14:textId="77777777" w:rsidTr="00CF0DFA">
        <w:trPr>
          <w:trPrChange w:id="3850" w:author="Juanma" w:date="2017-06-07T13:58:00Z">
            <w:trPr>
              <w:gridBefore w:val="2"/>
            </w:trPr>
          </w:trPrChange>
        </w:trPr>
        <w:tc>
          <w:tcPr>
            <w:tcW w:w="2835" w:type="dxa"/>
            <w:vMerge/>
            <w:vAlign w:val="center"/>
            <w:tcPrChange w:id="3851" w:author="Juanma" w:date="2017-06-07T13:58:00Z">
              <w:tcPr>
                <w:tcW w:w="2830" w:type="dxa"/>
                <w:gridSpan w:val="2"/>
                <w:vMerge/>
                <w:vAlign w:val="center"/>
              </w:tcPr>
            </w:tcPrChange>
          </w:tcPr>
          <w:p w14:paraId="41B1869E" w14:textId="77777777" w:rsidR="00803ABD" w:rsidRPr="00803ABD" w:rsidRDefault="00803ABD" w:rsidP="00803ABD">
            <w:pPr>
              <w:pStyle w:val="NoSpacing"/>
              <w:jc w:val="left"/>
              <w:rPr>
                <w:sz w:val="20"/>
                <w:szCs w:val="20"/>
              </w:rPr>
            </w:pPr>
          </w:p>
        </w:tc>
        <w:tc>
          <w:tcPr>
            <w:tcW w:w="3119" w:type="dxa"/>
            <w:vAlign w:val="center"/>
            <w:tcPrChange w:id="3852" w:author="Juanma" w:date="2017-06-07T13:58:00Z">
              <w:tcPr>
                <w:tcW w:w="3119" w:type="dxa"/>
                <w:gridSpan w:val="2"/>
                <w:vAlign w:val="center"/>
              </w:tcPr>
            </w:tcPrChange>
          </w:tcPr>
          <w:p w14:paraId="52863636" w14:textId="62B20276" w:rsidR="00803ABD" w:rsidRPr="00F7273E" w:rsidRDefault="00803ABD">
            <w:pPr>
              <w:pStyle w:val="NoSpacing"/>
              <w:jc w:val="left"/>
              <w:rPr>
                <w:sz w:val="20"/>
                <w:szCs w:val="20"/>
              </w:rPr>
            </w:pPr>
            <w:del w:id="3853" w:author="Juanma" w:date="2017-06-07T14:21:00Z">
              <w:r w:rsidRPr="00F7273E" w:rsidDel="006622C9">
                <w:rPr>
                  <w:sz w:val="20"/>
                  <w:szCs w:val="20"/>
                </w:rPr>
                <w:delText xml:space="preserve">2 </w:delText>
              </w:r>
              <w:r w:rsidR="00DC0AA6" w:rsidRPr="00F7273E" w:rsidDel="006622C9">
                <w:rPr>
                  <w:sz w:val="20"/>
                  <w:szCs w:val="20"/>
                </w:rPr>
                <w:delText>p</w:delText>
              </w:r>
            </w:del>
            <w:ins w:id="3854" w:author="Juanma" w:date="2017-06-07T14:21:00Z">
              <w:r w:rsidR="006622C9" w:rsidRPr="00F7273E">
                <w:rPr>
                  <w:sz w:val="20"/>
                  <w:szCs w:val="20"/>
                </w:rPr>
                <w:t>P</w:t>
              </w:r>
            </w:ins>
            <w:r w:rsidR="00DC0AA6" w:rsidRPr="00F7273E">
              <w:rPr>
                <w:sz w:val="20"/>
                <w:szCs w:val="20"/>
              </w:rPr>
              <w:t>rofesional</w:t>
            </w:r>
            <w:del w:id="3855" w:author="Juanma" w:date="2017-06-07T14:21:00Z">
              <w:r w:rsidR="00DC0AA6" w:rsidRPr="00F7273E" w:rsidDel="006622C9">
                <w:rPr>
                  <w:sz w:val="20"/>
                  <w:szCs w:val="20"/>
                </w:rPr>
                <w:delText>es</w:delText>
              </w:r>
            </w:del>
            <w:r w:rsidRPr="00F7273E">
              <w:rPr>
                <w:sz w:val="20"/>
                <w:szCs w:val="20"/>
              </w:rPr>
              <w:t xml:space="preserve"> de apoyo</w:t>
            </w:r>
          </w:p>
        </w:tc>
        <w:tc>
          <w:tcPr>
            <w:tcW w:w="2268" w:type="dxa"/>
            <w:vAlign w:val="center"/>
            <w:tcPrChange w:id="3856" w:author="Juanma" w:date="2017-06-07T13:58:00Z">
              <w:tcPr>
                <w:tcW w:w="2268" w:type="dxa"/>
                <w:gridSpan w:val="2"/>
                <w:vAlign w:val="center"/>
              </w:tcPr>
            </w:tcPrChange>
          </w:tcPr>
          <w:p w14:paraId="01DA9528" w14:textId="0712133E" w:rsidR="00803ABD" w:rsidRPr="00803ABD" w:rsidRDefault="00803ABD">
            <w:pPr>
              <w:pStyle w:val="NoSpacing"/>
              <w:jc w:val="right"/>
              <w:rPr>
                <w:sz w:val="20"/>
                <w:szCs w:val="20"/>
              </w:rPr>
            </w:pPr>
            <w:r w:rsidRPr="00803ABD">
              <w:rPr>
                <w:sz w:val="20"/>
                <w:szCs w:val="20"/>
              </w:rPr>
              <w:t xml:space="preserve">$ </w:t>
            </w:r>
            <w:ins w:id="3857" w:author="Juanma" w:date="2017-06-07T14:21:00Z">
              <w:r w:rsidR="006622C9">
                <w:rPr>
                  <w:sz w:val="20"/>
                  <w:szCs w:val="20"/>
                </w:rPr>
                <w:t>99</w:t>
              </w:r>
            </w:ins>
            <w:del w:id="3858" w:author="Juanma" w:date="2017-06-07T14:21:00Z">
              <w:r w:rsidRPr="00803ABD" w:rsidDel="006622C9">
                <w:rPr>
                  <w:sz w:val="20"/>
                  <w:szCs w:val="20"/>
                </w:rPr>
                <w:delText>66</w:delText>
              </w:r>
            </w:del>
            <w:r w:rsidRPr="00803ABD">
              <w:rPr>
                <w:sz w:val="20"/>
                <w:szCs w:val="20"/>
              </w:rPr>
              <w:t>.</w:t>
            </w:r>
            <w:del w:id="3859" w:author="Juanma" w:date="2017-06-07T14:21:00Z">
              <w:r w:rsidRPr="00803ABD" w:rsidDel="006622C9">
                <w:rPr>
                  <w:sz w:val="20"/>
                  <w:szCs w:val="20"/>
                </w:rPr>
                <w:delText>00</w:delText>
              </w:r>
            </w:del>
            <w:ins w:id="3860" w:author="Juanma" w:date="2017-06-07T14:21:00Z">
              <w:r w:rsidR="006622C9">
                <w:rPr>
                  <w:sz w:val="20"/>
                  <w:szCs w:val="20"/>
                </w:rPr>
                <w:t>96</w:t>
              </w:r>
            </w:ins>
            <w:r w:rsidRPr="00803ABD">
              <w:rPr>
                <w:sz w:val="20"/>
                <w:szCs w:val="20"/>
              </w:rPr>
              <w:t>0.000,00</w:t>
            </w:r>
          </w:p>
        </w:tc>
      </w:tr>
      <w:tr w:rsidR="00935D1B" w:rsidRPr="00803ABD" w14:paraId="7E7A4CD5" w14:textId="77777777" w:rsidTr="00CF0DFA">
        <w:trPr>
          <w:ins w:id="3861" w:author="Juanma" w:date="2017-06-07T14:01:00Z"/>
        </w:trPr>
        <w:tc>
          <w:tcPr>
            <w:tcW w:w="2835" w:type="dxa"/>
            <w:vMerge/>
            <w:vAlign w:val="center"/>
          </w:tcPr>
          <w:p w14:paraId="1E67EFC4" w14:textId="77777777" w:rsidR="00935D1B" w:rsidRPr="00803ABD" w:rsidRDefault="00935D1B" w:rsidP="00803ABD">
            <w:pPr>
              <w:pStyle w:val="NoSpacing"/>
              <w:jc w:val="left"/>
              <w:rPr>
                <w:ins w:id="3862" w:author="Juanma" w:date="2017-06-07T14:01:00Z"/>
                <w:sz w:val="20"/>
                <w:szCs w:val="20"/>
              </w:rPr>
            </w:pPr>
          </w:p>
        </w:tc>
        <w:tc>
          <w:tcPr>
            <w:tcW w:w="3119" w:type="dxa"/>
            <w:vAlign w:val="center"/>
          </w:tcPr>
          <w:p w14:paraId="1465EAED" w14:textId="20382ED6" w:rsidR="00935D1B" w:rsidRPr="00F7273E" w:rsidRDefault="00935D1B" w:rsidP="00803ABD">
            <w:pPr>
              <w:pStyle w:val="NoSpacing"/>
              <w:jc w:val="left"/>
              <w:rPr>
                <w:ins w:id="3863" w:author="Juanma" w:date="2017-06-07T14:01:00Z"/>
                <w:sz w:val="20"/>
                <w:szCs w:val="20"/>
              </w:rPr>
            </w:pPr>
            <w:ins w:id="3864" w:author="Juanma" w:date="2017-06-07T14:09:00Z">
              <w:r w:rsidRPr="00F7273E">
                <w:rPr>
                  <w:sz w:val="20"/>
                  <w:szCs w:val="20"/>
                </w:rPr>
                <w:t xml:space="preserve">Profesional </w:t>
              </w:r>
              <w:r w:rsidR="00CB6FAB" w:rsidRPr="00F7273E">
                <w:rPr>
                  <w:sz w:val="20"/>
                  <w:szCs w:val="20"/>
                </w:rPr>
                <w:t>para estructuración base</w:t>
              </w:r>
            </w:ins>
          </w:p>
        </w:tc>
        <w:tc>
          <w:tcPr>
            <w:tcW w:w="2268" w:type="dxa"/>
            <w:vAlign w:val="center"/>
          </w:tcPr>
          <w:p w14:paraId="24F24CD5" w14:textId="26698782" w:rsidR="00935D1B" w:rsidRPr="00803ABD" w:rsidRDefault="00CB6FAB" w:rsidP="00803ABD">
            <w:pPr>
              <w:pStyle w:val="NoSpacing"/>
              <w:jc w:val="right"/>
              <w:rPr>
                <w:ins w:id="3865" w:author="Juanma" w:date="2017-06-07T14:01:00Z"/>
                <w:sz w:val="20"/>
                <w:szCs w:val="20"/>
              </w:rPr>
            </w:pPr>
            <w:ins w:id="3866" w:author="Juanma" w:date="2017-06-07T14:09:00Z">
              <w:r>
                <w:rPr>
                  <w:sz w:val="20"/>
                  <w:szCs w:val="20"/>
                </w:rPr>
                <w:t>$ 46.200.000,00</w:t>
              </w:r>
            </w:ins>
          </w:p>
        </w:tc>
      </w:tr>
      <w:tr w:rsidR="00935D1B" w:rsidRPr="00803ABD" w14:paraId="68BD99E0" w14:textId="77777777" w:rsidTr="00CF0DFA">
        <w:trPr>
          <w:ins w:id="3867" w:author="Juanma" w:date="2017-06-07T14:01:00Z"/>
        </w:trPr>
        <w:tc>
          <w:tcPr>
            <w:tcW w:w="2835" w:type="dxa"/>
            <w:vMerge/>
            <w:vAlign w:val="center"/>
          </w:tcPr>
          <w:p w14:paraId="740334FA" w14:textId="77777777" w:rsidR="00935D1B" w:rsidRPr="00803ABD" w:rsidRDefault="00935D1B" w:rsidP="00803ABD">
            <w:pPr>
              <w:pStyle w:val="NoSpacing"/>
              <w:jc w:val="left"/>
              <w:rPr>
                <w:ins w:id="3868" w:author="Juanma" w:date="2017-06-07T14:01:00Z"/>
                <w:sz w:val="20"/>
                <w:szCs w:val="20"/>
              </w:rPr>
            </w:pPr>
          </w:p>
        </w:tc>
        <w:tc>
          <w:tcPr>
            <w:tcW w:w="3119" w:type="dxa"/>
            <w:vAlign w:val="center"/>
          </w:tcPr>
          <w:p w14:paraId="3A145F72" w14:textId="14AA1C12" w:rsidR="00935D1B" w:rsidRPr="00F7273E" w:rsidRDefault="00935D1B" w:rsidP="00803ABD">
            <w:pPr>
              <w:pStyle w:val="NoSpacing"/>
              <w:jc w:val="left"/>
              <w:rPr>
                <w:ins w:id="3869" w:author="Juanma" w:date="2017-06-07T14:01:00Z"/>
                <w:sz w:val="20"/>
                <w:szCs w:val="20"/>
              </w:rPr>
            </w:pPr>
            <w:ins w:id="3870" w:author="Juanma" w:date="2017-06-07T14:07:00Z">
              <w:r w:rsidRPr="00F7273E">
                <w:rPr>
                  <w:sz w:val="20"/>
                  <w:szCs w:val="20"/>
                </w:rPr>
                <w:t>Grupo interdisciplinario de estructuración de base de datos</w:t>
              </w:r>
            </w:ins>
          </w:p>
        </w:tc>
        <w:tc>
          <w:tcPr>
            <w:tcW w:w="2268" w:type="dxa"/>
            <w:vAlign w:val="center"/>
          </w:tcPr>
          <w:p w14:paraId="3A9E5F5F" w14:textId="5D03A3FF" w:rsidR="00935D1B" w:rsidRPr="00803ABD" w:rsidRDefault="00935D1B" w:rsidP="00803ABD">
            <w:pPr>
              <w:pStyle w:val="NoSpacing"/>
              <w:jc w:val="right"/>
              <w:rPr>
                <w:ins w:id="3871" w:author="Juanma" w:date="2017-06-07T14:01:00Z"/>
                <w:sz w:val="20"/>
                <w:szCs w:val="20"/>
              </w:rPr>
            </w:pPr>
            <w:ins w:id="3872" w:author="Juanma" w:date="2017-06-07T14:07:00Z">
              <w:r>
                <w:rPr>
                  <w:sz w:val="20"/>
                  <w:szCs w:val="20"/>
                </w:rPr>
                <w:t>$ 108.300.000,00</w:t>
              </w:r>
            </w:ins>
          </w:p>
        </w:tc>
      </w:tr>
      <w:tr w:rsidR="00803ABD" w:rsidRPr="00803ABD" w14:paraId="02303568" w14:textId="77777777" w:rsidTr="00CF0DFA">
        <w:trPr>
          <w:trPrChange w:id="3873" w:author="Juanma" w:date="2017-06-07T13:58:00Z">
            <w:trPr>
              <w:gridBefore w:val="2"/>
            </w:trPr>
          </w:trPrChange>
        </w:trPr>
        <w:tc>
          <w:tcPr>
            <w:tcW w:w="2835" w:type="dxa"/>
            <w:vMerge/>
            <w:vAlign w:val="center"/>
            <w:tcPrChange w:id="3874" w:author="Juanma" w:date="2017-06-07T13:58:00Z">
              <w:tcPr>
                <w:tcW w:w="2830" w:type="dxa"/>
                <w:gridSpan w:val="2"/>
                <w:vMerge/>
                <w:vAlign w:val="center"/>
              </w:tcPr>
            </w:tcPrChange>
          </w:tcPr>
          <w:p w14:paraId="58BE0C80" w14:textId="77777777" w:rsidR="00803ABD" w:rsidRPr="00803ABD" w:rsidRDefault="00803ABD" w:rsidP="00803ABD">
            <w:pPr>
              <w:pStyle w:val="NoSpacing"/>
              <w:jc w:val="left"/>
              <w:rPr>
                <w:sz w:val="20"/>
                <w:szCs w:val="20"/>
              </w:rPr>
            </w:pPr>
          </w:p>
        </w:tc>
        <w:tc>
          <w:tcPr>
            <w:tcW w:w="3119" w:type="dxa"/>
            <w:vAlign w:val="center"/>
            <w:tcPrChange w:id="3875" w:author="Juanma" w:date="2017-06-07T13:58:00Z">
              <w:tcPr>
                <w:tcW w:w="3119" w:type="dxa"/>
                <w:gridSpan w:val="2"/>
                <w:vAlign w:val="center"/>
              </w:tcPr>
            </w:tcPrChange>
          </w:tcPr>
          <w:p w14:paraId="0DF268FD" w14:textId="79602B2D" w:rsidR="00803ABD" w:rsidRPr="00F7273E" w:rsidRDefault="00803ABD" w:rsidP="00803ABD">
            <w:pPr>
              <w:pStyle w:val="NoSpacing"/>
              <w:jc w:val="left"/>
              <w:rPr>
                <w:sz w:val="20"/>
                <w:szCs w:val="20"/>
              </w:rPr>
            </w:pPr>
            <w:r w:rsidRPr="00F7273E">
              <w:rPr>
                <w:sz w:val="20"/>
                <w:szCs w:val="20"/>
              </w:rPr>
              <w:t>Experto en SIG</w:t>
            </w:r>
          </w:p>
        </w:tc>
        <w:tc>
          <w:tcPr>
            <w:tcW w:w="2268" w:type="dxa"/>
            <w:vAlign w:val="center"/>
            <w:tcPrChange w:id="3876" w:author="Juanma" w:date="2017-06-07T13:58:00Z">
              <w:tcPr>
                <w:tcW w:w="2268" w:type="dxa"/>
                <w:gridSpan w:val="2"/>
                <w:vAlign w:val="center"/>
              </w:tcPr>
            </w:tcPrChange>
          </w:tcPr>
          <w:p w14:paraId="27B26743" w14:textId="6A8351AA" w:rsidR="00803ABD" w:rsidRPr="00803ABD" w:rsidRDefault="00803ABD">
            <w:pPr>
              <w:pStyle w:val="NoSpacing"/>
              <w:jc w:val="right"/>
              <w:rPr>
                <w:sz w:val="20"/>
                <w:szCs w:val="20"/>
              </w:rPr>
            </w:pPr>
            <w:r w:rsidRPr="00803ABD">
              <w:rPr>
                <w:sz w:val="20"/>
                <w:szCs w:val="20"/>
              </w:rPr>
              <w:t xml:space="preserve">$ </w:t>
            </w:r>
            <w:del w:id="3877" w:author="Juanma" w:date="2017-06-07T13:51:00Z">
              <w:r w:rsidRPr="00803ABD" w:rsidDel="00CF0DFA">
                <w:rPr>
                  <w:sz w:val="20"/>
                  <w:szCs w:val="20"/>
                </w:rPr>
                <w:delText>24</w:delText>
              </w:r>
            </w:del>
            <w:ins w:id="3878" w:author="Juanma" w:date="2017-06-07T13:51:00Z">
              <w:r w:rsidR="00CF0DFA">
                <w:rPr>
                  <w:sz w:val="20"/>
                  <w:szCs w:val="20"/>
                </w:rPr>
                <w:t>19</w:t>
              </w:r>
            </w:ins>
            <w:r w:rsidRPr="00803ABD">
              <w:rPr>
                <w:sz w:val="20"/>
                <w:szCs w:val="20"/>
              </w:rPr>
              <w:t>.0</w:t>
            </w:r>
            <w:del w:id="3879" w:author="Juanma" w:date="2017-06-07T13:51:00Z">
              <w:r w:rsidRPr="00803ABD" w:rsidDel="00CF0DFA">
                <w:rPr>
                  <w:sz w:val="20"/>
                  <w:szCs w:val="20"/>
                </w:rPr>
                <w:delText>0</w:delText>
              </w:r>
            </w:del>
            <w:ins w:id="3880" w:author="Juanma" w:date="2017-06-07T13:51:00Z">
              <w:r w:rsidR="00CF0DFA">
                <w:rPr>
                  <w:sz w:val="20"/>
                  <w:szCs w:val="20"/>
                </w:rPr>
                <w:t>4</w:t>
              </w:r>
            </w:ins>
            <w:r w:rsidRPr="00803ABD">
              <w:rPr>
                <w:sz w:val="20"/>
                <w:szCs w:val="20"/>
              </w:rPr>
              <w:t>0.000,00</w:t>
            </w:r>
          </w:p>
        </w:tc>
      </w:tr>
      <w:tr w:rsidR="00803ABD" w:rsidRPr="00803ABD" w14:paraId="657B5E25" w14:textId="77777777" w:rsidTr="00CF0DFA">
        <w:trPr>
          <w:trPrChange w:id="3881" w:author="Juanma" w:date="2017-06-07T13:58:00Z">
            <w:trPr>
              <w:gridBefore w:val="2"/>
            </w:trPr>
          </w:trPrChange>
        </w:trPr>
        <w:tc>
          <w:tcPr>
            <w:tcW w:w="2835" w:type="dxa"/>
            <w:vMerge w:val="restart"/>
            <w:vAlign w:val="center"/>
            <w:tcPrChange w:id="3882" w:author="Juanma" w:date="2017-06-07T13:58:00Z">
              <w:tcPr>
                <w:tcW w:w="2830" w:type="dxa"/>
                <w:gridSpan w:val="2"/>
                <w:vMerge w:val="restart"/>
                <w:vAlign w:val="center"/>
              </w:tcPr>
            </w:tcPrChange>
          </w:tcPr>
          <w:p w14:paraId="2ECA5BF3" w14:textId="1E6C395D" w:rsidR="00803ABD" w:rsidRPr="00803ABD" w:rsidRDefault="00803ABD">
            <w:pPr>
              <w:pStyle w:val="NoSpacing"/>
              <w:jc w:val="left"/>
              <w:rPr>
                <w:sz w:val="20"/>
                <w:szCs w:val="20"/>
              </w:rPr>
            </w:pPr>
            <w:r w:rsidRPr="00803ABD">
              <w:rPr>
                <w:sz w:val="20"/>
                <w:szCs w:val="20"/>
              </w:rPr>
              <w:t xml:space="preserve">Adquisición </w:t>
            </w:r>
            <w:del w:id="3883" w:author="Juanma" w:date="2017-06-07T11:48:00Z">
              <w:r w:rsidRPr="00803ABD" w:rsidDel="001C4DAF">
                <w:rPr>
                  <w:sz w:val="20"/>
                  <w:szCs w:val="20"/>
                </w:rPr>
                <w:delText>de software</w:delText>
              </w:r>
            </w:del>
            <w:ins w:id="3884" w:author="Juanma" w:date="2017-06-07T11:48:00Z">
              <w:r w:rsidR="001C4DAF">
                <w:rPr>
                  <w:sz w:val="20"/>
                  <w:szCs w:val="20"/>
                </w:rPr>
                <w:t>de hardware</w:t>
              </w:r>
            </w:ins>
            <w:del w:id="3885" w:author="Juanma" w:date="2017-06-07T11:49:00Z">
              <w:r w:rsidRPr="00803ABD" w:rsidDel="001C4DAF">
                <w:rPr>
                  <w:sz w:val="20"/>
                  <w:szCs w:val="20"/>
                </w:rPr>
                <w:delText>,</w:delText>
              </w:r>
            </w:del>
            <w:ins w:id="3886" w:author="Juanma" w:date="2017-06-07T11:49:00Z">
              <w:r w:rsidR="001C4DAF">
                <w:rPr>
                  <w:sz w:val="20"/>
                  <w:szCs w:val="20"/>
                </w:rPr>
                <w:t xml:space="preserve"> y</w:t>
              </w:r>
            </w:ins>
            <w:r w:rsidRPr="00803ABD">
              <w:rPr>
                <w:sz w:val="20"/>
                <w:szCs w:val="20"/>
              </w:rPr>
              <w:t xml:space="preserve"> </w:t>
            </w:r>
            <w:del w:id="3887" w:author="Juanma" w:date="2017-06-07T12:01:00Z">
              <w:r w:rsidRPr="00803ABD" w:rsidDel="008A1EAC">
                <w:rPr>
                  <w:sz w:val="20"/>
                  <w:szCs w:val="20"/>
                </w:rPr>
                <w:delText>equipos y talento humano</w:delText>
              </w:r>
            </w:del>
            <w:ins w:id="3888" w:author="Juanma" w:date="2017-06-07T12:01:00Z">
              <w:r w:rsidR="008A1EAC">
                <w:rPr>
                  <w:sz w:val="20"/>
                  <w:szCs w:val="20"/>
                </w:rPr>
                <w:t>desarrollo de software</w:t>
              </w:r>
            </w:ins>
            <w:r w:rsidRPr="00803ABD">
              <w:rPr>
                <w:sz w:val="20"/>
                <w:szCs w:val="20"/>
              </w:rPr>
              <w:t>.</w:t>
            </w:r>
          </w:p>
        </w:tc>
        <w:tc>
          <w:tcPr>
            <w:tcW w:w="3119" w:type="dxa"/>
            <w:vAlign w:val="center"/>
            <w:tcPrChange w:id="3889" w:author="Juanma" w:date="2017-06-07T13:58:00Z">
              <w:tcPr>
                <w:tcW w:w="3119" w:type="dxa"/>
                <w:gridSpan w:val="2"/>
                <w:vAlign w:val="center"/>
              </w:tcPr>
            </w:tcPrChange>
          </w:tcPr>
          <w:p w14:paraId="2436555E" w14:textId="3C354BB6" w:rsidR="00803ABD" w:rsidRPr="00F7273E" w:rsidRDefault="00803ABD" w:rsidP="00803ABD">
            <w:pPr>
              <w:pStyle w:val="NoSpacing"/>
              <w:jc w:val="left"/>
              <w:rPr>
                <w:sz w:val="20"/>
                <w:szCs w:val="20"/>
              </w:rPr>
            </w:pPr>
            <w:r w:rsidRPr="00F7273E">
              <w:rPr>
                <w:sz w:val="20"/>
                <w:szCs w:val="20"/>
              </w:rPr>
              <w:t>Auxiliar administrativa</w:t>
            </w:r>
          </w:p>
        </w:tc>
        <w:tc>
          <w:tcPr>
            <w:tcW w:w="2268" w:type="dxa"/>
            <w:vAlign w:val="center"/>
            <w:tcPrChange w:id="3890" w:author="Juanma" w:date="2017-06-07T13:58:00Z">
              <w:tcPr>
                <w:tcW w:w="2268" w:type="dxa"/>
                <w:gridSpan w:val="2"/>
                <w:vAlign w:val="center"/>
              </w:tcPr>
            </w:tcPrChange>
          </w:tcPr>
          <w:p w14:paraId="5375B3B1" w14:textId="74B6C3EE" w:rsidR="00803ABD" w:rsidRPr="00803ABD" w:rsidRDefault="00803ABD">
            <w:pPr>
              <w:pStyle w:val="NoSpacing"/>
              <w:jc w:val="right"/>
              <w:rPr>
                <w:sz w:val="20"/>
                <w:szCs w:val="20"/>
              </w:rPr>
            </w:pPr>
            <w:r w:rsidRPr="00803ABD">
              <w:rPr>
                <w:sz w:val="20"/>
                <w:szCs w:val="20"/>
              </w:rPr>
              <w:t xml:space="preserve">$ </w:t>
            </w:r>
            <w:ins w:id="3891" w:author="Juanma" w:date="2017-06-07T14:42:00Z">
              <w:r w:rsidR="0077713C">
                <w:rPr>
                  <w:sz w:val="20"/>
                  <w:szCs w:val="20"/>
                </w:rPr>
                <w:t>28</w:t>
              </w:r>
            </w:ins>
            <w:del w:id="3892" w:author="Juanma" w:date="2017-06-07T14:42:00Z">
              <w:r w:rsidRPr="00803ABD" w:rsidDel="0077713C">
                <w:rPr>
                  <w:sz w:val="20"/>
                  <w:szCs w:val="20"/>
                </w:rPr>
                <w:delText>4</w:delText>
              </w:r>
            </w:del>
            <w:r w:rsidRPr="00803ABD">
              <w:rPr>
                <w:sz w:val="20"/>
                <w:szCs w:val="20"/>
              </w:rPr>
              <w:t>.</w:t>
            </w:r>
            <w:del w:id="3893" w:author="Juanma" w:date="2017-06-07T14:42:00Z">
              <w:r w:rsidRPr="00803ABD" w:rsidDel="0077713C">
                <w:rPr>
                  <w:sz w:val="20"/>
                  <w:szCs w:val="20"/>
                </w:rPr>
                <w:delText>00</w:delText>
              </w:r>
            </w:del>
            <w:ins w:id="3894" w:author="Juanma" w:date="2017-06-07T14:42:00Z">
              <w:r w:rsidR="0077713C">
                <w:rPr>
                  <w:sz w:val="20"/>
                  <w:szCs w:val="20"/>
                </w:rPr>
                <w:t>56</w:t>
              </w:r>
            </w:ins>
            <w:r w:rsidRPr="00803ABD">
              <w:rPr>
                <w:sz w:val="20"/>
                <w:szCs w:val="20"/>
              </w:rPr>
              <w:t>0.000,000</w:t>
            </w:r>
          </w:p>
        </w:tc>
      </w:tr>
      <w:tr w:rsidR="00803ABD" w:rsidRPr="00803ABD" w14:paraId="09BFA7B5" w14:textId="77777777" w:rsidTr="00CF0DFA">
        <w:trPr>
          <w:trPrChange w:id="3895" w:author="Juanma" w:date="2017-06-07T13:58:00Z">
            <w:trPr>
              <w:gridBefore w:val="2"/>
            </w:trPr>
          </w:trPrChange>
        </w:trPr>
        <w:tc>
          <w:tcPr>
            <w:tcW w:w="2835" w:type="dxa"/>
            <w:vMerge/>
            <w:vAlign w:val="center"/>
            <w:tcPrChange w:id="3896" w:author="Juanma" w:date="2017-06-07T13:58:00Z">
              <w:tcPr>
                <w:tcW w:w="2830" w:type="dxa"/>
                <w:gridSpan w:val="2"/>
                <w:vMerge/>
                <w:vAlign w:val="center"/>
              </w:tcPr>
            </w:tcPrChange>
          </w:tcPr>
          <w:p w14:paraId="238F1049" w14:textId="77777777" w:rsidR="00803ABD" w:rsidRPr="00803ABD" w:rsidRDefault="00803ABD" w:rsidP="00803ABD">
            <w:pPr>
              <w:pStyle w:val="NoSpacing"/>
              <w:jc w:val="left"/>
              <w:rPr>
                <w:sz w:val="20"/>
                <w:szCs w:val="20"/>
              </w:rPr>
            </w:pPr>
          </w:p>
        </w:tc>
        <w:tc>
          <w:tcPr>
            <w:tcW w:w="3119" w:type="dxa"/>
            <w:vAlign w:val="center"/>
            <w:tcPrChange w:id="3897" w:author="Juanma" w:date="2017-06-07T13:58:00Z">
              <w:tcPr>
                <w:tcW w:w="3119" w:type="dxa"/>
                <w:gridSpan w:val="2"/>
                <w:vAlign w:val="center"/>
              </w:tcPr>
            </w:tcPrChange>
          </w:tcPr>
          <w:p w14:paraId="42707FE9" w14:textId="395C6204" w:rsidR="00803ABD" w:rsidRPr="00F7273E" w:rsidRDefault="00803ABD" w:rsidP="00803ABD">
            <w:pPr>
              <w:pStyle w:val="NoSpacing"/>
              <w:jc w:val="left"/>
              <w:rPr>
                <w:sz w:val="20"/>
                <w:szCs w:val="20"/>
              </w:rPr>
            </w:pPr>
            <w:r w:rsidRPr="00F7273E">
              <w:rPr>
                <w:sz w:val="20"/>
                <w:szCs w:val="20"/>
              </w:rPr>
              <w:t>Administrador de servidores</w:t>
            </w:r>
          </w:p>
        </w:tc>
        <w:tc>
          <w:tcPr>
            <w:tcW w:w="2268" w:type="dxa"/>
            <w:vAlign w:val="center"/>
            <w:tcPrChange w:id="3898" w:author="Juanma" w:date="2017-06-07T13:58:00Z">
              <w:tcPr>
                <w:tcW w:w="2268" w:type="dxa"/>
                <w:gridSpan w:val="2"/>
                <w:vAlign w:val="center"/>
              </w:tcPr>
            </w:tcPrChange>
          </w:tcPr>
          <w:p w14:paraId="70E7DABE" w14:textId="62BAB62F" w:rsidR="00803ABD" w:rsidRPr="00803ABD" w:rsidRDefault="00803ABD">
            <w:pPr>
              <w:pStyle w:val="NoSpacing"/>
              <w:jc w:val="right"/>
              <w:rPr>
                <w:sz w:val="20"/>
                <w:szCs w:val="20"/>
              </w:rPr>
            </w:pPr>
            <w:r w:rsidRPr="00803ABD">
              <w:rPr>
                <w:sz w:val="20"/>
                <w:szCs w:val="20"/>
              </w:rPr>
              <w:t xml:space="preserve">$ </w:t>
            </w:r>
            <w:ins w:id="3899" w:author="Juanma" w:date="2017-06-07T14:22:00Z">
              <w:r w:rsidR="006622C9">
                <w:rPr>
                  <w:sz w:val="20"/>
                  <w:szCs w:val="20"/>
                </w:rPr>
                <w:t>99</w:t>
              </w:r>
            </w:ins>
            <w:del w:id="3900" w:author="Juanma" w:date="2017-06-07T14:22:00Z">
              <w:r w:rsidRPr="00803ABD" w:rsidDel="006622C9">
                <w:rPr>
                  <w:sz w:val="20"/>
                  <w:szCs w:val="20"/>
                </w:rPr>
                <w:delText>84</w:delText>
              </w:r>
            </w:del>
            <w:r w:rsidRPr="00803ABD">
              <w:rPr>
                <w:sz w:val="20"/>
                <w:szCs w:val="20"/>
              </w:rPr>
              <w:t>.</w:t>
            </w:r>
            <w:del w:id="3901" w:author="Juanma" w:date="2017-06-07T14:22:00Z">
              <w:r w:rsidRPr="00803ABD" w:rsidDel="006622C9">
                <w:rPr>
                  <w:sz w:val="20"/>
                  <w:szCs w:val="20"/>
                </w:rPr>
                <w:delText>00</w:delText>
              </w:r>
            </w:del>
            <w:ins w:id="3902" w:author="Juanma" w:date="2017-06-07T14:22:00Z">
              <w:r w:rsidR="006622C9">
                <w:rPr>
                  <w:sz w:val="20"/>
                  <w:szCs w:val="20"/>
                </w:rPr>
                <w:t>96</w:t>
              </w:r>
            </w:ins>
            <w:r w:rsidRPr="00803ABD">
              <w:rPr>
                <w:sz w:val="20"/>
                <w:szCs w:val="20"/>
              </w:rPr>
              <w:t>0.000,00</w:t>
            </w:r>
          </w:p>
        </w:tc>
      </w:tr>
      <w:tr w:rsidR="00803ABD" w:rsidRPr="00803ABD" w14:paraId="5BEC6D11" w14:textId="77777777" w:rsidTr="00CF0DFA">
        <w:trPr>
          <w:trPrChange w:id="3903" w:author="Juanma" w:date="2017-06-07T13:58:00Z">
            <w:trPr>
              <w:gridBefore w:val="2"/>
            </w:trPr>
          </w:trPrChange>
        </w:trPr>
        <w:tc>
          <w:tcPr>
            <w:tcW w:w="2835" w:type="dxa"/>
            <w:vMerge/>
            <w:vAlign w:val="center"/>
            <w:tcPrChange w:id="3904" w:author="Juanma" w:date="2017-06-07T13:58:00Z">
              <w:tcPr>
                <w:tcW w:w="2830" w:type="dxa"/>
                <w:gridSpan w:val="2"/>
                <w:vMerge/>
                <w:vAlign w:val="center"/>
              </w:tcPr>
            </w:tcPrChange>
          </w:tcPr>
          <w:p w14:paraId="4255F21F" w14:textId="77777777" w:rsidR="00803ABD" w:rsidRPr="00803ABD" w:rsidRDefault="00803ABD" w:rsidP="00803ABD">
            <w:pPr>
              <w:pStyle w:val="NoSpacing"/>
              <w:jc w:val="left"/>
              <w:rPr>
                <w:sz w:val="20"/>
                <w:szCs w:val="20"/>
              </w:rPr>
            </w:pPr>
          </w:p>
        </w:tc>
        <w:tc>
          <w:tcPr>
            <w:tcW w:w="3119" w:type="dxa"/>
            <w:vAlign w:val="center"/>
            <w:tcPrChange w:id="3905" w:author="Juanma" w:date="2017-06-07T13:58:00Z">
              <w:tcPr>
                <w:tcW w:w="3119" w:type="dxa"/>
                <w:gridSpan w:val="2"/>
                <w:vAlign w:val="center"/>
              </w:tcPr>
            </w:tcPrChange>
          </w:tcPr>
          <w:p w14:paraId="76366F77" w14:textId="187AEE83" w:rsidR="00803ABD" w:rsidRPr="00F7273E" w:rsidRDefault="00803ABD">
            <w:pPr>
              <w:pStyle w:val="NoSpacing"/>
              <w:jc w:val="left"/>
              <w:rPr>
                <w:sz w:val="20"/>
                <w:szCs w:val="20"/>
              </w:rPr>
            </w:pPr>
            <w:del w:id="3906" w:author="Juanma" w:date="2017-06-07T11:20:00Z">
              <w:r w:rsidRPr="00F7273E" w:rsidDel="00B00F82">
                <w:rPr>
                  <w:sz w:val="20"/>
                  <w:szCs w:val="20"/>
                </w:rPr>
                <w:delText>Compra de s</w:delText>
              </w:r>
            </w:del>
            <w:ins w:id="3907" w:author="Juanma" w:date="2017-06-07T11:20:00Z">
              <w:r w:rsidR="00B00F82" w:rsidRPr="00F7273E">
                <w:rPr>
                  <w:sz w:val="20"/>
                  <w:szCs w:val="20"/>
                </w:rPr>
                <w:t>S</w:t>
              </w:r>
            </w:ins>
            <w:r w:rsidRPr="00F7273E">
              <w:rPr>
                <w:sz w:val="20"/>
                <w:szCs w:val="20"/>
              </w:rPr>
              <w:t>oftware, licencias y servidores.</w:t>
            </w:r>
          </w:p>
        </w:tc>
        <w:tc>
          <w:tcPr>
            <w:tcW w:w="2268" w:type="dxa"/>
            <w:vAlign w:val="center"/>
            <w:tcPrChange w:id="3908" w:author="Juanma" w:date="2017-06-07T13:58:00Z">
              <w:tcPr>
                <w:tcW w:w="2268" w:type="dxa"/>
                <w:gridSpan w:val="2"/>
                <w:vAlign w:val="center"/>
              </w:tcPr>
            </w:tcPrChange>
          </w:tcPr>
          <w:p w14:paraId="215F3120" w14:textId="292BD00C" w:rsidR="00803ABD" w:rsidRPr="00803ABD" w:rsidRDefault="00803ABD">
            <w:pPr>
              <w:pStyle w:val="NoSpacing"/>
              <w:jc w:val="right"/>
              <w:rPr>
                <w:sz w:val="20"/>
                <w:szCs w:val="20"/>
              </w:rPr>
            </w:pPr>
            <w:r w:rsidRPr="00803ABD">
              <w:rPr>
                <w:sz w:val="20"/>
                <w:szCs w:val="20"/>
              </w:rPr>
              <w:t xml:space="preserve">$ </w:t>
            </w:r>
            <w:ins w:id="3909" w:author="Juanma" w:date="2017-06-07T11:46:00Z">
              <w:r w:rsidR="001C4DAF">
                <w:rPr>
                  <w:sz w:val="20"/>
                  <w:szCs w:val="20"/>
                </w:rPr>
                <w:t>1.00</w:t>
              </w:r>
            </w:ins>
            <w:r w:rsidRPr="00803ABD">
              <w:rPr>
                <w:sz w:val="20"/>
                <w:szCs w:val="20"/>
              </w:rPr>
              <w:t>9</w:t>
            </w:r>
            <w:del w:id="3910" w:author="Juanma" w:date="2017-06-07T11:46:00Z">
              <w:r w:rsidRPr="00803ABD" w:rsidDel="001C4DAF">
                <w:rPr>
                  <w:sz w:val="20"/>
                  <w:szCs w:val="20"/>
                </w:rPr>
                <w:delText>59</w:delText>
              </w:r>
            </w:del>
            <w:r w:rsidRPr="00803ABD">
              <w:rPr>
                <w:sz w:val="20"/>
                <w:szCs w:val="20"/>
              </w:rPr>
              <w:t>.</w:t>
            </w:r>
            <w:del w:id="3911" w:author="Juanma" w:date="2017-06-07T11:46:00Z">
              <w:r w:rsidRPr="00803ABD" w:rsidDel="001C4DAF">
                <w:rPr>
                  <w:sz w:val="20"/>
                  <w:szCs w:val="20"/>
                </w:rPr>
                <w:delText>952</w:delText>
              </w:r>
            </w:del>
            <w:ins w:id="3912" w:author="Juanma" w:date="2017-06-07T11:46:00Z">
              <w:r w:rsidR="001C4DAF">
                <w:rPr>
                  <w:sz w:val="20"/>
                  <w:szCs w:val="20"/>
                </w:rPr>
                <w:t>604</w:t>
              </w:r>
            </w:ins>
            <w:r w:rsidRPr="00803ABD">
              <w:rPr>
                <w:sz w:val="20"/>
                <w:szCs w:val="20"/>
              </w:rPr>
              <w:t>.</w:t>
            </w:r>
            <w:del w:id="3913" w:author="Juanma" w:date="2017-06-07T11:46:00Z">
              <w:r w:rsidRPr="00803ABD" w:rsidDel="001C4DAF">
                <w:rPr>
                  <w:sz w:val="20"/>
                  <w:szCs w:val="20"/>
                </w:rPr>
                <w:delText>902</w:delText>
              </w:r>
            </w:del>
            <w:ins w:id="3914" w:author="Juanma" w:date="2017-06-07T11:46:00Z">
              <w:r w:rsidR="001C4DAF">
                <w:rPr>
                  <w:sz w:val="20"/>
                  <w:szCs w:val="20"/>
                </w:rPr>
                <w:t>563</w:t>
              </w:r>
            </w:ins>
            <w:r w:rsidRPr="00803ABD">
              <w:rPr>
                <w:sz w:val="20"/>
                <w:szCs w:val="20"/>
              </w:rPr>
              <w:t>,00</w:t>
            </w:r>
          </w:p>
        </w:tc>
      </w:tr>
      <w:tr w:rsidR="00803ABD" w:rsidRPr="00803ABD" w14:paraId="7E5C53F6" w14:textId="77777777" w:rsidTr="00CF0DFA">
        <w:trPr>
          <w:trPrChange w:id="3915" w:author="Juanma" w:date="2017-06-07T13:58:00Z">
            <w:trPr>
              <w:gridBefore w:val="2"/>
            </w:trPr>
          </w:trPrChange>
        </w:trPr>
        <w:tc>
          <w:tcPr>
            <w:tcW w:w="2835" w:type="dxa"/>
            <w:vMerge/>
            <w:vAlign w:val="center"/>
            <w:tcPrChange w:id="3916" w:author="Juanma" w:date="2017-06-07T13:58:00Z">
              <w:tcPr>
                <w:tcW w:w="2830" w:type="dxa"/>
                <w:gridSpan w:val="2"/>
                <w:vMerge/>
                <w:vAlign w:val="center"/>
              </w:tcPr>
            </w:tcPrChange>
          </w:tcPr>
          <w:p w14:paraId="5020EB48" w14:textId="77777777" w:rsidR="00803ABD" w:rsidRPr="00803ABD" w:rsidRDefault="00803ABD" w:rsidP="00803ABD">
            <w:pPr>
              <w:pStyle w:val="NoSpacing"/>
              <w:jc w:val="left"/>
              <w:rPr>
                <w:sz w:val="20"/>
                <w:szCs w:val="20"/>
              </w:rPr>
            </w:pPr>
          </w:p>
        </w:tc>
        <w:tc>
          <w:tcPr>
            <w:tcW w:w="3119" w:type="dxa"/>
            <w:vAlign w:val="center"/>
            <w:tcPrChange w:id="3917" w:author="Juanma" w:date="2017-06-07T13:58:00Z">
              <w:tcPr>
                <w:tcW w:w="3119" w:type="dxa"/>
                <w:gridSpan w:val="2"/>
                <w:vAlign w:val="center"/>
              </w:tcPr>
            </w:tcPrChange>
          </w:tcPr>
          <w:p w14:paraId="19EF0732" w14:textId="72D10FF2" w:rsidR="00803ABD" w:rsidRPr="00F7273E" w:rsidRDefault="00803ABD" w:rsidP="00803ABD">
            <w:pPr>
              <w:pStyle w:val="NoSpacing"/>
              <w:jc w:val="left"/>
              <w:rPr>
                <w:sz w:val="20"/>
                <w:szCs w:val="20"/>
              </w:rPr>
            </w:pPr>
            <w:del w:id="3918" w:author="Juanma" w:date="2017-06-07T11:48:00Z">
              <w:r w:rsidRPr="00F7273E" w:rsidDel="001C4DAF">
                <w:rPr>
                  <w:sz w:val="20"/>
                  <w:szCs w:val="20"/>
                </w:rPr>
                <w:delText>Contratos de s</w:delText>
              </w:r>
            </w:del>
            <w:ins w:id="3919" w:author="Juanma" w:date="2017-06-07T11:48:00Z">
              <w:r w:rsidR="001C4DAF" w:rsidRPr="00F7273E">
                <w:rPr>
                  <w:sz w:val="20"/>
                  <w:szCs w:val="20"/>
                </w:rPr>
                <w:t>S</w:t>
              </w:r>
            </w:ins>
            <w:r w:rsidRPr="00F7273E">
              <w:rPr>
                <w:sz w:val="20"/>
                <w:szCs w:val="20"/>
              </w:rPr>
              <w:t>ervicio de internet dedicado</w:t>
            </w:r>
          </w:p>
        </w:tc>
        <w:tc>
          <w:tcPr>
            <w:tcW w:w="2268" w:type="dxa"/>
            <w:vAlign w:val="center"/>
            <w:tcPrChange w:id="3920" w:author="Juanma" w:date="2017-06-07T13:58:00Z">
              <w:tcPr>
                <w:tcW w:w="2268" w:type="dxa"/>
                <w:gridSpan w:val="2"/>
                <w:vAlign w:val="center"/>
              </w:tcPr>
            </w:tcPrChange>
          </w:tcPr>
          <w:p w14:paraId="01F3BB12" w14:textId="31DF4FEC" w:rsidR="00803ABD" w:rsidRPr="00803ABD" w:rsidRDefault="00803ABD" w:rsidP="00803ABD">
            <w:pPr>
              <w:pStyle w:val="NoSpacing"/>
              <w:jc w:val="right"/>
              <w:rPr>
                <w:sz w:val="20"/>
                <w:szCs w:val="20"/>
              </w:rPr>
            </w:pPr>
            <w:r w:rsidRPr="00803ABD">
              <w:rPr>
                <w:sz w:val="20"/>
                <w:szCs w:val="20"/>
              </w:rPr>
              <w:t>$ 38.400.000,00</w:t>
            </w:r>
          </w:p>
        </w:tc>
      </w:tr>
      <w:tr w:rsidR="00803ABD" w:rsidRPr="00803ABD" w14:paraId="067BB07F" w14:textId="77777777" w:rsidTr="00CF0DFA">
        <w:trPr>
          <w:trPrChange w:id="3921" w:author="Juanma" w:date="2017-06-07T13:58:00Z">
            <w:trPr>
              <w:gridBefore w:val="2"/>
            </w:trPr>
          </w:trPrChange>
        </w:trPr>
        <w:tc>
          <w:tcPr>
            <w:tcW w:w="2835" w:type="dxa"/>
            <w:vMerge/>
            <w:vAlign w:val="center"/>
            <w:tcPrChange w:id="3922" w:author="Juanma" w:date="2017-06-07T13:58:00Z">
              <w:tcPr>
                <w:tcW w:w="2830" w:type="dxa"/>
                <w:gridSpan w:val="2"/>
                <w:vMerge/>
                <w:vAlign w:val="center"/>
              </w:tcPr>
            </w:tcPrChange>
          </w:tcPr>
          <w:p w14:paraId="75199F9A" w14:textId="77777777" w:rsidR="00803ABD" w:rsidRPr="00803ABD" w:rsidRDefault="00803ABD" w:rsidP="00803ABD">
            <w:pPr>
              <w:pStyle w:val="NoSpacing"/>
              <w:jc w:val="left"/>
              <w:rPr>
                <w:sz w:val="20"/>
                <w:szCs w:val="20"/>
              </w:rPr>
            </w:pPr>
          </w:p>
        </w:tc>
        <w:tc>
          <w:tcPr>
            <w:tcW w:w="3119" w:type="dxa"/>
            <w:vAlign w:val="center"/>
            <w:tcPrChange w:id="3923" w:author="Juanma" w:date="2017-06-07T13:58:00Z">
              <w:tcPr>
                <w:tcW w:w="3119" w:type="dxa"/>
                <w:gridSpan w:val="2"/>
                <w:vAlign w:val="center"/>
              </w:tcPr>
            </w:tcPrChange>
          </w:tcPr>
          <w:p w14:paraId="730CDD84" w14:textId="26253025" w:rsidR="00803ABD" w:rsidRPr="00F7273E" w:rsidRDefault="00803ABD">
            <w:pPr>
              <w:pStyle w:val="NoSpacing"/>
              <w:jc w:val="left"/>
              <w:rPr>
                <w:sz w:val="20"/>
                <w:szCs w:val="20"/>
              </w:rPr>
            </w:pPr>
            <w:del w:id="3924" w:author="Juanma" w:date="2017-06-07T14:31:00Z">
              <w:r w:rsidRPr="00F7273E" w:rsidDel="00A11637">
                <w:rPr>
                  <w:sz w:val="20"/>
                  <w:szCs w:val="20"/>
                </w:rPr>
                <w:delText>Contrato de s</w:delText>
              </w:r>
            </w:del>
            <w:ins w:id="3925" w:author="Juanma" w:date="2017-06-07T14:31:00Z">
              <w:r w:rsidR="00A11637" w:rsidRPr="00F7273E">
                <w:rPr>
                  <w:sz w:val="20"/>
                  <w:szCs w:val="20"/>
                </w:rPr>
                <w:t>S</w:t>
              </w:r>
            </w:ins>
            <w:r w:rsidRPr="00F7273E">
              <w:rPr>
                <w:sz w:val="20"/>
                <w:szCs w:val="20"/>
              </w:rPr>
              <w:t>oporte a servidores</w:t>
            </w:r>
          </w:p>
        </w:tc>
        <w:tc>
          <w:tcPr>
            <w:tcW w:w="2268" w:type="dxa"/>
            <w:vAlign w:val="center"/>
            <w:tcPrChange w:id="3926" w:author="Juanma" w:date="2017-06-07T13:58:00Z">
              <w:tcPr>
                <w:tcW w:w="2268" w:type="dxa"/>
                <w:gridSpan w:val="2"/>
                <w:vAlign w:val="center"/>
              </w:tcPr>
            </w:tcPrChange>
          </w:tcPr>
          <w:p w14:paraId="4F9AF37C" w14:textId="0305CBD7" w:rsidR="00803ABD" w:rsidRPr="00803ABD" w:rsidRDefault="00803ABD" w:rsidP="00803ABD">
            <w:pPr>
              <w:pStyle w:val="NoSpacing"/>
              <w:jc w:val="right"/>
              <w:rPr>
                <w:sz w:val="20"/>
                <w:szCs w:val="20"/>
              </w:rPr>
            </w:pPr>
            <w:r w:rsidRPr="00803ABD">
              <w:rPr>
                <w:sz w:val="20"/>
                <w:szCs w:val="20"/>
              </w:rPr>
              <w:t>$ 48.000.000,00</w:t>
            </w:r>
          </w:p>
        </w:tc>
      </w:tr>
      <w:tr w:rsidR="00803ABD" w:rsidRPr="00803ABD" w14:paraId="4D0A62CA" w14:textId="77777777" w:rsidTr="00CF0DFA">
        <w:trPr>
          <w:trPrChange w:id="3927" w:author="Juanma" w:date="2017-06-07T13:58:00Z">
            <w:trPr>
              <w:gridBefore w:val="2"/>
            </w:trPr>
          </w:trPrChange>
        </w:trPr>
        <w:tc>
          <w:tcPr>
            <w:tcW w:w="2835" w:type="dxa"/>
            <w:vMerge/>
            <w:vAlign w:val="center"/>
            <w:tcPrChange w:id="3928" w:author="Juanma" w:date="2017-06-07T13:58:00Z">
              <w:tcPr>
                <w:tcW w:w="2830" w:type="dxa"/>
                <w:gridSpan w:val="2"/>
                <w:vMerge/>
                <w:vAlign w:val="center"/>
              </w:tcPr>
            </w:tcPrChange>
          </w:tcPr>
          <w:p w14:paraId="7FE8253D" w14:textId="77777777" w:rsidR="00803ABD" w:rsidRPr="00803ABD" w:rsidRDefault="00803ABD" w:rsidP="00803ABD">
            <w:pPr>
              <w:pStyle w:val="NoSpacing"/>
              <w:jc w:val="left"/>
              <w:rPr>
                <w:sz w:val="20"/>
                <w:szCs w:val="20"/>
              </w:rPr>
            </w:pPr>
          </w:p>
        </w:tc>
        <w:tc>
          <w:tcPr>
            <w:tcW w:w="3119" w:type="dxa"/>
            <w:vAlign w:val="center"/>
            <w:tcPrChange w:id="3929" w:author="Juanma" w:date="2017-06-07T13:58:00Z">
              <w:tcPr>
                <w:tcW w:w="3119" w:type="dxa"/>
                <w:gridSpan w:val="2"/>
                <w:vAlign w:val="center"/>
              </w:tcPr>
            </w:tcPrChange>
          </w:tcPr>
          <w:p w14:paraId="07E98854" w14:textId="0B3BC5BF" w:rsidR="00803ABD" w:rsidRPr="00F7273E" w:rsidRDefault="00803ABD" w:rsidP="00803ABD">
            <w:pPr>
              <w:pStyle w:val="NoSpacing"/>
              <w:jc w:val="left"/>
              <w:rPr>
                <w:sz w:val="20"/>
                <w:szCs w:val="20"/>
              </w:rPr>
            </w:pPr>
            <w:r w:rsidRPr="00F7273E">
              <w:rPr>
                <w:sz w:val="20"/>
                <w:szCs w:val="20"/>
              </w:rPr>
              <w:t>Soporte técnico Oracle</w:t>
            </w:r>
          </w:p>
        </w:tc>
        <w:tc>
          <w:tcPr>
            <w:tcW w:w="2268" w:type="dxa"/>
            <w:vAlign w:val="center"/>
            <w:tcPrChange w:id="3930" w:author="Juanma" w:date="2017-06-07T13:58:00Z">
              <w:tcPr>
                <w:tcW w:w="2268" w:type="dxa"/>
                <w:gridSpan w:val="2"/>
                <w:vAlign w:val="center"/>
              </w:tcPr>
            </w:tcPrChange>
          </w:tcPr>
          <w:p w14:paraId="251FB909" w14:textId="0F1DE3B7" w:rsidR="00803ABD" w:rsidRPr="00803ABD" w:rsidRDefault="00803ABD" w:rsidP="00803ABD">
            <w:pPr>
              <w:pStyle w:val="NoSpacing"/>
              <w:jc w:val="right"/>
              <w:rPr>
                <w:sz w:val="20"/>
                <w:szCs w:val="20"/>
              </w:rPr>
            </w:pPr>
            <w:r w:rsidRPr="00803ABD">
              <w:rPr>
                <w:sz w:val="20"/>
                <w:szCs w:val="20"/>
              </w:rPr>
              <w:t>$ 107.618.492,52</w:t>
            </w:r>
          </w:p>
        </w:tc>
      </w:tr>
      <w:tr w:rsidR="00803ABD" w:rsidRPr="00803ABD" w14:paraId="0E15B7B1" w14:textId="77777777" w:rsidTr="00CF0DFA">
        <w:trPr>
          <w:trPrChange w:id="3931" w:author="Juanma" w:date="2017-06-07T13:58:00Z">
            <w:trPr>
              <w:gridBefore w:val="2"/>
            </w:trPr>
          </w:trPrChange>
        </w:trPr>
        <w:tc>
          <w:tcPr>
            <w:tcW w:w="2835" w:type="dxa"/>
            <w:vMerge/>
            <w:vAlign w:val="center"/>
            <w:tcPrChange w:id="3932" w:author="Juanma" w:date="2017-06-07T13:58:00Z">
              <w:tcPr>
                <w:tcW w:w="2830" w:type="dxa"/>
                <w:gridSpan w:val="2"/>
                <w:vMerge/>
                <w:vAlign w:val="center"/>
              </w:tcPr>
            </w:tcPrChange>
          </w:tcPr>
          <w:p w14:paraId="13479263" w14:textId="77777777" w:rsidR="00803ABD" w:rsidRPr="00803ABD" w:rsidRDefault="00803ABD" w:rsidP="00803ABD">
            <w:pPr>
              <w:pStyle w:val="NoSpacing"/>
              <w:jc w:val="left"/>
              <w:rPr>
                <w:sz w:val="20"/>
                <w:szCs w:val="20"/>
              </w:rPr>
            </w:pPr>
          </w:p>
        </w:tc>
        <w:tc>
          <w:tcPr>
            <w:tcW w:w="3119" w:type="dxa"/>
            <w:vAlign w:val="center"/>
            <w:tcPrChange w:id="3933" w:author="Juanma" w:date="2017-06-07T13:58:00Z">
              <w:tcPr>
                <w:tcW w:w="3119" w:type="dxa"/>
                <w:gridSpan w:val="2"/>
                <w:vAlign w:val="center"/>
              </w:tcPr>
            </w:tcPrChange>
          </w:tcPr>
          <w:p w14:paraId="3BC7AECA" w14:textId="61DCC3FC" w:rsidR="00803ABD" w:rsidRPr="00F7273E" w:rsidRDefault="00803ABD" w:rsidP="00803ABD">
            <w:pPr>
              <w:pStyle w:val="NoSpacing"/>
              <w:jc w:val="left"/>
              <w:rPr>
                <w:sz w:val="20"/>
                <w:szCs w:val="20"/>
              </w:rPr>
            </w:pPr>
            <w:r w:rsidRPr="00F7273E">
              <w:rPr>
                <w:sz w:val="20"/>
                <w:szCs w:val="20"/>
              </w:rPr>
              <w:t>Adecuación de instalaciones</w:t>
            </w:r>
          </w:p>
        </w:tc>
        <w:tc>
          <w:tcPr>
            <w:tcW w:w="2268" w:type="dxa"/>
            <w:vAlign w:val="center"/>
            <w:tcPrChange w:id="3934" w:author="Juanma" w:date="2017-06-07T13:58:00Z">
              <w:tcPr>
                <w:tcW w:w="2268" w:type="dxa"/>
                <w:gridSpan w:val="2"/>
                <w:vAlign w:val="center"/>
              </w:tcPr>
            </w:tcPrChange>
          </w:tcPr>
          <w:p w14:paraId="76895884" w14:textId="16277ECC" w:rsidR="00803ABD" w:rsidRPr="00803ABD" w:rsidRDefault="00803ABD" w:rsidP="00803ABD">
            <w:pPr>
              <w:pStyle w:val="NoSpacing"/>
              <w:jc w:val="right"/>
              <w:rPr>
                <w:sz w:val="20"/>
                <w:szCs w:val="20"/>
              </w:rPr>
            </w:pPr>
            <w:r w:rsidRPr="00803ABD">
              <w:rPr>
                <w:sz w:val="20"/>
                <w:szCs w:val="20"/>
              </w:rPr>
              <w:t>$ 192.610.760,00</w:t>
            </w:r>
          </w:p>
        </w:tc>
      </w:tr>
      <w:tr w:rsidR="00803ABD" w:rsidRPr="00803ABD" w14:paraId="5BAE0ACF" w14:textId="77777777" w:rsidTr="00CF0DFA">
        <w:trPr>
          <w:trPrChange w:id="3935" w:author="Juanma" w:date="2017-06-07T13:58:00Z">
            <w:trPr>
              <w:gridBefore w:val="2"/>
            </w:trPr>
          </w:trPrChange>
        </w:trPr>
        <w:tc>
          <w:tcPr>
            <w:tcW w:w="2835" w:type="dxa"/>
            <w:vMerge w:val="restart"/>
            <w:vAlign w:val="center"/>
            <w:tcPrChange w:id="3936" w:author="Juanma" w:date="2017-06-07T13:58:00Z">
              <w:tcPr>
                <w:tcW w:w="2830" w:type="dxa"/>
                <w:gridSpan w:val="2"/>
                <w:vMerge w:val="restart"/>
                <w:vAlign w:val="center"/>
              </w:tcPr>
            </w:tcPrChange>
          </w:tcPr>
          <w:p w14:paraId="48D7B145" w14:textId="4FD20FC0" w:rsidR="00803ABD" w:rsidRPr="00803ABD" w:rsidRDefault="00803ABD" w:rsidP="00803ABD">
            <w:pPr>
              <w:pStyle w:val="NoSpacing"/>
              <w:jc w:val="left"/>
              <w:rPr>
                <w:sz w:val="20"/>
                <w:szCs w:val="20"/>
              </w:rPr>
            </w:pPr>
            <w:r w:rsidRPr="00803ABD">
              <w:rPr>
                <w:sz w:val="20"/>
                <w:szCs w:val="20"/>
              </w:rPr>
              <w:t xml:space="preserve">Capacitar a funcionarios que harán uso de </w:t>
            </w:r>
            <w:r w:rsidR="00CD3BDA">
              <w:rPr>
                <w:sz w:val="20"/>
                <w:szCs w:val="20"/>
              </w:rPr>
              <w:t>REDSIH</w:t>
            </w:r>
            <w:r w:rsidRPr="00803ABD">
              <w:rPr>
                <w:sz w:val="20"/>
                <w:szCs w:val="20"/>
              </w:rPr>
              <w:t xml:space="preserve"> en sus actividades diarias.</w:t>
            </w:r>
          </w:p>
        </w:tc>
        <w:tc>
          <w:tcPr>
            <w:tcW w:w="3119" w:type="dxa"/>
            <w:vAlign w:val="center"/>
            <w:tcPrChange w:id="3937" w:author="Juanma" w:date="2017-06-07T13:58:00Z">
              <w:tcPr>
                <w:tcW w:w="3119" w:type="dxa"/>
                <w:gridSpan w:val="2"/>
                <w:vAlign w:val="center"/>
              </w:tcPr>
            </w:tcPrChange>
          </w:tcPr>
          <w:p w14:paraId="15B87943" w14:textId="1EF3E7DE" w:rsidR="00803ABD" w:rsidRPr="00F7273E" w:rsidRDefault="00803ABD" w:rsidP="00803ABD">
            <w:pPr>
              <w:pStyle w:val="NoSpacing"/>
              <w:jc w:val="left"/>
              <w:rPr>
                <w:sz w:val="20"/>
                <w:szCs w:val="20"/>
              </w:rPr>
            </w:pPr>
            <w:r w:rsidRPr="00F7273E">
              <w:rPr>
                <w:sz w:val="20"/>
                <w:szCs w:val="20"/>
              </w:rPr>
              <w:t>Profesional de apoyo</w:t>
            </w:r>
          </w:p>
        </w:tc>
        <w:tc>
          <w:tcPr>
            <w:tcW w:w="2268" w:type="dxa"/>
            <w:vAlign w:val="center"/>
            <w:tcPrChange w:id="3938" w:author="Juanma" w:date="2017-06-07T13:58:00Z">
              <w:tcPr>
                <w:tcW w:w="2268" w:type="dxa"/>
                <w:gridSpan w:val="2"/>
                <w:vAlign w:val="center"/>
              </w:tcPr>
            </w:tcPrChange>
          </w:tcPr>
          <w:p w14:paraId="6110C6F8" w14:textId="2B2C22A6" w:rsidR="00803ABD" w:rsidRPr="00803ABD" w:rsidRDefault="00803ABD">
            <w:pPr>
              <w:pStyle w:val="NoSpacing"/>
              <w:jc w:val="right"/>
              <w:rPr>
                <w:sz w:val="20"/>
                <w:szCs w:val="20"/>
              </w:rPr>
            </w:pPr>
            <w:r w:rsidRPr="00803ABD">
              <w:rPr>
                <w:sz w:val="20"/>
                <w:szCs w:val="20"/>
              </w:rPr>
              <w:t xml:space="preserve">$ </w:t>
            </w:r>
            <w:del w:id="3939" w:author="Juanma" w:date="2017-06-07T13:12:00Z">
              <w:r w:rsidRPr="00803ABD" w:rsidDel="004F0EF8">
                <w:rPr>
                  <w:sz w:val="20"/>
                  <w:szCs w:val="20"/>
                </w:rPr>
                <w:delText>21</w:delText>
              </w:r>
            </w:del>
            <w:ins w:id="3940" w:author="Juanma" w:date="2017-06-07T13:12:00Z">
              <w:r w:rsidR="004F0EF8">
                <w:rPr>
                  <w:sz w:val="20"/>
                  <w:szCs w:val="20"/>
                </w:rPr>
                <w:t>33</w:t>
              </w:r>
            </w:ins>
            <w:r w:rsidRPr="00803ABD">
              <w:rPr>
                <w:sz w:val="20"/>
                <w:szCs w:val="20"/>
              </w:rPr>
              <w:t>.</w:t>
            </w:r>
            <w:del w:id="3941" w:author="Juanma" w:date="2017-06-07T13:12:00Z">
              <w:r w:rsidRPr="00803ABD" w:rsidDel="004F0EF8">
                <w:rPr>
                  <w:sz w:val="20"/>
                  <w:szCs w:val="20"/>
                </w:rPr>
                <w:delText>00</w:delText>
              </w:r>
            </w:del>
            <w:ins w:id="3942" w:author="Juanma" w:date="2017-06-07T13:12:00Z">
              <w:r w:rsidR="004F0EF8">
                <w:rPr>
                  <w:sz w:val="20"/>
                  <w:szCs w:val="20"/>
                </w:rPr>
                <w:t>32</w:t>
              </w:r>
            </w:ins>
            <w:r w:rsidRPr="00803ABD">
              <w:rPr>
                <w:sz w:val="20"/>
                <w:szCs w:val="20"/>
              </w:rPr>
              <w:t>0.000,00</w:t>
            </w:r>
          </w:p>
        </w:tc>
      </w:tr>
      <w:tr w:rsidR="00803ABD" w:rsidRPr="00803ABD" w14:paraId="46CBA2FA" w14:textId="77777777" w:rsidTr="00CF0DFA">
        <w:trPr>
          <w:trPrChange w:id="3943" w:author="Juanma" w:date="2017-06-07T13:58:00Z">
            <w:trPr>
              <w:gridBefore w:val="2"/>
            </w:trPr>
          </w:trPrChange>
        </w:trPr>
        <w:tc>
          <w:tcPr>
            <w:tcW w:w="2835" w:type="dxa"/>
            <w:vMerge/>
            <w:vAlign w:val="center"/>
            <w:tcPrChange w:id="3944" w:author="Juanma" w:date="2017-06-07T13:58:00Z">
              <w:tcPr>
                <w:tcW w:w="2830" w:type="dxa"/>
                <w:gridSpan w:val="2"/>
                <w:vMerge/>
                <w:vAlign w:val="center"/>
              </w:tcPr>
            </w:tcPrChange>
          </w:tcPr>
          <w:p w14:paraId="2D16CB6A" w14:textId="77777777" w:rsidR="00803ABD" w:rsidRPr="00803ABD" w:rsidRDefault="00803ABD" w:rsidP="00803ABD">
            <w:pPr>
              <w:pStyle w:val="NoSpacing"/>
              <w:jc w:val="left"/>
              <w:rPr>
                <w:sz w:val="20"/>
                <w:szCs w:val="20"/>
              </w:rPr>
            </w:pPr>
          </w:p>
        </w:tc>
        <w:tc>
          <w:tcPr>
            <w:tcW w:w="3119" w:type="dxa"/>
            <w:vAlign w:val="center"/>
            <w:tcPrChange w:id="3945" w:author="Juanma" w:date="2017-06-07T13:58:00Z">
              <w:tcPr>
                <w:tcW w:w="3119" w:type="dxa"/>
                <w:gridSpan w:val="2"/>
                <w:vAlign w:val="center"/>
              </w:tcPr>
            </w:tcPrChange>
          </w:tcPr>
          <w:p w14:paraId="5E8663E5" w14:textId="0D381CE0" w:rsidR="00803ABD" w:rsidRPr="00F7273E" w:rsidRDefault="00803ABD" w:rsidP="00803ABD">
            <w:pPr>
              <w:pStyle w:val="NoSpacing"/>
              <w:jc w:val="left"/>
              <w:rPr>
                <w:sz w:val="20"/>
                <w:szCs w:val="20"/>
              </w:rPr>
            </w:pPr>
            <w:r w:rsidRPr="00F7273E">
              <w:rPr>
                <w:sz w:val="20"/>
                <w:szCs w:val="20"/>
              </w:rPr>
              <w:t>Promotor de IDE</w:t>
            </w:r>
          </w:p>
        </w:tc>
        <w:tc>
          <w:tcPr>
            <w:tcW w:w="2268" w:type="dxa"/>
            <w:vAlign w:val="center"/>
            <w:tcPrChange w:id="3946" w:author="Juanma" w:date="2017-06-07T13:58:00Z">
              <w:tcPr>
                <w:tcW w:w="2268" w:type="dxa"/>
                <w:gridSpan w:val="2"/>
                <w:vAlign w:val="center"/>
              </w:tcPr>
            </w:tcPrChange>
          </w:tcPr>
          <w:p w14:paraId="64B31F7B" w14:textId="6AAD35CB" w:rsidR="00803ABD" w:rsidRPr="00803ABD" w:rsidRDefault="00803ABD">
            <w:pPr>
              <w:pStyle w:val="NoSpacing"/>
              <w:jc w:val="right"/>
              <w:rPr>
                <w:sz w:val="20"/>
                <w:szCs w:val="20"/>
              </w:rPr>
            </w:pPr>
            <w:r>
              <w:rPr>
                <w:sz w:val="20"/>
                <w:szCs w:val="20"/>
              </w:rPr>
              <w:t>$</w:t>
            </w:r>
            <w:del w:id="3947" w:author="Juanma" w:date="2017-06-07T13:34:00Z">
              <w:r w:rsidDel="00387525">
                <w:rPr>
                  <w:sz w:val="20"/>
                  <w:szCs w:val="20"/>
                </w:rPr>
                <w:delText>12</w:delText>
              </w:r>
            </w:del>
            <w:ins w:id="3948" w:author="Juanma" w:date="2017-06-07T13:34:00Z">
              <w:r w:rsidR="00387525">
                <w:rPr>
                  <w:sz w:val="20"/>
                  <w:szCs w:val="20"/>
                </w:rPr>
                <w:t xml:space="preserve"> 9</w:t>
              </w:r>
            </w:ins>
            <w:r>
              <w:rPr>
                <w:sz w:val="20"/>
                <w:szCs w:val="20"/>
              </w:rPr>
              <w:t>.</w:t>
            </w:r>
            <w:del w:id="3949" w:author="Juanma" w:date="2017-06-07T13:34:00Z">
              <w:r w:rsidDel="00387525">
                <w:rPr>
                  <w:sz w:val="20"/>
                  <w:szCs w:val="20"/>
                </w:rPr>
                <w:delText>000</w:delText>
              </w:r>
            </w:del>
            <w:ins w:id="3950" w:author="Juanma" w:date="2017-06-07T13:34:00Z">
              <w:r w:rsidR="00387525">
                <w:rPr>
                  <w:sz w:val="20"/>
                  <w:szCs w:val="20"/>
                </w:rPr>
                <w:t>520</w:t>
              </w:r>
            </w:ins>
            <w:r>
              <w:rPr>
                <w:sz w:val="20"/>
                <w:szCs w:val="20"/>
              </w:rPr>
              <w:t>.000,00</w:t>
            </w:r>
          </w:p>
        </w:tc>
      </w:tr>
      <w:tr w:rsidR="0077713C" w:rsidRPr="00803ABD" w14:paraId="5D3247F0" w14:textId="77777777" w:rsidTr="00CF0DFA">
        <w:trPr>
          <w:ins w:id="3951" w:author="Juanma" w:date="2017-06-07T14:45:00Z"/>
        </w:trPr>
        <w:tc>
          <w:tcPr>
            <w:tcW w:w="2835" w:type="dxa"/>
            <w:vMerge/>
            <w:vAlign w:val="center"/>
          </w:tcPr>
          <w:p w14:paraId="199BA33F" w14:textId="77777777" w:rsidR="0077713C" w:rsidRPr="00803ABD" w:rsidRDefault="0077713C" w:rsidP="00803ABD">
            <w:pPr>
              <w:pStyle w:val="NoSpacing"/>
              <w:jc w:val="left"/>
              <w:rPr>
                <w:ins w:id="3952" w:author="Juanma" w:date="2017-06-07T14:45:00Z"/>
                <w:sz w:val="20"/>
                <w:szCs w:val="20"/>
              </w:rPr>
            </w:pPr>
          </w:p>
        </w:tc>
        <w:tc>
          <w:tcPr>
            <w:tcW w:w="3119" w:type="dxa"/>
            <w:vAlign w:val="center"/>
          </w:tcPr>
          <w:p w14:paraId="02D26FE6" w14:textId="6CFE9AFA" w:rsidR="0077713C" w:rsidRPr="00F7273E" w:rsidRDefault="0077713C" w:rsidP="00803ABD">
            <w:pPr>
              <w:pStyle w:val="NoSpacing"/>
              <w:jc w:val="left"/>
              <w:rPr>
                <w:ins w:id="3953" w:author="Juanma" w:date="2017-06-07T14:45:00Z"/>
                <w:sz w:val="20"/>
                <w:szCs w:val="20"/>
                <w:rPrChange w:id="3954" w:author="Juanma" w:date="2017-06-07T15:17:00Z">
                  <w:rPr>
                    <w:ins w:id="3955" w:author="Juanma" w:date="2017-06-07T14:45:00Z"/>
                    <w:sz w:val="20"/>
                    <w:szCs w:val="20"/>
                    <w:highlight w:val="yellow"/>
                  </w:rPr>
                </w:rPrChange>
              </w:rPr>
            </w:pPr>
            <w:ins w:id="3956" w:author="Juanma" w:date="2017-06-07T14:45:00Z">
              <w:r w:rsidRPr="00F7273E">
                <w:rPr>
                  <w:sz w:val="20"/>
                  <w:szCs w:val="20"/>
                  <w:rPrChange w:id="3957" w:author="Juanma" w:date="2017-06-07T15:17:00Z">
                    <w:rPr>
                      <w:sz w:val="20"/>
                      <w:szCs w:val="20"/>
                      <w:highlight w:val="yellow"/>
                    </w:rPr>
                  </w:rPrChange>
                </w:rPr>
                <w:t>Auxiliar administrativa</w:t>
              </w:r>
            </w:ins>
          </w:p>
        </w:tc>
        <w:tc>
          <w:tcPr>
            <w:tcW w:w="2268" w:type="dxa"/>
            <w:vAlign w:val="center"/>
          </w:tcPr>
          <w:p w14:paraId="5E1B6D05" w14:textId="674D6EE6" w:rsidR="0077713C" w:rsidRDefault="0077713C" w:rsidP="00387525">
            <w:pPr>
              <w:pStyle w:val="NoSpacing"/>
              <w:jc w:val="right"/>
              <w:rPr>
                <w:ins w:id="3958" w:author="Juanma" w:date="2017-06-07T14:45:00Z"/>
                <w:sz w:val="20"/>
                <w:szCs w:val="20"/>
              </w:rPr>
            </w:pPr>
            <w:ins w:id="3959" w:author="Juanma" w:date="2017-06-07T14:45:00Z">
              <w:r>
                <w:rPr>
                  <w:sz w:val="20"/>
                  <w:szCs w:val="20"/>
                </w:rPr>
                <w:t>$ 19.040.000,00</w:t>
              </w:r>
            </w:ins>
          </w:p>
        </w:tc>
      </w:tr>
      <w:tr w:rsidR="00803ABD" w:rsidRPr="00803ABD" w14:paraId="57F30135" w14:textId="77777777" w:rsidTr="00CF0DFA">
        <w:trPr>
          <w:trPrChange w:id="3960" w:author="Juanma" w:date="2017-06-07T13:58:00Z">
            <w:trPr>
              <w:gridBefore w:val="2"/>
            </w:trPr>
          </w:trPrChange>
        </w:trPr>
        <w:tc>
          <w:tcPr>
            <w:tcW w:w="2835" w:type="dxa"/>
            <w:vMerge/>
            <w:vAlign w:val="center"/>
            <w:tcPrChange w:id="3961" w:author="Juanma" w:date="2017-06-07T13:58:00Z">
              <w:tcPr>
                <w:tcW w:w="2830" w:type="dxa"/>
                <w:gridSpan w:val="2"/>
                <w:vMerge/>
                <w:vAlign w:val="center"/>
              </w:tcPr>
            </w:tcPrChange>
          </w:tcPr>
          <w:p w14:paraId="42E1B995" w14:textId="77777777" w:rsidR="00803ABD" w:rsidRPr="00803ABD" w:rsidRDefault="00803ABD" w:rsidP="00803ABD">
            <w:pPr>
              <w:pStyle w:val="NoSpacing"/>
              <w:jc w:val="left"/>
              <w:rPr>
                <w:sz w:val="20"/>
                <w:szCs w:val="20"/>
              </w:rPr>
            </w:pPr>
          </w:p>
        </w:tc>
        <w:tc>
          <w:tcPr>
            <w:tcW w:w="3119" w:type="dxa"/>
            <w:vAlign w:val="center"/>
            <w:tcPrChange w:id="3962" w:author="Juanma" w:date="2017-06-07T13:58:00Z">
              <w:tcPr>
                <w:tcW w:w="3119" w:type="dxa"/>
                <w:gridSpan w:val="2"/>
                <w:vAlign w:val="center"/>
              </w:tcPr>
            </w:tcPrChange>
          </w:tcPr>
          <w:p w14:paraId="689952C8" w14:textId="41C8C999" w:rsidR="00803ABD" w:rsidRPr="00F7273E" w:rsidRDefault="00803ABD" w:rsidP="00803ABD">
            <w:pPr>
              <w:pStyle w:val="NoSpacing"/>
              <w:jc w:val="left"/>
              <w:rPr>
                <w:sz w:val="20"/>
                <w:szCs w:val="20"/>
              </w:rPr>
            </w:pPr>
            <w:r w:rsidRPr="00F7273E">
              <w:rPr>
                <w:sz w:val="20"/>
                <w:szCs w:val="20"/>
              </w:rPr>
              <w:t>Auxiliar de investigación</w:t>
            </w:r>
          </w:p>
        </w:tc>
        <w:tc>
          <w:tcPr>
            <w:tcW w:w="2268" w:type="dxa"/>
            <w:vAlign w:val="center"/>
            <w:tcPrChange w:id="3963" w:author="Juanma" w:date="2017-06-07T13:58:00Z">
              <w:tcPr>
                <w:tcW w:w="2268" w:type="dxa"/>
                <w:gridSpan w:val="2"/>
                <w:vAlign w:val="center"/>
              </w:tcPr>
            </w:tcPrChange>
          </w:tcPr>
          <w:p w14:paraId="5D09B1B3" w14:textId="5AE747AE" w:rsidR="00803ABD" w:rsidRPr="00803ABD" w:rsidRDefault="00314900">
            <w:pPr>
              <w:pStyle w:val="NoSpacing"/>
              <w:jc w:val="right"/>
              <w:rPr>
                <w:sz w:val="20"/>
                <w:szCs w:val="20"/>
              </w:rPr>
            </w:pPr>
            <w:r>
              <w:rPr>
                <w:sz w:val="20"/>
                <w:szCs w:val="20"/>
              </w:rPr>
              <w:t xml:space="preserve">$ </w:t>
            </w:r>
            <w:r w:rsidR="00803ABD" w:rsidRPr="00803ABD">
              <w:rPr>
                <w:sz w:val="20"/>
                <w:szCs w:val="20"/>
              </w:rPr>
              <w:t>2</w:t>
            </w:r>
            <w:ins w:id="3964" w:author="Juanma" w:date="2017-06-07T14:59:00Z">
              <w:r w:rsidR="001B0086">
                <w:rPr>
                  <w:sz w:val="20"/>
                  <w:szCs w:val="20"/>
                </w:rPr>
                <w:t>4</w:t>
              </w:r>
            </w:ins>
            <w:del w:id="3965" w:author="Juanma" w:date="2017-06-07T14:59:00Z">
              <w:r w:rsidR="00803ABD" w:rsidRPr="00803ABD" w:rsidDel="001B0086">
                <w:rPr>
                  <w:sz w:val="20"/>
                  <w:szCs w:val="20"/>
                </w:rPr>
                <w:delText>1</w:delText>
              </w:r>
            </w:del>
            <w:r w:rsidR="00803ABD" w:rsidRPr="00803ABD">
              <w:rPr>
                <w:sz w:val="20"/>
                <w:szCs w:val="20"/>
              </w:rPr>
              <w:t>.</w:t>
            </w:r>
            <w:del w:id="3966" w:author="Juanma" w:date="2017-06-07T14:59:00Z">
              <w:r w:rsidR="00803ABD" w:rsidRPr="00803ABD" w:rsidDel="001B0086">
                <w:rPr>
                  <w:sz w:val="20"/>
                  <w:szCs w:val="20"/>
                </w:rPr>
                <w:delText>00</w:delText>
              </w:r>
            </w:del>
            <w:ins w:id="3967" w:author="Juanma" w:date="2017-06-07T14:59:00Z">
              <w:r w:rsidR="001B0086">
                <w:rPr>
                  <w:sz w:val="20"/>
                  <w:szCs w:val="20"/>
                </w:rPr>
                <w:t>99</w:t>
              </w:r>
            </w:ins>
            <w:r w:rsidR="00803ABD" w:rsidRPr="00803ABD">
              <w:rPr>
                <w:sz w:val="20"/>
                <w:szCs w:val="20"/>
              </w:rPr>
              <w:t>0.000,00</w:t>
            </w:r>
          </w:p>
        </w:tc>
      </w:tr>
      <w:tr w:rsidR="00803ABD" w:rsidRPr="00803ABD" w14:paraId="2BA54A54" w14:textId="77777777" w:rsidTr="002D2A3E">
        <w:trPr>
          <w:trHeight w:val="467"/>
          <w:trPrChange w:id="3968" w:author="Juanma" w:date="2017-06-07T15:25:00Z">
            <w:trPr>
              <w:gridBefore w:val="2"/>
            </w:trPr>
          </w:trPrChange>
        </w:trPr>
        <w:tc>
          <w:tcPr>
            <w:tcW w:w="2835" w:type="dxa"/>
            <w:vMerge w:val="restart"/>
            <w:vAlign w:val="center"/>
            <w:tcPrChange w:id="3969" w:author="Juanma" w:date="2017-06-07T15:25:00Z">
              <w:tcPr>
                <w:tcW w:w="2830" w:type="dxa"/>
                <w:gridSpan w:val="2"/>
                <w:vMerge w:val="restart"/>
                <w:vAlign w:val="center"/>
              </w:tcPr>
            </w:tcPrChange>
          </w:tcPr>
          <w:p w14:paraId="3EE1848F" w14:textId="7DA54583" w:rsidR="00803ABD" w:rsidRPr="00803ABD" w:rsidRDefault="00803ABD" w:rsidP="00803ABD">
            <w:pPr>
              <w:pStyle w:val="NoSpacing"/>
              <w:jc w:val="left"/>
              <w:rPr>
                <w:sz w:val="20"/>
                <w:szCs w:val="20"/>
              </w:rPr>
            </w:pPr>
            <w:r w:rsidRPr="00803ABD">
              <w:rPr>
                <w:sz w:val="20"/>
                <w:szCs w:val="20"/>
              </w:rPr>
              <w:t>Aplicación de estándares nacionales e internacionales para la normalización de información.</w:t>
            </w:r>
          </w:p>
        </w:tc>
        <w:tc>
          <w:tcPr>
            <w:tcW w:w="3119" w:type="dxa"/>
            <w:vAlign w:val="center"/>
            <w:tcPrChange w:id="3970" w:author="Juanma" w:date="2017-06-07T15:25:00Z">
              <w:tcPr>
                <w:tcW w:w="3119" w:type="dxa"/>
                <w:gridSpan w:val="2"/>
                <w:vAlign w:val="center"/>
              </w:tcPr>
            </w:tcPrChange>
          </w:tcPr>
          <w:p w14:paraId="6CA74839" w14:textId="6793F1BA" w:rsidR="00803ABD" w:rsidRPr="00F7273E" w:rsidRDefault="00803ABD" w:rsidP="00803ABD">
            <w:pPr>
              <w:pStyle w:val="NoSpacing"/>
              <w:jc w:val="left"/>
              <w:rPr>
                <w:sz w:val="20"/>
                <w:szCs w:val="20"/>
              </w:rPr>
            </w:pPr>
            <w:r w:rsidRPr="00F7273E">
              <w:rPr>
                <w:sz w:val="20"/>
                <w:szCs w:val="20"/>
              </w:rPr>
              <w:t>Auxiliar de investigación</w:t>
            </w:r>
          </w:p>
        </w:tc>
        <w:tc>
          <w:tcPr>
            <w:tcW w:w="2268" w:type="dxa"/>
            <w:vAlign w:val="center"/>
            <w:tcPrChange w:id="3971" w:author="Juanma" w:date="2017-06-07T15:25:00Z">
              <w:tcPr>
                <w:tcW w:w="2268" w:type="dxa"/>
                <w:gridSpan w:val="2"/>
                <w:vAlign w:val="center"/>
              </w:tcPr>
            </w:tcPrChange>
          </w:tcPr>
          <w:p w14:paraId="688AB096" w14:textId="60D266AB" w:rsidR="00803ABD" w:rsidRPr="00803ABD" w:rsidRDefault="003E7865">
            <w:pPr>
              <w:pStyle w:val="NoSpacing"/>
              <w:jc w:val="right"/>
              <w:rPr>
                <w:sz w:val="20"/>
                <w:szCs w:val="20"/>
              </w:rPr>
            </w:pPr>
            <w:r>
              <w:rPr>
                <w:sz w:val="20"/>
                <w:szCs w:val="20"/>
              </w:rPr>
              <w:t xml:space="preserve">$ </w:t>
            </w:r>
            <w:del w:id="3972" w:author="Juanma" w:date="2017-06-07T14:58:00Z">
              <w:r w:rsidDel="001B0086">
                <w:rPr>
                  <w:sz w:val="20"/>
                  <w:szCs w:val="20"/>
                </w:rPr>
                <w:delText>21</w:delText>
              </w:r>
            </w:del>
            <w:ins w:id="3973" w:author="Juanma" w:date="2017-06-07T14:58:00Z">
              <w:r w:rsidR="001B0086">
                <w:rPr>
                  <w:sz w:val="20"/>
                  <w:szCs w:val="20"/>
                </w:rPr>
                <w:t>16</w:t>
              </w:r>
            </w:ins>
            <w:r>
              <w:rPr>
                <w:sz w:val="20"/>
                <w:szCs w:val="20"/>
              </w:rPr>
              <w:t>.</w:t>
            </w:r>
            <w:del w:id="3974" w:author="Juanma" w:date="2017-06-07T14:58:00Z">
              <w:r w:rsidDel="001B0086">
                <w:rPr>
                  <w:sz w:val="20"/>
                  <w:szCs w:val="20"/>
                </w:rPr>
                <w:delText>00</w:delText>
              </w:r>
            </w:del>
            <w:ins w:id="3975" w:author="Juanma" w:date="2017-06-07T14:58:00Z">
              <w:r w:rsidR="001B0086">
                <w:rPr>
                  <w:sz w:val="20"/>
                  <w:szCs w:val="20"/>
                </w:rPr>
                <w:t>66</w:t>
              </w:r>
            </w:ins>
            <w:r>
              <w:rPr>
                <w:sz w:val="20"/>
                <w:szCs w:val="20"/>
              </w:rPr>
              <w:t>0.000,00</w:t>
            </w:r>
          </w:p>
        </w:tc>
      </w:tr>
      <w:tr w:rsidR="00803ABD" w:rsidRPr="00803ABD" w14:paraId="13ED824D" w14:textId="77777777" w:rsidTr="002D2A3E">
        <w:trPr>
          <w:trHeight w:val="499"/>
          <w:trPrChange w:id="3976" w:author="Juanma" w:date="2017-06-07T15:25:00Z">
            <w:trPr>
              <w:gridBefore w:val="2"/>
            </w:trPr>
          </w:trPrChange>
        </w:trPr>
        <w:tc>
          <w:tcPr>
            <w:tcW w:w="2835" w:type="dxa"/>
            <w:vMerge/>
            <w:vAlign w:val="center"/>
            <w:tcPrChange w:id="3977" w:author="Juanma" w:date="2017-06-07T15:25:00Z">
              <w:tcPr>
                <w:tcW w:w="2830" w:type="dxa"/>
                <w:gridSpan w:val="2"/>
                <w:vMerge/>
                <w:vAlign w:val="center"/>
              </w:tcPr>
            </w:tcPrChange>
          </w:tcPr>
          <w:p w14:paraId="543A880F" w14:textId="77777777" w:rsidR="00803ABD" w:rsidRPr="00803ABD" w:rsidRDefault="00803ABD" w:rsidP="00803ABD">
            <w:pPr>
              <w:pStyle w:val="NoSpacing"/>
              <w:jc w:val="left"/>
              <w:rPr>
                <w:sz w:val="20"/>
                <w:szCs w:val="20"/>
              </w:rPr>
            </w:pPr>
          </w:p>
        </w:tc>
        <w:tc>
          <w:tcPr>
            <w:tcW w:w="3119" w:type="dxa"/>
            <w:vAlign w:val="center"/>
            <w:tcPrChange w:id="3978" w:author="Juanma" w:date="2017-06-07T15:25:00Z">
              <w:tcPr>
                <w:tcW w:w="3119" w:type="dxa"/>
                <w:gridSpan w:val="2"/>
                <w:vAlign w:val="center"/>
              </w:tcPr>
            </w:tcPrChange>
          </w:tcPr>
          <w:p w14:paraId="64827779" w14:textId="347DF59C" w:rsidR="00803ABD" w:rsidRPr="00F7273E" w:rsidRDefault="003E7865" w:rsidP="00803ABD">
            <w:pPr>
              <w:pStyle w:val="NoSpacing"/>
              <w:jc w:val="left"/>
              <w:rPr>
                <w:sz w:val="20"/>
                <w:szCs w:val="20"/>
              </w:rPr>
            </w:pPr>
            <w:r w:rsidRPr="00F7273E">
              <w:rPr>
                <w:sz w:val="20"/>
                <w:szCs w:val="20"/>
              </w:rPr>
              <w:t>Profesional de apoyo</w:t>
            </w:r>
          </w:p>
        </w:tc>
        <w:tc>
          <w:tcPr>
            <w:tcW w:w="2268" w:type="dxa"/>
            <w:vAlign w:val="center"/>
            <w:tcPrChange w:id="3979" w:author="Juanma" w:date="2017-06-07T15:25:00Z">
              <w:tcPr>
                <w:tcW w:w="2268" w:type="dxa"/>
                <w:gridSpan w:val="2"/>
                <w:vAlign w:val="center"/>
              </w:tcPr>
            </w:tcPrChange>
          </w:tcPr>
          <w:p w14:paraId="7C2E367E" w14:textId="2F88CE14" w:rsidR="00803ABD" w:rsidRPr="00803ABD" w:rsidRDefault="003E7865">
            <w:pPr>
              <w:pStyle w:val="NoSpacing"/>
              <w:jc w:val="right"/>
              <w:rPr>
                <w:sz w:val="20"/>
                <w:szCs w:val="20"/>
              </w:rPr>
            </w:pPr>
            <w:r>
              <w:rPr>
                <w:sz w:val="20"/>
                <w:szCs w:val="20"/>
              </w:rPr>
              <w:t xml:space="preserve">$ </w:t>
            </w:r>
            <w:ins w:id="3980" w:author="Juanma" w:date="2017-06-07T14:28:00Z">
              <w:r w:rsidR="006622C9">
                <w:rPr>
                  <w:sz w:val="20"/>
                  <w:szCs w:val="20"/>
                </w:rPr>
                <w:t>19</w:t>
              </w:r>
            </w:ins>
            <w:del w:id="3981" w:author="Juanma" w:date="2017-06-07T14:28:00Z">
              <w:r w:rsidDel="006622C9">
                <w:rPr>
                  <w:sz w:val="20"/>
                  <w:szCs w:val="20"/>
                </w:rPr>
                <w:delText>24</w:delText>
              </w:r>
            </w:del>
            <w:r>
              <w:rPr>
                <w:sz w:val="20"/>
                <w:szCs w:val="20"/>
              </w:rPr>
              <w:t>.0</w:t>
            </w:r>
            <w:del w:id="3982" w:author="Juanma" w:date="2017-06-07T14:28:00Z">
              <w:r w:rsidDel="006622C9">
                <w:rPr>
                  <w:sz w:val="20"/>
                  <w:szCs w:val="20"/>
                </w:rPr>
                <w:delText>0</w:delText>
              </w:r>
            </w:del>
            <w:ins w:id="3983" w:author="Juanma" w:date="2017-06-07T14:28:00Z">
              <w:r w:rsidR="006622C9">
                <w:rPr>
                  <w:sz w:val="20"/>
                  <w:szCs w:val="20"/>
                </w:rPr>
                <w:t>4</w:t>
              </w:r>
            </w:ins>
            <w:r>
              <w:rPr>
                <w:sz w:val="20"/>
                <w:szCs w:val="20"/>
              </w:rPr>
              <w:t>0.000,00</w:t>
            </w:r>
          </w:p>
        </w:tc>
      </w:tr>
      <w:tr w:rsidR="00803ABD" w:rsidRPr="00803ABD" w14:paraId="34784F4A" w14:textId="77777777" w:rsidTr="002D2A3E">
        <w:trPr>
          <w:trHeight w:val="481"/>
          <w:trPrChange w:id="3984" w:author="Juanma" w:date="2017-06-07T15:25:00Z">
            <w:trPr>
              <w:gridBefore w:val="2"/>
            </w:trPr>
          </w:trPrChange>
        </w:trPr>
        <w:tc>
          <w:tcPr>
            <w:tcW w:w="2835" w:type="dxa"/>
            <w:vMerge/>
            <w:vAlign w:val="center"/>
            <w:tcPrChange w:id="3985" w:author="Juanma" w:date="2017-06-07T15:25:00Z">
              <w:tcPr>
                <w:tcW w:w="2830" w:type="dxa"/>
                <w:gridSpan w:val="2"/>
                <w:vMerge/>
                <w:vAlign w:val="center"/>
              </w:tcPr>
            </w:tcPrChange>
          </w:tcPr>
          <w:p w14:paraId="0FAC6091" w14:textId="77777777" w:rsidR="00803ABD" w:rsidRPr="00803ABD" w:rsidRDefault="00803ABD" w:rsidP="00803ABD">
            <w:pPr>
              <w:pStyle w:val="NoSpacing"/>
              <w:jc w:val="left"/>
              <w:rPr>
                <w:sz w:val="20"/>
                <w:szCs w:val="20"/>
              </w:rPr>
            </w:pPr>
          </w:p>
        </w:tc>
        <w:tc>
          <w:tcPr>
            <w:tcW w:w="3119" w:type="dxa"/>
            <w:vAlign w:val="center"/>
            <w:tcPrChange w:id="3986" w:author="Juanma" w:date="2017-06-07T15:25:00Z">
              <w:tcPr>
                <w:tcW w:w="3119" w:type="dxa"/>
                <w:gridSpan w:val="2"/>
                <w:vAlign w:val="center"/>
              </w:tcPr>
            </w:tcPrChange>
          </w:tcPr>
          <w:p w14:paraId="63014562" w14:textId="5C13F57F" w:rsidR="00803ABD" w:rsidRPr="00F7273E" w:rsidRDefault="003E7865" w:rsidP="00803ABD">
            <w:pPr>
              <w:pStyle w:val="NoSpacing"/>
              <w:jc w:val="left"/>
              <w:rPr>
                <w:sz w:val="20"/>
                <w:szCs w:val="20"/>
              </w:rPr>
            </w:pPr>
            <w:r w:rsidRPr="00F7273E">
              <w:rPr>
                <w:sz w:val="20"/>
                <w:szCs w:val="20"/>
              </w:rPr>
              <w:t>Asesor en políticas</w:t>
            </w:r>
          </w:p>
        </w:tc>
        <w:tc>
          <w:tcPr>
            <w:tcW w:w="2268" w:type="dxa"/>
            <w:vAlign w:val="center"/>
            <w:tcPrChange w:id="3987" w:author="Juanma" w:date="2017-06-07T15:25:00Z">
              <w:tcPr>
                <w:tcW w:w="2268" w:type="dxa"/>
                <w:gridSpan w:val="2"/>
                <w:vAlign w:val="center"/>
              </w:tcPr>
            </w:tcPrChange>
          </w:tcPr>
          <w:p w14:paraId="42CFAEF9" w14:textId="3772C08E" w:rsidR="00803ABD" w:rsidRPr="00803ABD" w:rsidRDefault="003E7865">
            <w:pPr>
              <w:pStyle w:val="NoSpacing"/>
              <w:jc w:val="right"/>
              <w:rPr>
                <w:sz w:val="20"/>
                <w:szCs w:val="20"/>
              </w:rPr>
            </w:pPr>
            <w:r>
              <w:rPr>
                <w:sz w:val="20"/>
                <w:szCs w:val="20"/>
              </w:rPr>
              <w:t xml:space="preserve">$ </w:t>
            </w:r>
            <w:ins w:id="3988" w:author="Juanma" w:date="2017-06-07T14:16:00Z">
              <w:r w:rsidR="00754FA3">
                <w:rPr>
                  <w:sz w:val="20"/>
                  <w:szCs w:val="20"/>
                </w:rPr>
                <w:t>28</w:t>
              </w:r>
            </w:ins>
            <w:del w:id="3989" w:author="Juanma" w:date="2017-06-07T14:16:00Z">
              <w:r w:rsidDel="00754FA3">
                <w:rPr>
                  <w:sz w:val="20"/>
                  <w:szCs w:val="20"/>
                </w:rPr>
                <w:delText>24</w:delText>
              </w:r>
            </w:del>
            <w:r>
              <w:rPr>
                <w:sz w:val="20"/>
                <w:szCs w:val="20"/>
              </w:rPr>
              <w:t>.</w:t>
            </w:r>
            <w:del w:id="3990" w:author="Juanma" w:date="2017-06-07T14:16:00Z">
              <w:r w:rsidDel="00754FA3">
                <w:rPr>
                  <w:sz w:val="20"/>
                  <w:szCs w:val="20"/>
                </w:rPr>
                <w:delText>00</w:delText>
              </w:r>
            </w:del>
            <w:ins w:id="3991" w:author="Juanma" w:date="2017-06-07T14:16:00Z">
              <w:r w:rsidR="00754FA3">
                <w:rPr>
                  <w:sz w:val="20"/>
                  <w:szCs w:val="20"/>
                </w:rPr>
                <w:t>56</w:t>
              </w:r>
            </w:ins>
            <w:r>
              <w:rPr>
                <w:sz w:val="20"/>
                <w:szCs w:val="20"/>
              </w:rPr>
              <w:t>0.000,00</w:t>
            </w:r>
          </w:p>
        </w:tc>
      </w:tr>
      <w:tr w:rsidR="0006626A" w:rsidRPr="00803ABD" w14:paraId="0025787D" w14:textId="77777777" w:rsidTr="00CF0DFA">
        <w:trPr>
          <w:trPrChange w:id="3992" w:author="Juanma" w:date="2017-06-07T13:58:00Z">
            <w:trPr>
              <w:gridBefore w:val="2"/>
            </w:trPr>
          </w:trPrChange>
        </w:trPr>
        <w:tc>
          <w:tcPr>
            <w:tcW w:w="2835" w:type="dxa"/>
            <w:vMerge w:val="restart"/>
            <w:vAlign w:val="center"/>
            <w:tcPrChange w:id="3993" w:author="Juanma" w:date="2017-06-07T13:58:00Z">
              <w:tcPr>
                <w:tcW w:w="2830" w:type="dxa"/>
                <w:gridSpan w:val="2"/>
                <w:vMerge w:val="restart"/>
                <w:vAlign w:val="center"/>
              </w:tcPr>
            </w:tcPrChange>
          </w:tcPr>
          <w:p w14:paraId="7F213833" w14:textId="5ED3CABA" w:rsidR="0006626A" w:rsidRPr="00803ABD" w:rsidRDefault="0006626A" w:rsidP="003E7865">
            <w:pPr>
              <w:pStyle w:val="NoSpacing"/>
              <w:jc w:val="left"/>
              <w:rPr>
                <w:sz w:val="20"/>
                <w:szCs w:val="20"/>
              </w:rPr>
            </w:pPr>
            <w:r w:rsidRPr="00803ABD">
              <w:rPr>
                <w:sz w:val="20"/>
                <w:szCs w:val="20"/>
              </w:rPr>
              <w:t>Definición de protocolos y procedimientos para la generación, manejo y gestión de información estadística y espacial.</w:t>
            </w:r>
          </w:p>
        </w:tc>
        <w:tc>
          <w:tcPr>
            <w:tcW w:w="3119" w:type="dxa"/>
            <w:vAlign w:val="center"/>
            <w:tcPrChange w:id="3994" w:author="Juanma" w:date="2017-06-07T13:58:00Z">
              <w:tcPr>
                <w:tcW w:w="3119" w:type="dxa"/>
                <w:gridSpan w:val="2"/>
                <w:vAlign w:val="center"/>
              </w:tcPr>
            </w:tcPrChange>
          </w:tcPr>
          <w:p w14:paraId="38760BDE" w14:textId="5C639FFF" w:rsidR="0006626A" w:rsidRPr="00F7273E" w:rsidRDefault="001B0086" w:rsidP="003E7865">
            <w:pPr>
              <w:pStyle w:val="NoSpacing"/>
              <w:jc w:val="left"/>
              <w:rPr>
                <w:sz w:val="20"/>
                <w:szCs w:val="20"/>
              </w:rPr>
            </w:pPr>
            <w:ins w:id="3995" w:author="Juanma" w:date="2017-06-07T14:53:00Z">
              <w:r w:rsidRPr="00F7273E">
                <w:rPr>
                  <w:sz w:val="20"/>
                  <w:szCs w:val="20"/>
                </w:rPr>
                <w:t>A</w:t>
              </w:r>
            </w:ins>
            <w:del w:id="3996" w:author="Juanma" w:date="2017-06-07T14:53:00Z">
              <w:r w:rsidR="0006626A" w:rsidRPr="00F7273E" w:rsidDel="001B0086">
                <w:rPr>
                  <w:sz w:val="20"/>
                  <w:szCs w:val="20"/>
                </w:rPr>
                <w:delText xml:space="preserve">2 </w:delText>
              </w:r>
              <w:r w:rsidR="00DC0AA6" w:rsidRPr="00F7273E" w:rsidDel="001B0086">
                <w:rPr>
                  <w:sz w:val="20"/>
                  <w:szCs w:val="20"/>
                </w:rPr>
                <w:delText>a</w:delText>
              </w:r>
            </w:del>
            <w:r w:rsidR="00DC0AA6" w:rsidRPr="00F7273E">
              <w:rPr>
                <w:sz w:val="20"/>
                <w:szCs w:val="20"/>
              </w:rPr>
              <w:t>uxiliar</w:t>
            </w:r>
            <w:del w:id="3997" w:author="Juanma" w:date="2017-06-07T14:54:00Z">
              <w:r w:rsidR="00DC0AA6" w:rsidRPr="00F7273E" w:rsidDel="001B0086">
                <w:rPr>
                  <w:sz w:val="20"/>
                  <w:szCs w:val="20"/>
                </w:rPr>
                <w:delText>es</w:delText>
              </w:r>
            </w:del>
            <w:r w:rsidR="0006626A" w:rsidRPr="00F7273E">
              <w:rPr>
                <w:sz w:val="20"/>
                <w:szCs w:val="20"/>
              </w:rPr>
              <w:t xml:space="preserve"> de investigación</w:t>
            </w:r>
          </w:p>
        </w:tc>
        <w:tc>
          <w:tcPr>
            <w:tcW w:w="2268" w:type="dxa"/>
            <w:vAlign w:val="center"/>
            <w:tcPrChange w:id="3998" w:author="Juanma" w:date="2017-06-07T13:58:00Z">
              <w:tcPr>
                <w:tcW w:w="2268" w:type="dxa"/>
                <w:gridSpan w:val="2"/>
                <w:vAlign w:val="center"/>
              </w:tcPr>
            </w:tcPrChange>
          </w:tcPr>
          <w:p w14:paraId="23B2098F" w14:textId="4EB851C6" w:rsidR="0006626A" w:rsidRPr="00803ABD" w:rsidRDefault="0006626A">
            <w:pPr>
              <w:pStyle w:val="NoSpacing"/>
              <w:jc w:val="right"/>
              <w:rPr>
                <w:sz w:val="20"/>
                <w:szCs w:val="20"/>
              </w:rPr>
            </w:pPr>
            <w:r>
              <w:rPr>
                <w:sz w:val="20"/>
                <w:szCs w:val="20"/>
              </w:rPr>
              <w:t xml:space="preserve">$ </w:t>
            </w:r>
            <w:ins w:id="3999" w:author="Juanma" w:date="2017-06-07T14:53:00Z">
              <w:r w:rsidR="001B0086">
                <w:rPr>
                  <w:sz w:val="20"/>
                  <w:szCs w:val="20"/>
                </w:rPr>
                <w:t>74</w:t>
              </w:r>
            </w:ins>
            <w:del w:id="4000" w:author="Juanma" w:date="2017-06-07T14:53:00Z">
              <w:r w:rsidDel="001B0086">
                <w:rPr>
                  <w:sz w:val="20"/>
                  <w:szCs w:val="20"/>
                </w:rPr>
                <w:delText>45</w:delText>
              </w:r>
            </w:del>
            <w:r>
              <w:rPr>
                <w:sz w:val="20"/>
                <w:szCs w:val="20"/>
              </w:rPr>
              <w:t>.</w:t>
            </w:r>
            <w:del w:id="4001" w:author="Juanma" w:date="2017-06-07T14:53:00Z">
              <w:r w:rsidDel="001B0086">
                <w:rPr>
                  <w:sz w:val="20"/>
                  <w:szCs w:val="20"/>
                </w:rPr>
                <w:delText>5</w:delText>
              </w:r>
            </w:del>
            <w:ins w:id="4002" w:author="Juanma" w:date="2017-06-07T14:53:00Z">
              <w:r w:rsidR="001B0086">
                <w:rPr>
                  <w:sz w:val="20"/>
                  <w:szCs w:val="20"/>
                </w:rPr>
                <w:t>97</w:t>
              </w:r>
            </w:ins>
            <w:del w:id="4003" w:author="Juanma" w:date="2017-06-07T14:53:00Z">
              <w:r w:rsidDel="001B0086">
                <w:rPr>
                  <w:sz w:val="20"/>
                  <w:szCs w:val="20"/>
                </w:rPr>
                <w:delText>0</w:delText>
              </w:r>
            </w:del>
            <w:r>
              <w:rPr>
                <w:sz w:val="20"/>
                <w:szCs w:val="20"/>
              </w:rPr>
              <w:t>0.000,00</w:t>
            </w:r>
          </w:p>
        </w:tc>
      </w:tr>
      <w:tr w:rsidR="0006626A" w:rsidRPr="00803ABD" w14:paraId="04D74AA9" w14:textId="77777777" w:rsidTr="00CF0DFA">
        <w:trPr>
          <w:trPrChange w:id="4004" w:author="Juanma" w:date="2017-06-07T13:58:00Z">
            <w:trPr>
              <w:gridBefore w:val="2"/>
            </w:trPr>
          </w:trPrChange>
        </w:trPr>
        <w:tc>
          <w:tcPr>
            <w:tcW w:w="2835" w:type="dxa"/>
            <w:vMerge/>
            <w:vAlign w:val="center"/>
            <w:tcPrChange w:id="4005" w:author="Juanma" w:date="2017-06-07T13:58:00Z">
              <w:tcPr>
                <w:tcW w:w="2830" w:type="dxa"/>
                <w:gridSpan w:val="2"/>
                <w:vMerge/>
                <w:vAlign w:val="center"/>
              </w:tcPr>
            </w:tcPrChange>
          </w:tcPr>
          <w:p w14:paraId="42F70000" w14:textId="77777777" w:rsidR="0006626A" w:rsidRPr="00803ABD" w:rsidRDefault="0006626A" w:rsidP="003E7865">
            <w:pPr>
              <w:pStyle w:val="NoSpacing"/>
              <w:jc w:val="left"/>
              <w:rPr>
                <w:sz w:val="20"/>
                <w:szCs w:val="20"/>
              </w:rPr>
            </w:pPr>
          </w:p>
        </w:tc>
        <w:tc>
          <w:tcPr>
            <w:tcW w:w="3119" w:type="dxa"/>
            <w:vAlign w:val="center"/>
            <w:tcPrChange w:id="4006" w:author="Juanma" w:date="2017-06-07T13:58:00Z">
              <w:tcPr>
                <w:tcW w:w="3119" w:type="dxa"/>
                <w:gridSpan w:val="2"/>
                <w:vAlign w:val="center"/>
              </w:tcPr>
            </w:tcPrChange>
          </w:tcPr>
          <w:p w14:paraId="18C7E6E1" w14:textId="2E56A3F1" w:rsidR="0006626A" w:rsidRPr="00F7273E" w:rsidRDefault="006622C9" w:rsidP="003E7865">
            <w:pPr>
              <w:pStyle w:val="NoSpacing"/>
              <w:jc w:val="left"/>
              <w:rPr>
                <w:sz w:val="20"/>
                <w:szCs w:val="20"/>
              </w:rPr>
            </w:pPr>
            <w:ins w:id="4007" w:author="Juanma" w:date="2017-06-07T14:28:00Z">
              <w:r w:rsidRPr="00F7273E">
                <w:rPr>
                  <w:sz w:val="20"/>
                  <w:szCs w:val="20"/>
                </w:rPr>
                <w:t>P</w:t>
              </w:r>
            </w:ins>
            <w:del w:id="4008" w:author="Juanma" w:date="2017-06-07T14:28:00Z">
              <w:r w:rsidR="0006626A" w:rsidRPr="00F7273E" w:rsidDel="006622C9">
                <w:rPr>
                  <w:sz w:val="20"/>
                  <w:szCs w:val="20"/>
                </w:rPr>
                <w:delText xml:space="preserve">2 </w:delText>
              </w:r>
              <w:r w:rsidR="00DC0AA6" w:rsidRPr="00F7273E" w:rsidDel="006622C9">
                <w:rPr>
                  <w:sz w:val="20"/>
                  <w:szCs w:val="20"/>
                </w:rPr>
                <w:delText>p</w:delText>
              </w:r>
            </w:del>
            <w:r w:rsidR="00DC0AA6" w:rsidRPr="00F7273E">
              <w:rPr>
                <w:sz w:val="20"/>
                <w:szCs w:val="20"/>
              </w:rPr>
              <w:t>rofesionales</w:t>
            </w:r>
            <w:r w:rsidR="0006626A" w:rsidRPr="00F7273E">
              <w:rPr>
                <w:sz w:val="20"/>
                <w:szCs w:val="20"/>
              </w:rPr>
              <w:t xml:space="preserve"> de apoyo</w:t>
            </w:r>
          </w:p>
        </w:tc>
        <w:tc>
          <w:tcPr>
            <w:tcW w:w="2268" w:type="dxa"/>
            <w:vAlign w:val="center"/>
            <w:tcPrChange w:id="4009" w:author="Juanma" w:date="2017-06-07T13:58:00Z">
              <w:tcPr>
                <w:tcW w:w="2268" w:type="dxa"/>
                <w:gridSpan w:val="2"/>
                <w:vAlign w:val="center"/>
              </w:tcPr>
            </w:tcPrChange>
          </w:tcPr>
          <w:p w14:paraId="47F10846" w14:textId="228210EB" w:rsidR="0006626A" w:rsidRPr="00803ABD" w:rsidRDefault="0006626A">
            <w:pPr>
              <w:pStyle w:val="NoSpacing"/>
              <w:jc w:val="right"/>
              <w:rPr>
                <w:sz w:val="20"/>
                <w:szCs w:val="20"/>
              </w:rPr>
            </w:pPr>
            <w:r>
              <w:rPr>
                <w:sz w:val="20"/>
                <w:szCs w:val="20"/>
              </w:rPr>
              <w:t xml:space="preserve">$ </w:t>
            </w:r>
            <w:ins w:id="4010" w:author="Juanma" w:date="2017-06-07T14:28:00Z">
              <w:r w:rsidR="006622C9">
                <w:rPr>
                  <w:sz w:val="20"/>
                  <w:szCs w:val="20"/>
                </w:rPr>
                <w:t>38</w:t>
              </w:r>
            </w:ins>
            <w:del w:id="4011" w:author="Juanma" w:date="2017-06-07T14:28:00Z">
              <w:r w:rsidDel="006622C9">
                <w:rPr>
                  <w:sz w:val="20"/>
                  <w:szCs w:val="20"/>
                </w:rPr>
                <w:delText>50</w:delText>
              </w:r>
            </w:del>
            <w:r>
              <w:rPr>
                <w:sz w:val="20"/>
                <w:szCs w:val="20"/>
              </w:rPr>
              <w:t>.0</w:t>
            </w:r>
            <w:del w:id="4012" w:author="Juanma" w:date="2017-06-07T14:28:00Z">
              <w:r w:rsidDel="006622C9">
                <w:rPr>
                  <w:sz w:val="20"/>
                  <w:szCs w:val="20"/>
                </w:rPr>
                <w:delText>0</w:delText>
              </w:r>
            </w:del>
            <w:ins w:id="4013" w:author="Juanma" w:date="2017-06-07T14:28:00Z">
              <w:r w:rsidR="006622C9">
                <w:rPr>
                  <w:sz w:val="20"/>
                  <w:szCs w:val="20"/>
                </w:rPr>
                <w:t>8</w:t>
              </w:r>
            </w:ins>
            <w:r>
              <w:rPr>
                <w:sz w:val="20"/>
                <w:szCs w:val="20"/>
              </w:rPr>
              <w:t>0.000,00</w:t>
            </w:r>
          </w:p>
        </w:tc>
      </w:tr>
      <w:tr w:rsidR="0006626A" w:rsidRPr="00803ABD" w14:paraId="245A202B" w14:textId="77777777" w:rsidTr="00CF0DFA">
        <w:trPr>
          <w:trHeight w:val="116"/>
          <w:trPrChange w:id="4014" w:author="Juanma" w:date="2017-06-07T13:58:00Z">
            <w:trPr>
              <w:gridBefore w:val="2"/>
              <w:trHeight w:val="116"/>
            </w:trPr>
          </w:trPrChange>
        </w:trPr>
        <w:tc>
          <w:tcPr>
            <w:tcW w:w="2835" w:type="dxa"/>
            <w:vMerge/>
            <w:vAlign w:val="center"/>
            <w:tcPrChange w:id="4015" w:author="Juanma" w:date="2017-06-07T13:58:00Z">
              <w:tcPr>
                <w:tcW w:w="2830" w:type="dxa"/>
                <w:gridSpan w:val="2"/>
                <w:vMerge/>
                <w:vAlign w:val="center"/>
              </w:tcPr>
            </w:tcPrChange>
          </w:tcPr>
          <w:p w14:paraId="1369B08A" w14:textId="77777777" w:rsidR="0006626A" w:rsidRPr="00803ABD" w:rsidRDefault="0006626A" w:rsidP="003E7865">
            <w:pPr>
              <w:pStyle w:val="NoSpacing"/>
              <w:jc w:val="left"/>
              <w:rPr>
                <w:sz w:val="20"/>
                <w:szCs w:val="20"/>
              </w:rPr>
            </w:pPr>
          </w:p>
        </w:tc>
        <w:tc>
          <w:tcPr>
            <w:tcW w:w="3119" w:type="dxa"/>
            <w:vAlign w:val="center"/>
            <w:tcPrChange w:id="4016" w:author="Juanma" w:date="2017-06-07T13:58:00Z">
              <w:tcPr>
                <w:tcW w:w="3119" w:type="dxa"/>
                <w:gridSpan w:val="2"/>
                <w:vAlign w:val="center"/>
              </w:tcPr>
            </w:tcPrChange>
          </w:tcPr>
          <w:p w14:paraId="58A64984" w14:textId="5FBBF45B" w:rsidR="0006626A" w:rsidRPr="00F7273E" w:rsidRDefault="0006626A" w:rsidP="003E7865">
            <w:pPr>
              <w:pStyle w:val="NoSpacing"/>
              <w:jc w:val="left"/>
              <w:rPr>
                <w:sz w:val="20"/>
                <w:szCs w:val="20"/>
              </w:rPr>
            </w:pPr>
            <w:r w:rsidRPr="00F7273E">
              <w:rPr>
                <w:sz w:val="20"/>
                <w:szCs w:val="20"/>
              </w:rPr>
              <w:t>Asesor en políticas</w:t>
            </w:r>
          </w:p>
        </w:tc>
        <w:tc>
          <w:tcPr>
            <w:tcW w:w="2268" w:type="dxa"/>
            <w:vAlign w:val="center"/>
            <w:tcPrChange w:id="4017" w:author="Juanma" w:date="2017-06-07T13:58:00Z">
              <w:tcPr>
                <w:tcW w:w="2268" w:type="dxa"/>
                <w:gridSpan w:val="2"/>
                <w:vAlign w:val="center"/>
              </w:tcPr>
            </w:tcPrChange>
          </w:tcPr>
          <w:p w14:paraId="7E5F2D4F" w14:textId="24AA3EF8" w:rsidR="0006626A" w:rsidRPr="00803ABD" w:rsidRDefault="0006626A">
            <w:pPr>
              <w:pStyle w:val="NoSpacing"/>
              <w:jc w:val="right"/>
              <w:rPr>
                <w:sz w:val="20"/>
                <w:szCs w:val="20"/>
              </w:rPr>
            </w:pPr>
            <w:r>
              <w:rPr>
                <w:sz w:val="20"/>
                <w:szCs w:val="20"/>
              </w:rPr>
              <w:t xml:space="preserve">$ </w:t>
            </w:r>
            <w:del w:id="4018" w:author="Juanma" w:date="2017-06-07T14:18:00Z">
              <w:r w:rsidDel="00754FA3">
                <w:rPr>
                  <w:sz w:val="20"/>
                  <w:szCs w:val="20"/>
                </w:rPr>
                <w:delText>36</w:delText>
              </w:r>
            </w:del>
            <w:ins w:id="4019" w:author="Juanma" w:date="2017-06-07T14:18:00Z">
              <w:r w:rsidR="00754FA3">
                <w:rPr>
                  <w:sz w:val="20"/>
                  <w:szCs w:val="20"/>
                </w:rPr>
                <w:t>57</w:t>
              </w:r>
            </w:ins>
            <w:r>
              <w:rPr>
                <w:sz w:val="20"/>
                <w:szCs w:val="20"/>
              </w:rPr>
              <w:t>.</w:t>
            </w:r>
            <w:del w:id="4020" w:author="Juanma" w:date="2017-06-07T14:18:00Z">
              <w:r w:rsidDel="00754FA3">
                <w:rPr>
                  <w:sz w:val="20"/>
                  <w:szCs w:val="20"/>
                </w:rPr>
                <w:delText>00</w:delText>
              </w:r>
            </w:del>
            <w:ins w:id="4021" w:author="Juanma" w:date="2017-06-07T14:18:00Z">
              <w:r w:rsidR="00754FA3">
                <w:rPr>
                  <w:sz w:val="20"/>
                  <w:szCs w:val="20"/>
                </w:rPr>
                <w:t>12</w:t>
              </w:r>
            </w:ins>
            <w:r>
              <w:rPr>
                <w:sz w:val="20"/>
                <w:szCs w:val="20"/>
              </w:rPr>
              <w:t>0.000,00</w:t>
            </w:r>
          </w:p>
        </w:tc>
      </w:tr>
      <w:tr w:rsidR="0006626A" w:rsidRPr="00803ABD" w14:paraId="339E0C72" w14:textId="77777777" w:rsidTr="00CF0DFA">
        <w:trPr>
          <w:trPrChange w:id="4022" w:author="Juanma" w:date="2017-06-07T13:58:00Z">
            <w:trPr>
              <w:gridBefore w:val="2"/>
            </w:trPr>
          </w:trPrChange>
        </w:trPr>
        <w:tc>
          <w:tcPr>
            <w:tcW w:w="2835" w:type="dxa"/>
            <w:vMerge/>
            <w:vAlign w:val="center"/>
            <w:tcPrChange w:id="4023" w:author="Juanma" w:date="2017-06-07T13:58:00Z">
              <w:tcPr>
                <w:tcW w:w="2830" w:type="dxa"/>
                <w:gridSpan w:val="2"/>
                <w:vMerge/>
                <w:vAlign w:val="center"/>
              </w:tcPr>
            </w:tcPrChange>
          </w:tcPr>
          <w:p w14:paraId="3C966C6C" w14:textId="77777777" w:rsidR="0006626A" w:rsidRPr="00803ABD" w:rsidRDefault="0006626A" w:rsidP="0006626A">
            <w:pPr>
              <w:pStyle w:val="NoSpacing"/>
              <w:jc w:val="left"/>
              <w:rPr>
                <w:sz w:val="20"/>
                <w:szCs w:val="20"/>
              </w:rPr>
            </w:pPr>
          </w:p>
        </w:tc>
        <w:tc>
          <w:tcPr>
            <w:tcW w:w="3119" w:type="dxa"/>
            <w:vAlign w:val="center"/>
            <w:tcPrChange w:id="4024" w:author="Juanma" w:date="2017-06-07T13:58:00Z">
              <w:tcPr>
                <w:tcW w:w="3119" w:type="dxa"/>
                <w:gridSpan w:val="2"/>
                <w:vAlign w:val="center"/>
              </w:tcPr>
            </w:tcPrChange>
          </w:tcPr>
          <w:p w14:paraId="71CA4778" w14:textId="1E85EBD0" w:rsidR="0006626A" w:rsidRPr="00F7273E" w:rsidRDefault="0006626A" w:rsidP="0006626A">
            <w:pPr>
              <w:pStyle w:val="NoSpacing"/>
              <w:jc w:val="left"/>
              <w:rPr>
                <w:sz w:val="20"/>
                <w:szCs w:val="20"/>
              </w:rPr>
            </w:pPr>
            <w:r w:rsidRPr="00F7273E">
              <w:rPr>
                <w:sz w:val="20"/>
                <w:szCs w:val="20"/>
              </w:rPr>
              <w:t>Promotor de IDE</w:t>
            </w:r>
          </w:p>
        </w:tc>
        <w:tc>
          <w:tcPr>
            <w:tcW w:w="2268" w:type="dxa"/>
            <w:vAlign w:val="center"/>
            <w:tcPrChange w:id="4025" w:author="Juanma" w:date="2017-06-07T13:58:00Z">
              <w:tcPr>
                <w:tcW w:w="2268" w:type="dxa"/>
                <w:gridSpan w:val="2"/>
                <w:vAlign w:val="center"/>
              </w:tcPr>
            </w:tcPrChange>
          </w:tcPr>
          <w:p w14:paraId="7824B76F" w14:textId="116BDBAC" w:rsidR="0006626A" w:rsidRPr="00803ABD" w:rsidRDefault="0006626A">
            <w:pPr>
              <w:pStyle w:val="NoSpacing"/>
              <w:jc w:val="right"/>
              <w:rPr>
                <w:sz w:val="20"/>
                <w:szCs w:val="20"/>
              </w:rPr>
            </w:pPr>
            <w:r>
              <w:rPr>
                <w:sz w:val="20"/>
                <w:szCs w:val="20"/>
              </w:rPr>
              <w:t>$</w:t>
            </w:r>
            <w:ins w:id="4026" w:author="Juanma" w:date="2017-06-07T13:36:00Z">
              <w:r w:rsidR="00387525">
                <w:rPr>
                  <w:sz w:val="20"/>
                  <w:szCs w:val="20"/>
                </w:rPr>
                <w:t xml:space="preserve"> </w:t>
              </w:r>
            </w:ins>
            <w:del w:id="4027" w:author="Juanma" w:date="2017-06-07T13:36:00Z">
              <w:r w:rsidDel="00387525">
                <w:rPr>
                  <w:sz w:val="20"/>
                  <w:szCs w:val="20"/>
                </w:rPr>
                <w:delText>12</w:delText>
              </w:r>
            </w:del>
            <w:ins w:id="4028" w:author="Juanma" w:date="2017-06-07T13:36:00Z">
              <w:r w:rsidR="00387525">
                <w:rPr>
                  <w:sz w:val="20"/>
                  <w:szCs w:val="20"/>
                </w:rPr>
                <w:t>9</w:t>
              </w:r>
            </w:ins>
            <w:r>
              <w:rPr>
                <w:sz w:val="20"/>
                <w:szCs w:val="20"/>
              </w:rPr>
              <w:t>.</w:t>
            </w:r>
            <w:del w:id="4029" w:author="Juanma" w:date="2017-06-07T13:36:00Z">
              <w:r w:rsidDel="00387525">
                <w:rPr>
                  <w:sz w:val="20"/>
                  <w:szCs w:val="20"/>
                </w:rPr>
                <w:delText>00</w:delText>
              </w:r>
            </w:del>
            <w:ins w:id="4030" w:author="Juanma" w:date="2017-06-07T13:36:00Z">
              <w:r w:rsidR="00387525">
                <w:rPr>
                  <w:sz w:val="20"/>
                  <w:szCs w:val="20"/>
                </w:rPr>
                <w:t>52</w:t>
              </w:r>
            </w:ins>
            <w:r>
              <w:rPr>
                <w:sz w:val="20"/>
                <w:szCs w:val="20"/>
              </w:rPr>
              <w:t>0.000,00</w:t>
            </w:r>
          </w:p>
        </w:tc>
      </w:tr>
      <w:tr w:rsidR="00314900" w:rsidRPr="00803ABD" w14:paraId="4F8551FC" w14:textId="77777777" w:rsidTr="00CF0DFA">
        <w:trPr>
          <w:trHeight w:val="399"/>
          <w:trPrChange w:id="4031" w:author="Juanma" w:date="2017-06-07T13:58:00Z">
            <w:trPr>
              <w:gridBefore w:val="2"/>
              <w:trHeight w:val="399"/>
            </w:trPr>
          </w:trPrChange>
        </w:trPr>
        <w:tc>
          <w:tcPr>
            <w:tcW w:w="2835" w:type="dxa"/>
            <w:vMerge w:val="restart"/>
            <w:vAlign w:val="center"/>
            <w:tcPrChange w:id="4032" w:author="Juanma" w:date="2017-06-07T13:58:00Z">
              <w:tcPr>
                <w:tcW w:w="2830" w:type="dxa"/>
                <w:gridSpan w:val="2"/>
                <w:vMerge w:val="restart"/>
                <w:vAlign w:val="center"/>
              </w:tcPr>
            </w:tcPrChange>
          </w:tcPr>
          <w:p w14:paraId="7C33D146" w14:textId="74CA81D4" w:rsidR="00314900" w:rsidRPr="00803ABD" w:rsidRDefault="00314900" w:rsidP="00314900">
            <w:pPr>
              <w:pStyle w:val="NoSpacing"/>
              <w:jc w:val="left"/>
              <w:rPr>
                <w:sz w:val="20"/>
                <w:szCs w:val="20"/>
              </w:rPr>
            </w:pPr>
            <w:r w:rsidRPr="00803ABD">
              <w:rPr>
                <w:sz w:val="20"/>
                <w:szCs w:val="20"/>
              </w:rPr>
              <w:t>Estimular el uso de la plataforma IDE por medio de la apropiación social a la comunidad en general como iniciativa departamental.</w:t>
            </w:r>
          </w:p>
        </w:tc>
        <w:tc>
          <w:tcPr>
            <w:tcW w:w="3119" w:type="dxa"/>
            <w:vAlign w:val="center"/>
            <w:tcPrChange w:id="4033" w:author="Juanma" w:date="2017-06-07T13:58:00Z">
              <w:tcPr>
                <w:tcW w:w="3119" w:type="dxa"/>
                <w:gridSpan w:val="2"/>
                <w:vAlign w:val="center"/>
              </w:tcPr>
            </w:tcPrChange>
          </w:tcPr>
          <w:p w14:paraId="6AF05760" w14:textId="1E20DBBC" w:rsidR="00314900" w:rsidRPr="00F7273E" w:rsidRDefault="00314900" w:rsidP="00314900">
            <w:pPr>
              <w:pStyle w:val="NoSpacing"/>
              <w:jc w:val="left"/>
              <w:rPr>
                <w:sz w:val="20"/>
                <w:szCs w:val="20"/>
              </w:rPr>
            </w:pPr>
            <w:r w:rsidRPr="00F7273E">
              <w:rPr>
                <w:sz w:val="20"/>
                <w:szCs w:val="20"/>
              </w:rPr>
              <w:t>Auxiliar de investigación</w:t>
            </w:r>
          </w:p>
        </w:tc>
        <w:tc>
          <w:tcPr>
            <w:tcW w:w="2268" w:type="dxa"/>
            <w:vAlign w:val="center"/>
            <w:tcPrChange w:id="4034" w:author="Juanma" w:date="2017-06-07T13:58:00Z">
              <w:tcPr>
                <w:tcW w:w="2268" w:type="dxa"/>
                <w:gridSpan w:val="2"/>
                <w:vAlign w:val="center"/>
              </w:tcPr>
            </w:tcPrChange>
          </w:tcPr>
          <w:p w14:paraId="2154DBEA" w14:textId="45CC674E" w:rsidR="00314900" w:rsidRPr="00803ABD" w:rsidRDefault="00314900">
            <w:pPr>
              <w:pStyle w:val="NoSpacing"/>
              <w:jc w:val="right"/>
              <w:rPr>
                <w:sz w:val="20"/>
                <w:szCs w:val="20"/>
              </w:rPr>
            </w:pPr>
            <w:r>
              <w:rPr>
                <w:sz w:val="20"/>
                <w:szCs w:val="20"/>
              </w:rPr>
              <w:t xml:space="preserve">$ </w:t>
            </w:r>
            <w:ins w:id="4035" w:author="Juanma" w:date="2017-06-07T12:11:00Z">
              <w:r w:rsidR="001B0086">
                <w:rPr>
                  <w:sz w:val="20"/>
                  <w:szCs w:val="20"/>
                </w:rPr>
                <w:t>58</w:t>
              </w:r>
            </w:ins>
            <w:del w:id="4036" w:author="Juanma" w:date="2017-06-07T12:11:00Z">
              <w:r w:rsidDel="0093699A">
                <w:rPr>
                  <w:sz w:val="20"/>
                  <w:szCs w:val="20"/>
                </w:rPr>
                <w:delText>14</w:delText>
              </w:r>
            </w:del>
            <w:r>
              <w:rPr>
                <w:sz w:val="20"/>
                <w:szCs w:val="20"/>
              </w:rPr>
              <w:t>.</w:t>
            </w:r>
            <w:del w:id="4037" w:author="Juanma" w:date="2017-06-07T12:11:00Z">
              <w:r w:rsidDel="0093699A">
                <w:rPr>
                  <w:sz w:val="20"/>
                  <w:szCs w:val="20"/>
                </w:rPr>
                <w:delText>0</w:delText>
              </w:r>
            </w:del>
            <w:del w:id="4038" w:author="Juanma" w:date="2017-06-07T15:00:00Z">
              <w:r w:rsidDel="001B0086">
                <w:rPr>
                  <w:sz w:val="20"/>
                  <w:szCs w:val="20"/>
                </w:rPr>
                <w:delText>0</w:delText>
              </w:r>
            </w:del>
            <w:ins w:id="4039" w:author="Juanma" w:date="2017-06-07T15:00:00Z">
              <w:r w:rsidR="001B0086">
                <w:rPr>
                  <w:sz w:val="20"/>
                  <w:szCs w:val="20"/>
                </w:rPr>
                <w:t>31</w:t>
              </w:r>
            </w:ins>
            <w:r>
              <w:rPr>
                <w:sz w:val="20"/>
                <w:szCs w:val="20"/>
              </w:rPr>
              <w:t>0.000,00</w:t>
            </w:r>
          </w:p>
        </w:tc>
      </w:tr>
      <w:tr w:rsidR="00BF2F38" w:rsidRPr="00803ABD" w14:paraId="324BE371" w14:textId="77777777" w:rsidTr="00CF0DFA">
        <w:trPr>
          <w:trHeight w:val="399"/>
          <w:trPrChange w:id="4040" w:author="Juanma" w:date="2017-06-07T13:58:00Z">
            <w:trPr>
              <w:gridBefore w:val="2"/>
              <w:trHeight w:val="399"/>
            </w:trPr>
          </w:trPrChange>
        </w:trPr>
        <w:tc>
          <w:tcPr>
            <w:tcW w:w="2835" w:type="dxa"/>
            <w:vMerge/>
            <w:vAlign w:val="center"/>
            <w:tcPrChange w:id="4041" w:author="Juanma" w:date="2017-06-07T13:58:00Z">
              <w:tcPr>
                <w:tcW w:w="2830" w:type="dxa"/>
                <w:gridSpan w:val="2"/>
                <w:vMerge/>
                <w:vAlign w:val="center"/>
              </w:tcPr>
            </w:tcPrChange>
          </w:tcPr>
          <w:p w14:paraId="5F8FC231" w14:textId="77777777" w:rsidR="00BF2F38" w:rsidRPr="00803ABD" w:rsidRDefault="00BF2F38" w:rsidP="00314900">
            <w:pPr>
              <w:pStyle w:val="NoSpacing"/>
              <w:jc w:val="left"/>
              <w:rPr>
                <w:sz w:val="20"/>
                <w:szCs w:val="20"/>
              </w:rPr>
            </w:pPr>
          </w:p>
        </w:tc>
        <w:tc>
          <w:tcPr>
            <w:tcW w:w="3119" w:type="dxa"/>
            <w:vAlign w:val="center"/>
            <w:tcPrChange w:id="4042" w:author="Juanma" w:date="2017-06-07T13:58:00Z">
              <w:tcPr>
                <w:tcW w:w="3119" w:type="dxa"/>
                <w:gridSpan w:val="2"/>
                <w:vAlign w:val="center"/>
              </w:tcPr>
            </w:tcPrChange>
          </w:tcPr>
          <w:p w14:paraId="2919B60E" w14:textId="0C667B17" w:rsidR="00BF2F38" w:rsidRPr="00F7273E" w:rsidRDefault="00BF2F38" w:rsidP="00314900">
            <w:pPr>
              <w:pStyle w:val="NoSpacing"/>
              <w:jc w:val="left"/>
              <w:rPr>
                <w:sz w:val="20"/>
                <w:szCs w:val="20"/>
              </w:rPr>
            </w:pPr>
            <w:r w:rsidRPr="00F7273E">
              <w:rPr>
                <w:sz w:val="20"/>
                <w:szCs w:val="20"/>
              </w:rPr>
              <w:t>Auxiliar administrativa</w:t>
            </w:r>
          </w:p>
        </w:tc>
        <w:tc>
          <w:tcPr>
            <w:tcW w:w="2268" w:type="dxa"/>
            <w:vAlign w:val="center"/>
            <w:tcPrChange w:id="4043" w:author="Juanma" w:date="2017-06-07T13:58:00Z">
              <w:tcPr>
                <w:tcW w:w="2268" w:type="dxa"/>
                <w:gridSpan w:val="2"/>
                <w:vAlign w:val="center"/>
              </w:tcPr>
            </w:tcPrChange>
          </w:tcPr>
          <w:p w14:paraId="5A6A1246" w14:textId="0C184CB0" w:rsidR="00BF2F38" w:rsidRDefault="0077713C">
            <w:pPr>
              <w:pStyle w:val="NoSpacing"/>
              <w:jc w:val="right"/>
              <w:rPr>
                <w:sz w:val="20"/>
                <w:szCs w:val="20"/>
              </w:rPr>
            </w:pPr>
            <w:ins w:id="4044" w:author="Juanma" w:date="2017-06-07T14:43:00Z">
              <w:r>
                <w:rPr>
                  <w:sz w:val="20"/>
                  <w:szCs w:val="20"/>
                </w:rPr>
                <w:t xml:space="preserve">$ </w:t>
              </w:r>
            </w:ins>
            <w:ins w:id="4045" w:author="Juanma" w:date="2017-06-07T14:46:00Z">
              <w:r>
                <w:rPr>
                  <w:sz w:val="20"/>
                  <w:szCs w:val="20"/>
                </w:rPr>
                <w:t>38</w:t>
              </w:r>
            </w:ins>
            <w:del w:id="4046" w:author="Juanma" w:date="2017-06-07T14:43:00Z">
              <w:r w:rsidR="00BF2F38" w:rsidDel="0077713C">
                <w:rPr>
                  <w:sz w:val="20"/>
                  <w:szCs w:val="20"/>
                </w:rPr>
                <w:delText>12</w:delText>
              </w:r>
            </w:del>
            <w:r w:rsidR="00BF2F38">
              <w:rPr>
                <w:sz w:val="20"/>
                <w:szCs w:val="20"/>
              </w:rPr>
              <w:t>.0</w:t>
            </w:r>
            <w:del w:id="4047" w:author="Juanma" w:date="2017-06-07T14:46:00Z">
              <w:r w:rsidR="00BF2F38" w:rsidDel="0077713C">
                <w:rPr>
                  <w:sz w:val="20"/>
                  <w:szCs w:val="20"/>
                </w:rPr>
                <w:delText>0</w:delText>
              </w:r>
            </w:del>
            <w:ins w:id="4048" w:author="Juanma" w:date="2017-06-07T14:46:00Z">
              <w:r>
                <w:rPr>
                  <w:sz w:val="20"/>
                  <w:szCs w:val="20"/>
                </w:rPr>
                <w:t>8</w:t>
              </w:r>
            </w:ins>
            <w:r w:rsidR="00BF2F38">
              <w:rPr>
                <w:sz w:val="20"/>
                <w:szCs w:val="20"/>
              </w:rPr>
              <w:t>0.000,00</w:t>
            </w:r>
          </w:p>
        </w:tc>
      </w:tr>
      <w:tr w:rsidR="00314900" w:rsidRPr="00803ABD" w14:paraId="1A0A6E80" w14:textId="77777777" w:rsidTr="002D2A3E">
        <w:trPr>
          <w:trHeight w:val="474"/>
          <w:trPrChange w:id="4049" w:author="Juanma" w:date="2017-06-07T15:26:00Z">
            <w:trPr>
              <w:gridBefore w:val="2"/>
              <w:trHeight w:val="561"/>
            </w:trPr>
          </w:trPrChange>
        </w:trPr>
        <w:tc>
          <w:tcPr>
            <w:tcW w:w="2835" w:type="dxa"/>
            <w:vMerge/>
            <w:vAlign w:val="center"/>
            <w:tcPrChange w:id="4050" w:author="Juanma" w:date="2017-06-07T15:26:00Z">
              <w:tcPr>
                <w:tcW w:w="2830" w:type="dxa"/>
                <w:gridSpan w:val="2"/>
                <w:vMerge/>
                <w:vAlign w:val="center"/>
              </w:tcPr>
            </w:tcPrChange>
          </w:tcPr>
          <w:p w14:paraId="522D3EED" w14:textId="77777777" w:rsidR="00314900" w:rsidRPr="00803ABD" w:rsidRDefault="00314900" w:rsidP="00314900">
            <w:pPr>
              <w:pStyle w:val="NoSpacing"/>
              <w:jc w:val="left"/>
              <w:rPr>
                <w:sz w:val="20"/>
                <w:szCs w:val="20"/>
              </w:rPr>
            </w:pPr>
          </w:p>
        </w:tc>
        <w:tc>
          <w:tcPr>
            <w:tcW w:w="3119" w:type="dxa"/>
            <w:vAlign w:val="center"/>
            <w:tcPrChange w:id="4051" w:author="Juanma" w:date="2017-06-07T15:26:00Z">
              <w:tcPr>
                <w:tcW w:w="3119" w:type="dxa"/>
                <w:gridSpan w:val="2"/>
                <w:vAlign w:val="center"/>
              </w:tcPr>
            </w:tcPrChange>
          </w:tcPr>
          <w:p w14:paraId="2CD3E271" w14:textId="757BC43A" w:rsidR="00314900" w:rsidRPr="00F7273E" w:rsidRDefault="00314900" w:rsidP="00314900">
            <w:pPr>
              <w:pStyle w:val="NoSpacing"/>
              <w:jc w:val="left"/>
              <w:rPr>
                <w:sz w:val="20"/>
                <w:szCs w:val="20"/>
              </w:rPr>
            </w:pPr>
            <w:r w:rsidRPr="00F7273E">
              <w:rPr>
                <w:sz w:val="20"/>
                <w:szCs w:val="20"/>
              </w:rPr>
              <w:t>Profesional de apoyo</w:t>
            </w:r>
          </w:p>
        </w:tc>
        <w:tc>
          <w:tcPr>
            <w:tcW w:w="2268" w:type="dxa"/>
            <w:vAlign w:val="center"/>
            <w:tcPrChange w:id="4052" w:author="Juanma" w:date="2017-06-07T15:26:00Z">
              <w:tcPr>
                <w:tcW w:w="2268" w:type="dxa"/>
                <w:gridSpan w:val="2"/>
                <w:vAlign w:val="center"/>
              </w:tcPr>
            </w:tcPrChange>
          </w:tcPr>
          <w:p w14:paraId="57A2C272" w14:textId="0F93CD7E" w:rsidR="00314900" w:rsidRPr="00803ABD" w:rsidRDefault="00314900">
            <w:pPr>
              <w:pStyle w:val="NoSpacing"/>
              <w:jc w:val="right"/>
              <w:rPr>
                <w:sz w:val="20"/>
                <w:szCs w:val="20"/>
              </w:rPr>
            </w:pPr>
            <w:r>
              <w:rPr>
                <w:sz w:val="20"/>
                <w:szCs w:val="20"/>
              </w:rPr>
              <w:t xml:space="preserve">$ </w:t>
            </w:r>
            <w:del w:id="4053" w:author="Juanma" w:date="2017-06-07T12:11:00Z">
              <w:r w:rsidDel="008A1EAC">
                <w:rPr>
                  <w:sz w:val="20"/>
                  <w:szCs w:val="20"/>
                </w:rPr>
                <w:delText>14</w:delText>
              </w:r>
            </w:del>
            <w:ins w:id="4054" w:author="Juanma" w:date="2017-06-07T13:16:00Z">
              <w:r w:rsidR="004F0EF8">
                <w:rPr>
                  <w:sz w:val="20"/>
                  <w:szCs w:val="20"/>
                </w:rPr>
                <w:t>66</w:t>
              </w:r>
            </w:ins>
            <w:r>
              <w:rPr>
                <w:sz w:val="20"/>
                <w:szCs w:val="20"/>
              </w:rPr>
              <w:t>.</w:t>
            </w:r>
            <w:del w:id="4055" w:author="Juanma" w:date="2017-06-07T12:11:00Z">
              <w:r w:rsidDel="008A1EAC">
                <w:rPr>
                  <w:sz w:val="20"/>
                  <w:szCs w:val="20"/>
                </w:rPr>
                <w:delText>0</w:delText>
              </w:r>
            </w:del>
            <w:del w:id="4056" w:author="Juanma" w:date="2017-06-07T13:16:00Z">
              <w:r w:rsidDel="004F0EF8">
                <w:rPr>
                  <w:sz w:val="20"/>
                  <w:szCs w:val="20"/>
                </w:rPr>
                <w:delText>0</w:delText>
              </w:r>
            </w:del>
            <w:ins w:id="4057" w:author="Juanma" w:date="2017-06-07T13:16:00Z">
              <w:r w:rsidR="004F0EF8">
                <w:rPr>
                  <w:sz w:val="20"/>
                  <w:szCs w:val="20"/>
                </w:rPr>
                <w:t>64</w:t>
              </w:r>
            </w:ins>
            <w:r>
              <w:rPr>
                <w:sz w:val="20"/>
                <w:szCs w:val="20"/>
              </w:rPr>
              <w:t>0.000,00</w:t>
            </w:r>
          </w:p>
        </w:tc>
      </w:tr>
      <w:tr w:rsidR="00942BA9" w:rsidRPr="00803ABD" w14:paraId="4EFE39DC" w14:textId="77777777" w:rsidTr="002D2A3E">
        <w:tblPrEx>
          <w:tblPrExChange w:id="4058" w:author="Juanma" w:date="2017-06-07T15:26:00Z">
            <w:tblPrEx>
              <w:tblInd w:w="-5" w:type="dxa"/>
            </w:tblPrEx>
          </w:tblPrExChange>
        </w:tblPrEx>
        <w:trPr>
          <w:trHeight w:val="482"/>
          <w:ins w:id="4059" w:author="Juanma" w:date="2017-06-07T15:05:00Z"/>
          <w:trPrChange w:id="4060" w:author="Juanma" w:date="2017-06-07T15:26:00Z">
            <w:trPr>
              <w:gridBefore w:val="1"/>
              <w:trHeight w:val="561"/>
            </w:trPr>
          </w:trPrChange>
        </w:trPr>
        <w:tc>
          <w:tcPr>
            <w:tcW w:w="2835" w:type="dxa"/>
            <w:vMerge/>
            <w:vAlign w:val="center"/>
            <w:tcPrChange w:id="4061" w:author="Juanma" w:date="2017-06-07T15:26:00Z">
              <w:tcPr>
                <w:tcW w:w="2835" w:type="dxa"/>
                <w:gridSpan w:val="3"/>
                <w:vMerge/>
                <w:vAlign w:val="center"/>
              </w:tcPr>
            </w:tcPrChange>
          </w:tcPr>
          <w:p w14:paraId="50E59ABA" w14:textId="77777777" w:rsidR="00942BA9" w:rsidRPr="00803ABD" w:rsidRDefault="00942BA9" w:rsidP="00314900">
            <w:pPr>
              <w:pStyle w:val="NoSpacing"/>
              <w:jc w:val="left"/>
              <w:rPr>
                <w:ins w:id="4062" w:author="Juanma" w:date="2017-06-07T15:05:00Z"/>
                <w:sz w:val="20"/>
                <w:szCs w:val="20"/>
              </w:rPr>
            </w:pPr>
          </w:p>
        </w:tc>
        <w:tc>
          <w:tcPr>
            <w:tcW w:w="3119" w:type="dxa"/>
            <w:vAlign w:val="center"/>
            <w:tcPrChange w:id="4063" w:author="Juanma" w:date="2017-06-07T15:26:00Z">
              <w:tcPr>
                <w:tcW w:w="3119" w:type="dxa"/>
                <w:gridSpan w:val="2"/>
                <w:vAlign w:val="center"/>
              </w:tcPr>
            </w:tcPrChange>
          </w:tcPr>
          <w:p w14:paraId="136DC257" w14:textId="7B6AF5E9" w:rsidR="00942BA9" w:rsidRPr="00F7273E" w:rsidRDefault="00942BA9" w:rsidP="00314900">
            <w:pPr>
              <w:pStyle w:val="NoSpacing"/>
              <w:jc w:val="left"/>
              <w:rPr>
                <w:ins w:id="4064" w:author="Juanma" w:date="2017-06-07T15:05:00Z"/>
                <w:sz w:val="20"/>
                <w:szCs w:val="20"/>
                <w:rPrChange w:id="4065" w:author="Juanma" w:date="2017-06-07T15:17:00Z">
                  <w:rPr>
                    <w:ins w:id="4066" w:author="Juanma" w:date="2017-06-07T15:05:00Z"/>
                    <w:sz w:val="20"/>
                    <w:szCs w:val="20"/>
                    <w:highlight w:val="yellow"/>
                  </w:rPr>
                </w:rPrChange>
              </w:rPr>
            </w:pPr>
            <w:ins w:id="4067" w:author="Juanma" w:date="2017-06-07T15:05:00Z">
              <w:r w:rsidRPr="00F7273E">
                <w:rPr>
                  <w:sz w:val="20"/>
                  <w:szCs w:val="20"/>
                  <w:rPrChange w:id="4068" w:author="Juanma" w:date="2017-06-07T15:17:00Z">
                    <w:rPr>
                      <w:sz w:val="20"/>
                      <w:szCs w:val="20"/>
                      <w:highlight w:val="yellow"/>
                    </w:rPr>
                  </w:rPrChange>
                </w:rPr>
                <w:t>Promotor de IDE</w:t>
              </w:r>
            </w:ins>
          </w:p>
        </w:tc>
        <w:tc>
          <w:tcPr>
            <w:tcW w:w="2268" w:type="dxa"/>
            <w:vAlign w:val="center"/>
            <w:tcPrChange w:id="4069" w:author="Juanma" w:date="2017-06-07T15:26:00Z">
              <w:tcPr>
                <w:tcW w:w="2268" w:type="dxa"/>
                <w:gridSpan w:val="2"/>
                <w:vAlign w:val="center"/>
              </w:tcPr>
            </w:tcPrChange>
          </w:tcPr>
          <w:p w14:paraId="74C5453D" w14:textId="52FDA34E" w:rsidR="00942BA9" w:rsidRDefault="00942BA9" w:rsidP="004F0EF8">
            <w:pPr>
              <w:pStyle w:val="NoSpacing"/>
              <w:jc w:val="right"/>
              <w:rPr>
                <w:ins w:id="4070" w:author="Juanma" w:date="2017-06-07T15:05:00Z"/>
                <w:sz w:val="20"/>
                <w:szCs w:val="20"/>
              </w:rPr>
            </w:pPr>
            <w:ins w:id="4071" w:author="Juanma" w:date="2017-06-07T15:05:00Z">
              <w:r>
                <w:rPr>
                  <w:sz w:val="20"/>
                  <w:szCs w:val="20"/>
                </w:rPr>
                <w:t>$ 38.080.000,00</w:t>
              </w:r>
            </w:ins>
          </w:p>
        </w:tc>
      </w:tr>
      <w:tr w:rsidR="00314900" w:rsidRPr="00803ABD" w14:paraId="0FA6594F" w14:textId="77777777" w:rsidTr="00CF0DFA">
        <w:trPr>
          <w:trPrChange w:id="4072" w:author="Juanma" w:date="2017-06-07T13:58:00Z">
            <w:trPr>
              <w:gridBefore w:val="2"/>
            </w:trPr>
          </w:trPrChange>
        </w:trPr>
        <w:tc>
          <w:tcPr>
            <w:tcW w:w="2835" w:type="dxa"/>
            <w:vMerge/>
            <w:vAlign w:val="center"/>
            <w:tcPrChange w:id="4073" w:author="Juanma" w:date="2017-06-07T13:58:00Z">
              <w:tcPr>
                <w:tcW w:w="2830" w:type="dxa"/>
                <w:gridSpan w:val="2"/>
                <w:vMerge/>
                <w:vAlign w:val="center"/>
              </w:tcPr>
            </w:tcPrChange>
          </w:tcPr>
          <w:p w14:paraId="1DF657C5" w14:textId="77777777" w:rsidR="00314900" w:rsidRPr="00803ABD" w:rsidRDefault="00314900" w:rsidP="00314900">
            <w:pPr>
              <w:pStyle w:val="NoSpacing"/>
              <w:jc w:val="left"/>
              <w:rPr>
                <w:sz w:val="20"/>
                <w:szCs w:val="20"/>
              </w:rPr>
            </w:pPr>
          </w:p>
        </w:tc>
        <w:tc>
          <w:tcPr>
            <w:tcW w:w="3119" w:type="dxa"/>
            <w:vAlign w:val="center"/>
            <w:tcPrChange w:id="4074" w:author="Juanma" w:date="2017-06-07T13:58:00Z">
              <w:tcPr>
                <w:tcW w:w="3119" w:type="dxa"/>
                <w:gridSpan w:val="2"/>
                <w:vAlign w:val="center"/>
              </w:tcPr>
            </w:tcPrChange>
          </w:tcPr>
          <w:p w14:paraId="0E91EC2C" w14:textId="676EBF60" w:rsidR="00314900" w:rsidRPr="00F7273E" w:rsidRDefault="00942BA9" w:rsidP="00314900">
            <w:pPr>
              <w:pStyle w:val="NoSpacing"/>
              <w:jc w:val="left"/>
              <w:rPr>
                <w:sz w:val="20"/>
                <w:szCs w:val="20"/>
              </w:rPr>
            </w:pPr>
            <w:ins w:id="4075" w:author="Juanma" w:date="2017-06-07T15:05:00Z">
              <w:r w:rsidRPr="00F7273E">
                <w:rPr>
                  <w:sz w:val="20"/>
                  <w:szCs w:val="20"/>
                  <w:rPrChange w:id="4076" w:author="Juanma" w:date="2017-06-07T15:17:00Z">
                    <w:rPr>
                      <w:sz w:val="20"/>
                      <w:szCs w:val="20"/>
                      <w:highlight w:val="yellow"/>
                    </w:rPr>
                  </w:rPrChange>
                </w:rPr>
                <w:t>Capacitaciones</w:t>
              </w:r>
            </w:ins>
            <w:del w:id="4077" w:author="Juanma" w:date="2017-06-07T15:05:00Z">
              <w:r w:rsidR="00314900" w:rsidRPr="00F7273E" w:rsidDel="00942BA9">
                <w:rPr>
                  <w:sz w:val="20"/>
                  <w:szCs w:val="20"/>
                </w:rPr>
                <w:delText>Promotor de IDE</w:delText>
              </w:r>
            </w:del>
          </w:p>
        </w:tc>
        <w:tc>
          <w:tcPr>
            <w:tcW w:w="2268" w:type="dxa"/>
            <w:vAlign w:val="center"/>
            <w:tcPrChange w:id="4078" w:author="Juanma" w:date="2017-06-07T13:58:00Z">
              <w:tcPr>
                <w:tcW w:w="2268" w:type="dxa"/>
                <w:gridSpan w:val="2"/>
                <w:vAlign w:val="center"/>
              </w:tcPr>
            </w:tcPrChange>
          </w:tcPr>
          <w:p w14:paraId="0F1E1207" w14:textId="1EB0B020" w:rsidR="00314900" w:rsidRPr="00803ABD" w:rsidRDefault="00942BA9">
            <w:pPr>
              <w:pStyle w:val="NoSpacing"/>
              <w:jc w:val="right"/>
              <w:rPr>
                <w:sz w:val="20"/>
                <w:szCs w:val="20"/>
              </w:rPr>
            </w:pPr>
            <w:ins w:id="4079" w:author="Juanma" w:date="2017-06-07T15:05:00Z">
              <w:r>
                <w:rPr>
                  <w:sz w:val="20"/>
                  <w:szCs w:val="20"/>
                </w:rPr>
                <w:t>$ 51.000.000,00</w:t>
              </w:r>
            </w:ins>
            <w:del w:id="4080" w:author="Juanma" w:date="2017-06-07T15:05:00Z">
              <w:r w:rsidR="00314900" w:rsidDel="00942BA9">
                <w:rPr>
                  <w:sz w:val="20"/>
                  <w:szCs w:val="20"/>
                </w:rPr>
                <w:delText>$</w:delText>
              </w:r>
            </w:del>
            <w:del w:id="4081" w:author="Juanma" w:date="2017-06-07T12:10:00Z">
              <w:r w:rsidR="00314900" w:rsidDel="008A1EAC">
                <w:rPr>
                  <w:sz w:val="20"/>
                  <w:szCs w:val="20"/>
                </w:rPr>
                <w:delText>12</w:delText>
              </w:r>
            </w:del>
            <w:del w:id="4082" w:author="Juanma" w:date="2017-06-07T15:05:00Z">
              <w:r w:rsidR="00314900" w:rsidDel="00942BA9">
                <w:rPr>
                  <w:sz w:val="20"/>
                  <w:szCs w:val="20"/>
                </w:rPr>
                <w:delText>.0</w:delText>
              </w:r>
            </w:del>
            <w:del w:id="4083" w:author="Juanma" w:date="2017-06-07T13:37:00Z">
              <w:r w:rsidR="00314900" w:rsidDel="00387525">
                <w:rPr>
                  <w:sz w:val="20"/>
                  <w:szCs w:val="20"/>
                </w:rPr>
                <w:delText>0</w:delText>
              </w:r>
            </w:del>
            <w:del w:id="4084" w:author="Juanma" w:date="2017-06-07T15:05:00Z">
              <w:r w:rsidR="00314900" w:rsidDel="00942BA9">
                <w:rPr>
                  <w:sz w:val="20"/>
                  <w:szCs w:val="20"/>
                </w:rPr>
                <w:delText>0.000,00</w:delText>
              </w:r>
            </w:del>
          </w:p>
        </w:tc>
      </w:tr>
      <w:tr w:rsidR="00314900" w:rsidRPr="00803ABD" w14:paraId="17D38447" w14:textId="77777777" w:rsidTr="00CF0DFA">
        <w:trPr>
          <w:trPrChange w:id="4085" w:author="Juanma" w:date="2017-06-07T13:58:00Z">
            <w:trPr>
              <w:gridBefore w:val="2"/>
            </w:trPr>
          </w:trPrChange>
        </w:trPr>
        <w:tc>
          <w:tcPr>
            <w:tcW w:w="2835" w:type="dxa"/>
            <w:vMerge w:val="restart"/>
            <w:vAlign w:val="center"/>
            <w:tcPrChange w:id="4086" w:author="Juanma" w:date="2017-06-07T13:58:00Z">
              <w:tcPr>
                <w:tcW w:w="2830" w:type="dxa"/>
                <w:gridSpan w:val="2"/>
                <w:vMerge w:val="restart"/>
                <w:vAlign w:val="center"/>
              </w:tcPr>
            </w:tcPrChange>
          </w:tcPr>
          <w:p w14:paraId="0086E9BF" w14:textId="22D3FA00" w:rsidR="00314900" w:rsidRPr="00803ABD" w:rsidRDefault="00314900" w:rsidP="00314900">
            <w:pPr>
              <w:pStyle w:val="NoSpacing"/>
              <w:jc w:val="left"/>
              <w:rPr>
                <w:sz w:val="20"/>
                <w:szCs w:val="20"/>
              </w:rPr>
            </w:pPr>
            <w:r w:rsidRPr="00803ABD">
              <w:rPr>
                <w:sz w:val="20"/>
                <w:szCs w:val="20"/>
              </w:rPr>
              <w:t>Dirigir la ejecución del proyecto</w:t>
            </w:r>
          </w:p>
        </w:tc>
        <w:tc>
          <w:tcPr>
            <w:tcW w:w="3119" w:type="dxa"/>
            <w:vAlign w:val="center"/>
            <w:tcPrChange w:id="4087" w:author="Juanma" w:date="2017-06-07T13:58:00Z">
              <w:tcPr>
                <w:tcW w:w="3119" w:type="dxa"/>
                <w:gridSpan w:val="2"/>
                <w:vAlign w:val="center"/>
              </w:tcPr>
            </w:tcPrChange>
          </w:tcPr>
          <w:p w14:paraId="52C1F218" w14:textId="01E3EA51" w:rsidR="00314900" w:rsidRPr="00F7273E" w:rsidRDefault="00314900" w:rsidP="00314900">
            <w:pPr>
              <w:pStyle w:val="NoSpacing"/>
              <w:jc w:val="left"/>
              <w:rPr>
                <w:sz w:val="20"/>
                <w:szCs w:val="20"/>
              </w:rPr>
            </w:pPr>
            <w:r w:rsidRPr="00F7273E">
              <w:rPr>
                <w:sz w:val="20"/>
                <w:szCs w:val="20"/>
              </w:rPr>
              <w:t>Gerente del proyecto</w:t>
            </w:r>
          </w:p>
        </w:tc>
        <w:tc>
          <w:tcPr>
            <w:tcW w:w="2268" w:type="dxa"/>
            <w:vAlign w:val="center"/>
            <w:tcPrChange w:id="4088" w:author="Juanma" w:date="2017-06-07T13:58:00Z">
              <w:tcPr>
                <w:tcW w:w="2268" w:type="dxa"/>
                <w:gridSpan w:val="2"/>
                <w:vAlign w:val="center"/>
              </w:tcPr>
            </w:tcPrChange>
          </w:tcPr>
          <w:p w14:paraId="757154EA" w14:textId="29203429" w:rsidR="00314900" w:rsidRPr="00803ABD" w:rsidRDefault="00314900">
            <w:pPr>
              <w:pStyle w:val="NoSpacing"/>
              <w:jc w:val="right"/>
              <w:rPr>
                <w:sz w:val="20"/>
                <w:szCs w:val="20"/>
              </w:rPr>
            </w:pPr>
            <w:r w:rsidRPr="00803ABD">
              <w:rPr>
                <w:sz w:val="20"/>
                <w:szCs w:val="20"/>
              </w:rPr>
              <w:t xml:space="preserve">$ </w:t>
            </w:r>
            <w:del w:id="4089" w:author="Juanma" w:date="2017-06-07T12:12:00Z">
              <w:r w:rsidRPr="00803ABD" w:rsidDel="0093699A">
                <w:rPr>
                  <w:sz w:val="20"/>
                  <w:szCs w:val="20"/>
                </w:rPr>
                <w:delText>1</w:delText>
              </w:r>
            </w:del>
            <w:del w:id="4090" w:author="Juanma" w:date="2017-06-07T12:13:00Z">
              <w:r w:rsidRPr="00803ABD" w:rsidDel="0093699A">
                <w:rPr>
                  <w:sz w:val="20"/>
                  <w:szCs w:val="20"/>
                </w:rPr>
                <w:delText>20</w:delText>
              </w:r>
            </w:del>
            <w:ins w:id="4091" w:author="Juanma" w:date="2017-06-07T12:13:00Z">
              <w:r w:rsidR="0093699A">
                <w:rPr>
                  <w:sz w:val="20"/>
                  <w:szCs w:val="20"/>
                </w:rPr>
                <w:t>214</w:t>
              </w:r>
            </w:ins>
            <w:r w:rsidRPr="00803ABD">
              <w:rPr>
                <w:sz w:val="20"/>
                <w:szCs w:val="20"/>
              </w:rPr>
              <w:t>.</w:t>
            </w:r>
            <w:del w:id="4092" w:author="Juanma" w:date="2017-06-07T12:13:00Z">
              <w:r w:rsidRPr="00803ABD" w:rsidDel="0093699A">
                <w:rPr>
                  <w:sz w:val="20"/>
                  <w:szCs w:val="20"/>
                </w:rPr>
                <w:delText>0</w:delText>
              </w:r>
            </w:del>
            <w:ins w:id="4093" w:author="Juanma" w:date="2017-06-07T12:13:00Z">
              <w:r w:rsidR="0093699A">
                <w:rPr>
                  <w:sz w:val="20"/>
                  <w:szCs w:val="20"/>
                </w:rPr>
                <w:t>2</w:t>
              </w:r>
            </w:ins>
            <w:r w:rsidRPr="00803ABD">
              <w:rPr>
                <w:sz w:val="20"/>
                <w:szCs w:val="20"/>
              </w:rPr>
              <w:t>00.000,00</w:t>
            </w:r>
          </w:p>
        </w:tc>
      </w:tr>
      <w:tr w:rsidR="00314900" w:rsidRPr="00803ABD" w14:paraId="784C8E6A" w14:textId="77777777" w:rsidTr="00CF0DFA">
        <w:trPr>
          <w:trPrChange w:id="4094" w:author="Juanma" w:date="2017-06-07T13:58:00Z">
            <w:trPr>
              <w:gridBefore w:val="2"/>
            </w:trPr>
          </w:trPrChange>
        </w:trPr>
        <w:tc>
          <w:tcPr>
            <w:tcW w:w="2835" w:type="dxa"/>
            <w:vMerge/>
            <w:vAlign w:val="center"/>
            <w:tcPrChange w:id="4095" w:author="Juanma" w:date="2017-06-07T13:58:00Z">
              <w:tcPr>
                <w:tcW w:w="2830" w:type="dxa"/>
                <w:gridSpan w:val="2"/>
                <w:vMerge/>
                <w:vAlign w:val="center"/>
              </w:tcPr>
            </w:tcPrChange>
          </w:tcPr>
          <w:p w14:paraId="2E024CFD" w14:textId="77777777" w:rsidR="00314900" w:rsidRPr="00803ABD" w:rsidRDefault="00314900" w:rsidP="00314900">
            <w:pPr>
              <w:pStyle w:val="NoSpacing"/>
              <w:jc w:val="left"/>
              <w:rPr>
                <w:sz w:val="20"/>
                <w:szCs w:val="20"/>
              </w:rPr>
            </w:pPr>
          </w:p>
        </w:tc>
        <w:tc>
          <w:tcPr>
            <w:tcW w:w="3119" w:type="dxa"/>
            <w:vAlign w:val="center"/>
            <w:tcPrChange w:id="4096" w:author="Juanma" w:date="2017-06-07T13:58:00Z">
              <w:tcPr>
                <w:tcW w:w="3119" w:type="dxa"/>
                <w:gridSpan w:val="2"/>
                <w:vAlign w:val="center"/>
              </w:tcPr>
            </w:tcPrChange>
          </w:tcPr>
          <w:p w14:paraId="29505BC8" w14:textId="0D85D138" w:rsidR="00314900" w:rsidRPr="00F7273E" w:rsidRDefault="00314900" w:rsidP="00314900">
            <w:pPr>
              <w:pStyle w:val="NoSpacing"/>
              <w:jc w:val="left"/>
              <w:rPr>
                <w:sz w:val="20"/>
                <w:szCs w:val="20"/>
              </w:rPr>
            </w:pPr>
            <w:r w:rsidRPr="00F7273E">
              <w:rPr>
                <w:sz w:val="20"/>
                <w:szCs w:val="20"/>
              </w:rPr>
              <w:t>Auxiliar administrativa</w:t>
            </w:r>
          </w:p>
        </w:tc>
        <w:tc>
          <w:tcPr>
            <w:tcW w:w="2268" w:type="dxa"/>
            <w:vAlign w:val="center"/>
            <w:tcPrChange w:id="4097" w:author="Juanma" w:date="2017-06-07T13:58:00Z">
              <w:tcPr>
                <w:tcW w:w="2268" w:type="dxa"/>
                <w:gridSpan w:val="2"/>
                <w:vAlign w:val="center"/>
              </w:tcPr>
            </w:tcPrChange>
          </w:tcPr>
          <w:p w14:paraId="0ADDC148" w14:textId="5779AE8B" w:rsidR="00314900" w:rsidRPr="00803ABD" w:rsidRDefault="00314900">
            <w:pPr>
              <w:pStyle w:val="NoSpacing"/>
              <w:jc w:val="right"/>
              <w:rPr>
                <w:sz w:val="20"/>
                <w:szCs w:val="20"/>
              </w:rPr>
            </w:pPr>
            <w:r w:rsidRPr="00803ABD">
              <w:rPr>
                <w:sz w:val="20"/>
                <w:szCs w:val="20"/>
              </w:rPr>
              <w:t>$ 4</w:t>
            </w:r>
            <w:del w:id="4098" w:author="Juanma" w:date="2017-06-07T12:13:00Z">
              <w:r w:rsidRPr="00803ABD" w:rsidDel="0093699A">
                <w:rPr>
                  <w:sz w:val="20"/>
                  <w:szCs w:val="20"/>
                </w:rPr>
                <w:delText>8</w:delText>
              </w:r>
            </w:del>
            <w:ins w:id="4099" w:author="Juanma" w:date="2017-06-07T12:13:00Z">
              <w:r w:rsidR="0093699A">
                <w:rPr>
                  <w:sz w:val="20"/>
                  <w:szCs w:val="20"/>
                </w:rPr>
                <w:t>2</w:t>
              </w:r>
            </w:ins>
            <w:r w:rsidRPr="00803ABD">
              <w:rPr>
                <w:sz w:val="20"/>
                <w:szCs w:val="20"/>
              </w:rPr>
              <w:t>.</w:t>
            </w:r>
            <w:del w:id="4100" w:author="Juanma" w:date="2017-06-07T12:13:00Z">
              <w:r w:rsidRPr="00803ABD" w:rsidDel="0093699A">
                <w:rPr>
                  <w:sz w:val="20"/>
                  <w:szCs w:val="20"/>
                </w:rPr>
                <w:delText>0</w:delText>
              </w:r>
            </w:del>
            <w:ins w:id="4101" w:author="Juanma" w:date="2017-06-07T12:13:00Z">
              <w:r w:rsidR="0093699A">
                <w:rPr>
                  <w:sz w:val="20"/>
                  <w:szCs w:val="20"/>
                </w:rPr>
                <w:t>84</w:t>
              </w:r>
            </w:ins>
            <w:r w:rsidRPr="00803ABD">
              <w:rPr>
                <w:sz w:val="20"/>
                <w:szCs w:val="20"/>
              </w:rPr>
              <w:t>0</w:t>
            </w:r>
            <w:del w:id="4102" w:author="Juanma" w:date="2017-06-07T12:13:00Z">
              <w:r w:rsidRPr="00803ABD" w:rsidDel="0093699A">
                <w:rPr>
                  <w:sz w:val="20"/>
                  <w:szCs w:val="20"/>
                </w:rPr>
                <w:delText>0</w:delText>
              </w:r>
            </w:del>
            <w:r w:rsidRPr="00803ABD">
              <w:rPr>
                <w:sz w:val="20"/>
                <w:szCs w:val="20"/>
              </w:rPr>
              <w:t>.000,00</w:t>
            </w:r>
          </w:p>
        </w:tc>
      </w:tr>
      <w:tr w:rsidR="00FB08EA" w:rsidRPr="00803ABD" w14:paraId="56762A8A" w14:textId="77777777" w:rsidTr="00CF0DFA">
        <w:trPr>
          <w:ins w:id="4103" w:author="Juanma" w:date="2017-06-07T15:28:00Z"/>
        </w:trPr>
        <w:tc>
          <w:tcPr>
            <w:tcW w:w="2835" w:type="dxa"/>
            <w:vMerge/>
            <w:vAlign w:val="center"/>
          </w:tcPr>
          <w:p w14:paraId="696BDD14" w14:textId="77777777" w:rsidR="00FB08EA" w:rsidRPr="00803ABD" w:rsidRDefault="00FB08EA" w:rsidP="00314900">
            <w:pPr>
              <w:pStyle w:val="NoSpacing"/>
              <w:jc w:val="left"/>
              <w:rPr>
                <w:ins w:id="4104" w:author="Juanma" w:date="2017-06-07T15:28:00Z"/>
                <w:sz w:val="20"/>
                <w:szCs w:val="20"/>
              </w:rPr>
            </w:pPr>
          </w:p>
        </w:tc>
        <w:tc>
          <w:tcPr>
            <w:tcW w:w="3119" w:type="dxa"/>
            <w:vAlign w:val="center"/>
          </w:tcPr>
          <w:p w14:paraId="6A0D3F40" w14:textId="19B88D6B" w:rsidR="00FB08EA" w:rsidRPr="00F7273E" w:rsidRDefault="00FB08EA" w:rsidP="00314900">
            <w:pPr>
              <w:pStyle w:val="NoSpacing"/>
              <w:jc w:val="left"/>
              <w:rPr>
                <w:ins w:id="4105" w:author="Juanma" w:date="2017-06-07T15:28:00Z"/>
                <w:sz w:val="20"/>
                <w:szCs w:val="20"/>
              </w:rPr>
            </w:pPr>
            <w:ins w:id="4106" w:author="Juanma" w:date="2017-06-07T15:28:00Z">
              <w:r w:rsidRPr="00803ABD">
                <w:rPr>
                  <w:sz w:val="20"/>
                  <w:szCs w:val="20"/>
                </w:rPr>
                <w:t>Gastos de viaje</w:t>
              </w:r>
            </w:ins>
          </w:p>
        </w:tc>
        <w:tc>
          <w:tcPr>
            <w:tcW w:w="2268" w:type="dxa"/>
            <w:vAlign w:val="center"/>
          </w:tcPr>
          <w:p w14:paraId="1940652D" w14:textId="166DE116" w:rsidR="00FB08EA" w:rsidRPr="00803ABD" w:rsidRDefault="00FB08EA" w:rsidP="0093699A">
            <w:pPr>
              <w:pStyle w:val="NoSpacing"/>
              <w:jc w:val="right"/>
              <w:rPr>
                <w:ins w:id="4107" w:author="Juanma" w:date="2017-06-07T15:28:00Z"/>
                <w:sz w:val="20"/>
                <w:szCs w:val="20"/>
              </w:rPr>
            </w:pPr>
            <w:ins w:id="4108" w:author="Juanma" w:date="2017-06-07T15:28:00Z">
              <w:r>
                <w:rPr>
                  <w:sz w:val="20"/>
                  <w:szCs w:val="20"/>
                </w:rPr>
                <w:t>$ 48.414.703,</w:t>
              </w:r>
              <w:r w:rsidRPr="00AF7843">
                <w:rPr>
                  <w:sz w:val="20"/>
                  <w:szCs w:val="20"/>
                </w:rPr>
                <w:t>00</w:t>
              </w:r>
            </w:ins>
          </w:p>
        </w:tc>
      </w:tr>
      <w:tr w:rsidR="00314900" w:rsidRPr="00803ABD" w14:paraId="64F5D036" w14:textId="77777777" w:rsidTr="00CF0DFA">
        <w:trPr>
          <w:trPrChange w:id="4109" w:author="Juanma" w:date="2017-06-07T13:58:00Z">
            <w:trPr>
              <w:gridBefore w:val="2"/>
            </w:trPr>
          </w:trPrChange>
        </w:trPr>
        <w:tc>
          <w:tcPr>
            <w:tcW w:w="2835" w:type="dxa"/>
            <w:vMerge/>
            <w:vAlign w:val="center"/>
            <w:tcPrChange w:id="4110" w:author="Juanma" w:date="2017-06-07T13:58:00Z">
              <w:tcPr>
                <w:tcW w:w="2830" w:type="dxa"/>
                <w:gridSpan w:val="2"/>
                <w:vMerge/>
                <w:vAlign w:val="center"/>
              </w:tcPr>
            </w:tcPrChange>
          </w:tcPr>
          <w:p w14:paraId="1A2FE008" w14:textId="77777777" w:rsidR="00314900" w:rsidRPr="00803ABD" w:rsidRDefault="00314900" w:rsidP="00314900">
            <w:pPr>
              <w:pStyle w:val="NoSpacing"/>
              <w:jc w:val="left"/>
              <w:rPr>
                <w:sz w:val="20"/>
                <w:szCs w:val="20"/>
              </w:rPr>
            </w:pPr>
          </w:p>
        </w:tc>
        <w:tc>
          <w:tcPr>
            <w:tcW w:w="3119" w:type="dxa"/>
            <w:vAlign w:val="center"/>
            <w:tcPrChange w:id="4111" w:author="Juanma" w:date="2017-06-07T13:58:00Z">
              <w:tcPr>
                <w:tcW w:w="3119" w:type="dxa"/>
                <w:gridSpan w:val="2"/>
                <w:vAlign w:val="center"/>
              </w:tcPr>
            </w:tcPrChange>
          </w:tcPr>
          <w:p w14:paraId="39B248DB" w14:textId="530596E1" w:rsidR="00314900" w:rsidRPr="00F7273E" w:rsidRDefault="00314900" w:rsidP="00314900">
            <w:pPr>
              <w:pStyle w:val="NoSpacing"/>
              <w:jc w:val="left"/>
              <w:rPr>
                <w:sz w:val="20"/>
                <w:szCs w:val="20"/>
              </w:rPr>
            </w:pPr>
            <w:r w:rsidRPr="00F7273E">
              <w:rPr>
                <w:sz w:val="20"/>
                <w:szCs w:val="20"/>
              </w:rPr>
              <w:t>Materiales e Insumos</w:t>
            </w:r>
          </w:p>
        </w:tc>
        <w:tc>
          <w:tcPr>
            <w:tcW w:w="2268" w:type="dxa"/>
            <w:vAlign w:val="center"/>
            <w:tcPrChange w:id="4112" w:author="Juanma" w:date="2017-06-07T13:58:00Z">
              <w:tcPr>
                <w:tcW w:w="2268" w:type="dxa"/>
                <w:gridSpan w:val="2"/>
                <w:vAlign w:val="center"/>
              </w:tcPr>
            </w:tcPrChange>
          </w:tcPr>
          <w:p w14:paraId="07A1CB02" w14:textId="2C324B44" w:rsidR="00314900" w:rsidRPr="00803ABD" w:rsidRDefault="00314900" w:rsidP="00314900">
            <w:pPr>
              <w:pStyle w:val="NoSpacing"/>
              <w:jc w:val="right"/>
              <w:rPr>
                <w:sz w:val="20"/>
                <w:szCs w:val="20"/>
              </w:rPr>
            </w:pPr>
            <w:r w:rsidRPr="00803ABD">
              <w:rPr>
                <w:sz w:val="20"/>
                <w:szCs w:val="20"/>
              </w:rPr>
              <w:t>$ 11.000.000,00</w:t>
            </w:r>
          </w:p>
        </w:tc>
      </w:tr>
      <w:tr w:rsidR="00314900" w:rsidRPr="00803ABD" w14:paraId="63F986C7" w14:textId="77777777" w:rsidTr="00CF0DFA">
        <w:trPr>
          <w:trPrChange w:id="4113" w:author="Juanma" w:date="2017-06-07T13:58:00Z">
            <w:trPr>
              <w:gridBefore w:val="2"/>
            </w:trPr>
          </w:trPrChange>
        </w:trPr>
        <w:tc>
          <w:tcPr>
            <w:tcW w:w="2835" w:type="dxa"/>
            <w:vMerge/>
            <w:vAlign w:val="center"/>
            <w:tcPrChange w:id="4114" w:author="Juanma" w:date="2017-06-07T13:58:00Z">
              <w:tcPr>
                <w:tcW w:w="2830" w:type="dxa"/>
                <w:gridSpan w:val="2"/>
                <w:vMerge/>
                <w:vAlign w:val="center"/>
              </w:tcPr>
            </w:tcPrChange>
          </w:tcPr>
          <w:p w14:paraId="1E1903CE" w14:textId="77777777" w:rsidR="00314900" w:rsidRPr="00803ABD" w:rsidRDefault="00314900" w:rsidP="00314900">
            <w:pPr>
              <w:pStyle w:val="NoSpacing"/>
              <w:jc w:val="left"/>
              <w:rPr>
                <w:sz w:val="20"/>
                <w:szCs w:val="20"/>
              </w:rPr>
            </w:pPr>
          </w:p>
        </w:tc>
        <w:tc>
          <w:tcPr>
            <w:tcW w:w="3119" w:type="dxa"/>
            <w:vAlign w:val="center"/>
            <w:tcPrChange w:id="4115" w:author="Juanma" w:date="2017-06-07T13:58:00Z">
              <w:tcPr>
                <w:tcW w:w="3119" w:type="dxa"/>
                <w:gridSpan w:val="2"/>
                <w:vAlign w:val="center"/>
              </w:tcPr>
            </w:tcPrChange>
          </w:tcPr>
          <w:p w14:paraId="40B3C4A9" w14:textId="016449FC" w:rsidR="00314900" w:rsidRPr="00F7273E" w:rsidRDefault="00687C25" w:rsidP="00314900">
            <w:pPr>
              <w:pStyle w:val="NoSpacing"/>
              <w:jc w:val="left"/>
              <w:rPr>
                <w:sz w:val="20"/>
                <w:szCs w:val="20"/>
              </w:rPr>
            </w:pPr>
            <w:r w:rsidRPr="00F7273E">
              <w:rPr>
                <w:sz w:val="20"/>
                <w:szCs w:val="20"/>
              </w:rPr>
              <w:t>Logística</w:t>
            </w:r>
          </w:p>
        </w:tc>
        <w:tc>
          <w:tcPr>
            <w:tcW w:w="2268" w:type="dxa"/>
            <w:vAlign w:val="center"/>
            <w:tcPrChange w:id="4116" w:author="Juanma" w:date="2017-06-07T13:58:00Z">
              <w:tcPr>
                <w:tcW w:w="2268" w:type="dxa"/>
                <w:gridSpan w:val="2"/>
                <w:vAlign w:val="center"/>
              </w:tcPr>
            </w:tcPrChange>
          </w:tcPr>
          <w:p w14:paraId="4B8C6488" w14:textId="16CCF077" w:rsidR="00314900" w:rsidRPr="00803ABD" w:rsidRDefault="00314900">
            <w:pPr>
              <w:pStyle w:val="NoSpacing"/>
              <w:jc w:val="right"/>
              <w:rPr>
                <w:sz w:val="20"/>
                <w:szCs w:val="20"/>
              </w:rPr>
            </w:pPr>
            <w:r w:rsidRPr="00803ABD">
              <w:rPr>
                <w:sz w:val="20"/>
                <w:szCs w:val="20"/>
              </w:rPr>
              <w:t xml:space="preserve">$ </w:t>
            </w:r>
            <w:del w:id="4117" w:author="Juanma" w:date="2017-06-07T12:15:00Z">
              <w:r w:rsidRPr="00803ABD" w:rsidDel="0093699A">
                <w:rPr>
                  <w:sz w:val="20"/>
                  <w:szCs w:val="20"/>
                </w:rPr>
                <w:delText>20</w:delText>
              </w:r>
            </w:del>
            <w:ins w:id="4118" w:author="Juanma" w:date="2017-06-07T12:15:00Z">
              <w:r w:rsidR="0093699A">
                <w:rPr>
                  <w:sz w:val="20"/>
                  <w:szCs w:val="20"/>
                </w:rPr>
                <w:t>3</w:t>
              </w:r>
            </w:ins>
            <w:r w:rsidRPr="00803ABD">
              <w:rPr>
                <w:sz w:val="20"/>
                <w:szCs w:val="20"/>
              </w:rPr>
              <w:t>0.000.000.00</w:t>
            </w:r>
          </w:p>
        </w:tc>
      </w:tr>
      <w:tr w:rsidR="00314900" w:rsidRPr="00803ABD" w14:paraId="7318ECC7" w14:textId="77777777" w:rsidTr="00CF0DFA">
        <w:trPr>
          <w:trPrChange w:id="4119" w:author="Juanma" w:date="2017-06-07T13:58:00Z">
            <w:trPr>
              <w:gridBefore w:val="2"/>
            </w:trPr>
          </w:trPrChange>
        </w:trPr>
        <w:tc>
          <w:tcPr>
            <w:tcW w:w="2835" w:type="dxa"/>
            <w:vAlign w:val="center"/>
            <w:tcPrChange w:id="4120" w:author="Juanma" w:date="2017-06-07T13:58:00Z">
              <w:tcPr>
                <w:tcW w:w="2830" w:type="dxa"/>
                <w:gridSpan w:val="2"/>
                <w:vAlign w:val="center"/>
              </w:tcPr>
            </w:tcPrChange>
          </w:tcPr>
          <w:p w14:paraId="60E81540" w14:textId="4ACB1FF0" w:rsidR="00314900" w:rsidRPr="00803ABD" w:rsidRDefault="00314900" w:rsidP="00314900">
            <w:pPr>
              <w:pStyle w:val="NoSpacing"/>
              <w:jc w:val="left"/>
              <w:rPr>
                <w:sz w:val="20"/>
                <w:szCs w:val="20"/>
              </w:rPr>
            </w:pPr>
            <w:r w:rsidRPr="00803ABD">
              <w:rPr>
                <w:rFonts w:eastAsia="Times New Roman" w:cs="Arial"/>
                <w:color w:val="000000"/>
                <w:sz w:val="20"/>
                <w:szCs w:val="20"/>
                <w:lang w:eastAsia="es-ES"/>
              </w:rPr>
              <w:t>Supervisar la ejecución del proyecto</w:t>
            </w:r>
          </w:p>
        </w:tc>
        <w:tc>
          <w:tcPr>
            <w:tcW w:w="3119" w:type="dxa"/>
            <w:vAlign w:val="center"/>
            <w:tcPrChange w:id="4121" w:author="Juanma" w:date="2017-06-07T13:58:00Z">
              <w:tcPr>
                <w:tcW w:w="3119" w:type="dxa"/>
                <w:gridSpan w:val="2"/>
                <w:vAlign w:val="center"/>
              </w:tcPr>
            </w:tcPrChange>
          </w:tcPr>
          <w:p w14:paraId="428419BB" w14:textId="6AA4058C" w:rsidR="00314900" w:rsidRPr="00F7273E" w:rsidRDefault="000C62F9" w:rsidP="00314900">
            <w:pPr>
              <w:pStyle w:val="NoSpacing"/>
              <w:jc w:val="left"/>
              <w:rPr>
                <w:sz w:val="20"/>
                <w:szCs w:val="20"/>
              </w:rPr>
            </w:pPr>
            <w:r w:rsidRPr="00F7273E">
              <w:rPr>
                <w:sz w:val="20"/>
                <w:szCs w:val="20"/>
              </w:rPr>
              <w:t>Interventoría al contrato</w:t>
            </w:r>
          </w:p>
        </w:tc>
        <w:tc>
          <w:tcPr>
            <w:tcW w:w="2268" w:type="dxa"/>
            <w:vAlign w:val="center"/>
            <w:tcPrChange w:id="4122" w:author="Juanma" w:date="2017-06-07T13:58:00Z">
              <w:tcPr>
                <w:tcW w:w="2268" w:type="dxa"/>
                <w:gridSpan w:val="2"/>
                <w:vAlign w:val="center"/>
              </w:tcPr>
            </w:tcPrChange>
          </w:tcPr>
          <w:p w14:paraId="60DC00D6" w14:textId="1854C81C" w:rsidR="00314900" w:rsidRPr="00803ABD" w:rsidRDefault="00314900">
            <w:pPr>
              <w:pStyle w:val="NoSpacing"/>
              <w:jc w:val="right"/>
              <w:rPr>
                <w:sz w:val="20"/>
                <w:szCs w:val="20"/>
              </w:rPr>
            </w:pPr>
            <w:r w:rsidRPr="00803ABD">
              <w:rPr>
                <w:sz w:val="20"/>
                <w:szCs w:val="20"/>
              </w:rPr>
              <w:t xml:space="preserve">$ </w:t>
            </w:r>
            <w:del w:id="4123" w:author="Juanma" w:date="2017-06-07T12:14:00Z">
              <w:r w:rsidRPr="00803ABD" w:rsidDel="0093699A">
                <w:rPr>
                  <w:sz w:val="20"/>
                  <w:szCs w:val="20"/>
                </w:rPr>
                <w:delText>17</w:delText>
              </w:r>
            </w:del>
            <w:ins w:id="4124" w:author="Juanma" w:date="2017-06-07T12:14:00Z">
              <w:r w:rsidR="0093699A">
                <w:rPr>
                  <w:sz w:val="20"/>
                  <w:szCs w:val="20"/>
                </w:rPr>
                <w:t>20</w:t>
              </w:r>
            </w:ins>
            <w:r w:rsidRPr="00803ABD">
              <w:rPr>
                <w:sz w:val="20"/>
                <w:szCs w:val="20"/>
              </w:rPr>
              <w:t>5.</w:t>
            </w:r>
            <w:del w:id="4125" w:author="Juanma" w:date="2017-06-07T12:14:00Z">
              <w:r w:rsidRPr="00803ABD" w:rsidDel="0093699A">
                <w:rPr>
                  <w:sz w:val="20"/>
                  <w:szCs w:val="20"/>
                </w:rPr>
                <w:delText>000</w:delText>
              </w:r>
            </w:del>
            <w:ins w:id="4126" w:author="Juanma" w:date="2017-06-07T12:14:00Z">
              <w:r w:rsidR="0093699A">
                <w:rPr>
                  <w:sz w:val="20"/>
                  <w:szCs w:val="20"/>
                </w:rPr>
                <w:t>275</w:t>
              </w:r>
            </w:ins>
            <w:r w:rsidRPr="00803ABD">
              <w:rPr>
                <w:sz w:val="20"/>
                <w:szCs w:val="20"/>
              </w:rPr>
              <w:t>.000</w:t>
            </w:r>
            <w:r w:rsidR="00BF2F38">
              <w:rPr>
                <w:sz w:val="20"/>
                <w:szCs w:val="20"/>
              </w:rPr>
              <w:t>,00</w:t>
            </w:r>
          </w:p>
        </w:tc>
      </w:tr>
      <w:tr w:rsidR="00314900" w:rsidRPr="00803ABD" w:rsidDel="00FB08EA" w14:paraId="450BB0B9" w14:textId="5471A5DA" w:rsidTr="00CF0DFA">
        <w:trPr>
          <w:del w:id="4127" w:author="Juanma" w:date="2017-06-07T15:28:00Z"/>
          <w:trPrChange w:id="4128" w:author="Juanma" w:date="2017-06-07T13:58:00Z">
            <w:trPr>
              <w:gridBefore w:val="2"/>
            </w:trPr>
          </w:trPrChange>
        </w:trPr>
        <w:tc>
          <w:tcPr>
            <w:tcW w:w="2835" w:type="dxa"/>
            <w:vAlign w:val="center"/>
            <w:tcPrChange w:id="4129" w:author="Juanma" w:date="2017-06-07T13:58:00Z">
              <w:tcPr>
                <w:tcW w:w="2830" w:type="dxa"/>
                <w:gridSpan w:val="2"/>
                <w:vAlign w:val="center"/>
              </w:tcPr>
            </w:tcPrChange>
          </w:tcPr>
          <w:p w14:paraId="504CFC01" w14:textId="218D2280" w:rsidR="00314900" w:rsidRPr="00803ABD" w:rsidDel="00FB08EA" w:rsidRDefault="00314900" w:rsidP="00314900">
            <w:pPr>
              <w:pStyle w:val="NoSpacing"/>
              <w:jc w:val="left"/>
              <w:rPr>
                <w:del w:id="4130" w:author="Juanma" w:date="2017-06-07T15:28:00Z"/>
                <w:rFonts w:eastAsia="Times New Roman" w:cs="Arial"/>
                <w:color w:val="000000"/>
                <w:sz w:val="20"/>
                <w:szCs w:val="20"/>
                <w:lang w:eastAsia="es-ES"/>
              </w:rPr>
            </w:pPr>
            <w:del w:id="4131" w:author="Juanma" w:date="2017-06-07T12:25:00Z">
              <w:r w:rsidRPr="00803ABD" w:rsidDel="00AF7843">
                <w:rPr>
                  <w:rFonts w:eastAsia="Times New Roman" w:cs="Arial"/>
                  <w:color w:val="000000"/>
                  <w:sz w:val="20"/>
                  <w:szCs w:val="20"/>
                  <w:lang w:eastAsia="es-ES"/>
                </w:rPr>
                <w:delText>Desplazamientos a municipios del departamento</w:delText>
              </w:r>
            </w:del>
          </w:p>
        </w:tc>
        <w:tc>
          <w:tcPr>
            <w:tcW w:w="3119" w:type="dxa"/>
            <w:vAlign w:val="center"/>
            <w:tcPrChange w:id="4132" w:author="Juanma" w:date="2017-06-07T13:58:00Z">
              <w:tcPr>
                <w:tcW w:w="3119" w:type="dxa"/>
                <w:gridSpan w:val="2"/>
                <w:vAlign w:val="center"/>
              </w:tcPr>
            </w:tcPrChange>
          </w:tcPr>
          <w:p w14:paraId="346C9678" w14:textId="3E7141AC" w:rsidR="00314900" w:rsidRPr="00803ABD" w:rsidDel="00FB08EA" w:rsidRDefault="00314900" w:rsidP="00314900">
            <w:pPr>
              <w:pStyle w:val="NoSpacing"/>
              <w:jc w:val="left"/>
              <w:rPr>
                <w:del w:id="4133" w:author="Juanma" w:date="2017-06-07T15:28:00Z"/>
                <w:sz w:val="20"/>
                <w:szCs w:val="20"/>
              </w:rPr>
            </w:pPr>
            <w:del w:id="4134" w:author="Juanma" w:date="2017-06-07T15:28:00Z">
              <w:r w:rsidRPr="00803ABD" w:rsidDel="00FB08EA">
                <w:rPr>
                  <w:sz w:val="20"/>
                  <w:szCs w:val="20"/>
                </w:rPr>
                <w:delText>Gastos de viaje</w:delText>
              </w:r>
            </w:del>
          </w:p>
        </w:tc>
        <w:tc>
          <w:tcPr>
            <w:tcW w:w="2268" w:type="dxa"/>
            <w:vAlign w:val="center"/>
            <w:tcPrChange w:id="4135" w:author="Juanma" w:date="2017-06-07T13:58:00Z">
              <w:tcPr>
                <w:tcW w:w="2268" w:type="dxa"/>
                <w:gridSpan w:val="2"/>
                <w:vAlign w:val="center"/>
              </w:tcPr>
            </w:tcPrChange>
          </w:tcPr>
          <w:p w14:paraId="44D546D8" w14:textId="19F12DAB" w:rsidR="00314900" w:rsidRPr="00803ABD" w:rsidDel="00FB08EA" w:rsidRDefault="00314900">
            <w:pPr>
              <w:pStyle w:val="NoSpacing"/>
              <w:jc w:val="right"/>
              <w:rPr>
                <w:del w:id="4136" w:author="Juanma" w:date="2017-06-07T15:28:00Z"/>
                <w:sz w:val="20"/>
                <w:szCs w:val="20"/>
              </w:rPr>
              <w:pPrChange w:id="4137" w:author="Juanma" w:date="2017-05-17T08:41:00Z">
                <w:pPr>
                  <w:pStyle w:val="NoSpacing"/>
                  <w:jc w:val="left"/>
                </w:pPr>
              </w:pPrChange>
            </w:pPr>
            <w:del w:id="4138" w:author="Juanma" w:date="2017-06-07T12:30:00Z">
              <w:r w:rsidRPr="00803ABD" w:rsidDel="00AF7843">
                <w:rPr>
                  <w:sz w:val="20"/>
                  <w:szCs w:val="20"/>
                </w:rPr>
                <w:delText>$ 74.840.000,00</w:delText>
              </w:r>
            </w:del>
          </w:p>
        </w:tc>
      </w:tr>
      <w:tr w:rsidR="00BF2F38" w:rsidRPr="00803ABD" w14:paraId="361648F0" w14:textId="77777777" w:rsidTr="00CF0DFA">
        <w:trPr>
          <w:trPrChange w:id="4139" w:author="Juanma" w:date="2017-06-07T13:58:00Z">
            <w:trPr>
              <w:gridBefore w:val="2"/>
            </w:trPr>
          </w:trPrChange>
        </w:trPr>
        <w:tc>
          <w:tcPr>
            <w:tcW w:w="5954" w:type="dxa"/>
            <w:gridSpan w:val="2"/>
            <w:vAlign w:val="center"/>
            <w:tcPrChange w:id="4140" w:author="Juanma" w:date="2017-06-07T13:58:00Z">
              <w:tcPr>
                <w:tcW w:w="5949" w:type="dxa"/>
                <w:gridSpan w:val="4"/>
                <w:vAlign w:val="center"/>
              </w:tcPr>
            </w:tcPrChange>
          </w:tcPr>
          <w:p w14:paraId="14F489FD" w14:textId="63508D41" w:rsidR="00BF2F38" w:rsidRPr="00792FB5" w:rsidRDefault="00792FB5" w:rsidP="00314900">
            <w:pPr>
              <w:pStyle w:val="NoSpacing"/>
              <w:jc w:val="left"/>
              <w:rPr>
                <w:b/>
                <w:sz w:val="20"/>
                <w:szCs w:val="20"/>
              </w:rPr>
            </w:pPr>
            <w:r w:rsidRPr="00792FB5">
              <w:rPr>
                <w:b/>
                <w:sz w:val="20"/>
                <w:szCs w:val="20"/>
              </w:rPr>
              <w:lastRenderedPageBreak/>
              <w:t>TOTAL</w:t>
            </w:r>
          </w:p>
        </w:tc>
        <w:tc>
          <w:tcPr>
            <w:tcW w:w="2268" w:type="dxa"/>
            <w:vAlign w:val="center"/>
            <w:tcPrChange w:id="4141" w:author="Juanma" w:date="2017-06-07T13:58:00Z">
              <w:tcPr>
                <w:tcW w:w="2268" w:type="dxa"/>
                <w:gridSpan w:val="2"/>
                <w:vAlign w:val="center"/>
              </w:tcPr>
            </w:tcPrChange>
          </w:tcPr>
          <w:p w14:paraId="045E70B3" w14:textId="5B5A203F" w:rsidR="00BF2F38" w:rsidRPr="00792FB5" w:rsidRDefault="000C62F9">
            <w:pPr>
              <w:pStyle w:val="NoSpacing"/>
              <w:jc w:val="right"/>
              <w:rPr>
                <w:b/>
                <w:sz w:val="20"/>
                <w:szCs w:val="20"/>
              </w:rPr>
              <w:pPrChange w:id="4142" w:author="Juanma" w:date="2017-06-07T15:20:00Z">
                <w:pPr>
                  <w:pStyle w:val="NoSpacing"/>
                  <w:jc w:val="left"/>
                </w:pPr>
              </w:pPrChange>
            </w:pPr>
            <w:r w:rsidRPr="000C62F9">
              <w:rPr>
                <w:b/>
                <w:sz w:val="20"/>
                <w:szCs w:val="20"/>
              </w:rPr>
              <w:t>$ 3.5</w:t>
            </w:r>
            <w:ins w:id="4143" w:author="Juanma" w:date="2017-06-07T15:20:00Z">
              <w:r w:rsidR="00F7273E">
                <w:rPr>
                  <w:b/>
                  <w:sz w:val="20"/>
                  <w:szCs w:val="20"/>
                </w:rPr>
                <w:t>73</w:t>
              </w:r>
            </w:ins>
            <w:del w:id="4144" w:author="Juanma" w:date="2017-06-07T15:20:00Z">
              <w:r w:rsidRPr="000C62F9" w:rsidDel="00F7273E">
                <w:rPr>
                  <w:b/>
                  <w:sz w:val="20"/>
                  <w:szCs w:val="20"/>
                </w:rPr>
                <w:delText>66</w:delText>
              </w:r>
            </w:del>
            <w:r w:rsidRPr="000C62F9">
              <w:rPr>
                <w:b/>
                <w:sz w:val="20"/>
                <w:szCs w:val="20"/>
              </w:rPr>
              <w:t>.3</w:t>
            </w:r>
            <w:del w:id="4145" w:author="Juanma" w:date="2017-06-07T15:20:00Z">
              <w:r w:rsidRPr="000C62F9" w:rsidDel="00F7273E">
                <w:rPr>
                  <w:b/>
                  <w:sz w:val="20"/>
                  <w:szCs w:val="20"/>
                </w:rPr>
                <w:delText>9</w:delText>
              </w:r>
            </w:del>
            <w:ins w:id="4146" w:author="Juanma" w:date="2017-06-07T15:20:00Z">
              <w:r w:rsidR="00F7273E">
                <w:rPr>
                  <w:b/>
                  <w:sz w:val="20"/>
                  <w:szCs w:val="20"/>
                </w:rPr>
                <w:t>25</w:t>
              </w:r>
            </w:ins>
            <w:del w:id="4147" w:author="Juanma" w:date="2017-06-07T15:20:00Z">
              <w:r w:rsidRPr="000C62F9" w:rsidDel="00F7273E">
                <w:rPr>
                  <w:b/>
                  <w:sz w:val="20"/>
                  <w:szCs w:val="20"/>
                </w:rPr>
                <w:delText>0</w:delText>
              </w:r>
            </w:del>
            <w:r w:rsidRPr="000C62F9">
              <w:rPr>
                <w:b/>
                <w:sz w:val="20"/>
                <w:szCs w:val="20"/>
              </w:rPr>
              <w:t>.</w:t>
            </w:r>
            <w:del w:id="4148" w:author="Juanma" w:date="2017-06-07T15:20:00Z">
              <w:r w:rsidRPr="000C62F9" w:rsidDel="00F7273E">
                <w:rPr>
                  <w:b/>
                  <w:sz w:val="20"/>
                  <w:szCs w:val="20"/>
                </w:rPr>
                <w:delText>224</w:delText>
              </w:r>
            </w:del>
            <w:ins w:id="4149" w:author="Juanma" w:date="2017-06-07T15:20:00Z">
              <w:r w:rsidR="00F7273E">
                <w:rPr>
                  <w:b/>
                  <w:sz w:val="20"/>
                  <w:szCs w:val="20"/>
                </w:rPr>
                <w:t>518</w:t>
              </w:r>
            </w:ins>
            <w:r w:rsidRPr="000C62F9">
              <w:rPr>
                <w:b/>
                <w:sz w:val="20"/>
                <w:szCs w:val="20"/>
              </w:rPr>
              <w:t>,</w:t>
            </w:r>
            <w:del w:id="4150" w:author="Juanma" w:date="2017-06-07T15:20:00Z">
              <w:r w:rsidRPr="000C62F9" w:rsidDel="00F7273E">
                <w:rPr>
                  <w:b/>
                  <w:sz w:val="20"/>
                  <w:szCs w:val="20"/>
                </w:rPr>
                <w:delText>48</w:delText>
              </w:r>
            </w:del>
            <w:ins w:id="4151" w:author="Juanma" w:date="2017-06-07T15:20:00Z">
              <w:r w:rsidR="00F7273E">
                <w:rPr>
                  <w:b/>
                  <w:sz w:val="20"/>
                  <w:szCs w:val="20"/>
                </w:rPr>
                <w:t>48</w:t>
              </w:r>
            </w:ins>
          </w:p>
        </w:tc>
      </w:tr>
    </w:tbl>
    <w:p w14:paraId="6D4BA7CB" w14:textId="77777777" w:rsidR="00734DCA" w:rsidRDefault="00734DCA">
      <w:pPr>
        <w:jc w:val="left"/>
      </w:pPr>
      <w:bookmarkStart w:id="4152" w:name="_g9zf5jkf72dd" w:colFirst="0" w:colLast="0"/>
      <w:bookmarkStart w:id="4153" w:name="_bti5fsal4a3e" w:colFirst="0" w:colLast="0"/>
      <w:bookmarkStart w:id="4154" w:name="_a52oc255bmv7" w:colFirst="0" w:colLast="0"/>
      <w:bookmarkStart w:id="4155" w:name="_38vqfpo48bet" w:colFirst="0" w:colLast="0"/>
      <w:bookmarkEnd w:id="4152"/>
      <w:bookmarkEnd w:id="4153"/>
      <w:bookmarkEnd w:id="4154"/>
      <w:bookmarkEnd w:id="4155"/>
      <w:r>
        <w:br w:type="page"/>
      </w:r>
    </w:p>
    <w:bookmarkStart w:id="4156" w:name="_Toc500793600" w:displacedByCustomXml="next"/>
    <w:sdt>
      <w:sdtPr>
        <w:rPr>
          <w:rFonts w:eastAsiaTheme="minorHAnsi" w:cstheme="minorBidi"/>
          <w:color w:val="auto"/>
          <w:sz w:val="22"/>
          <w:szCs w:val="22"/>
        </w:rPr>
        <w:id w:val="-1034337950"/>
        <w:docPartObj>
          <w:docPartGallery w:val="Bibliographies"/>
          <w:docPartUnique/>
        </w:docPartObj>
      </w:sdtPr>
      <w:sdtEndPr/>
      <w:sdtContent>
        <w:p w14:paraId="37C0ADC4" w14:textId="35C1F7C9" w:rsidR="0064324D" w:rsidRPr="00E21D27" w:rsidRDefault="0064324D" w:rsidP="00E21D27">
          <w:pPr>
            <w:pStyle w:val="Heading1"/>
          </w:pPr>
          <w:r w:rsidRPr="00E21D27">
            <w:t>Bibliografía</w:t>
          </w:r>
          <w:bookmarkEnd w:id="4156"/>
        </w:p>
        <w:sdt>
          <w:sdtPr>
            <w:id w:val="111145805"/>
            <w:bibliography/>
          </w:sdtPr>
          <w:sdtEndPr/>
          <w:sdtContent>
            <w:p w14:paraId="6625E2A0" w14:textId="77777777" w:rsidR="00F047F7" w:rsidRPr="00E21D27" w:rsidRDefault="0064324D" w:rsidP="00E21D27">
              <w:pPr>
                <w:pStyle w:val="Bibliography"/>
                <w:ind w:left="720" w:hanging="720"/>
                <w:rPr>
                  <w:noProof/>
                  <w:sz w:val="24"/>
                  <w:szCs w:val="24"/>
                </w:rPr>
              </w:pPr>
              <w:r w:rsidRPr="00E21D27">
                <w:fldChar w:fldCharType="begin"/>
              </w:r>
              <w:r w:rsidRPr="00E21D27">
                <w:instrText xml:space="preserve"> BIBLIOGRAPHY </w:instrText>
              </w:r>
              <w:r w:rsidRPr="00E21D27">
                <w:fldChar w:fldCharType="separate"/>
              </w:r>
              <w:r w:rsidR="00F047F7" w:rsidRPr="00E21D27">
                <w:rPr>
                  <w:noProof/>
                </w:rPr>
                <w:t xml:space="preserve">Bernabé-Poveda, M. A., &amp; Lopez-Vázquez, C. M. (2012). </w:t>
              </w:r>
              <w:r w:rsidR="00F047F7" w:rsidRPr="00E21D27">
                <w:rPr>
                  <w:i/>
                  <w:iCs/>
                  <w:noProof/>
                </w:rPr>
                <w:t>Fundamentos de las Infraestructuras de Datos Espaciales (IDE).</w:t>
              </w:r>
              <w:r w:rsidR="00F047F7" w:rsidRPr="00E21D27">
                <w:rPr>
                  <w:noProof/>
                </w:rPr>
                <w:t xml:space="preserve"> Madrid, España: Universidad Politécnica de Madrid.</w:t>
              </w:r>
            </w:p>
            <w:p w14:paraId="56740ABC" w14:textId="77777777" w:rsidR="00F047F7" w:rsidRPr="00E21D27" w:rsidRDefault="00F047F7" w:rsidP="00E21D27">
              <w:pPr>
                <w:pStyle w:val="Bibliography"/>
                <w:ind w:left="720" w:hanging="720"/>
                <w:rPr>
                  <w:noProof/>
                </w:rPr>
              </w:pPr>
              <w:r w:rsidRPr="00E21D27">
                <w:rPr>
                  <w:noProof/>
                </w:rPr>
                <w:t>Dirección Provicional de Ordenamiento Urbano y Territorial. (2011). Sistemas de Información Geográfico para elordenamiento Territorial. La Plata- Argentina: Ministerio de Infraestructura.</w:t>
              </w:r>
            </w:p>
            <w:p w14:paraId="3CCCBCBE" w14:textId="77777777" w:rsidR="00F047F7" w:rsidRPr="00E21D27" w:rsidRDefault="00F047F7" w:rsidP="00A47C0A">
              <w:pPr>
                <w:pStyle w:val="Bibliography"/>
                <w:ind w:left="720" w:hanging="720"/>
                <w:rPr>
                  <w:noProof/>
                </w:rPr>
              </w:pPr>
              <w:r w:rsidRPr="00E21D27">
                <w:rPr>
                  <w:noProof/>
                </w:rPr>
                <w:t xml:space="preserve">El Universal. (11 de Diciembre de 2016). </w:t>
              </w:r>
              <w:r w:rsidRPr="00E21D27">
                <w:rPr>
                  <w:i/>
                  <w:iCs/>
                  <w:noProof/>
                </w:rPr>
                <w:t>Google asegura que alcanzará 100% de energía renovable en 2017</w:t>
              </w:r>
              <w:r w:rsidRPr="00E21D27">
                <w:rPr>
                  <w:noProof/>
                </w:rPr>
                <w:t>. Obtenido de El Universal: http://www.eluniversal.com.co/tecnologia/google-asegura-que-alcanzara-100-de-energia-renovable-en-2017-242201</w:t>
              </w:r>
            </w:p>
            <w:p w14:paraId="157194D3" w14:textId="77777777" w:rsidR="00F047F7" w:rsidRPr="00E21D27" w:rsidRDefault="00F047F7">
              <w:pPr>
                <w:pStyle w:val="Bibliography"/>
                <w:ind w:left="720" w:hanging="720"/>
                <w:rPr>
                  <w:noProof/>
                </w:rPr>
              </w:pPr>
              <w:r w:rsidRPr="00E21D27">
                <w:rPr>
                  <w:noProof/>
                </w:rPr>
                <w:t>Miguel A. Bernabe-Poveda, C. M. (2012). Fundamentos de Infraestructuras de Dastos Espaciales (IDE). España: UPM Expres Universidad Politecnica de Madrid.</w:t>
              </w:r>
            </w:p>
            <w:p w14:paraId="41672749" w14:textId="77777777" w:rsidR="00F047F7" w:rsidRPr="00E21D27" w:rsidRDefault="00F047F7">
              <w:pPr>
                <w:pStyle w:val="Bibliography"/>
                <w:ind w:left="720" w:hanging="720"/>
                <w:rPr>
                  <w:noProof/>
                </w:rPr>
              </w:pPr>
              <w:r w:rsidRPr="00E21D27">
                <w:rPr>
                  <w:noProof/>
                </w:rPr>
                <w:t>Militar, I. G. (09 de Abril de 2008). Gestión Infraestructura de datos espaciales. Quito: Intituto Geográfico Militar del Ecuador.</w:t>
              </w:r>
            </w:p>
            <w:p w14:paraId="2D5B040C" w14:textId="77777777" w:rsidR="00F047F7" w:rsidRPr="00E21D27" w:rsidRDefault="00F047F7">
              <w:pPr>
                <w:pStyle w:val="Bibliography"/>
                <w:ind w:left="720" w:hanging="720"/>
                <w:rPr>
                  <w:noProof/>
                </w:rPr>
              </w:pPr>
              <w:r w:rsidRPr="00E21D27">
                <w:rPr>
                  <w:noProof/>
                </w:rPr>
                <w:t xml:space="preserve">Redacción Tecnología. (14 de Diciembre de 2016). </w:t>
              </w:r>
              <w:r w:rsidRPr="00E21D27">
                <w:rPr>
                  <w:i/>
                  <w:iCs/>
                  <w:noProof/>
                </w:rPr>
                <w:t>Bill Gates se mete en la investigación de energías renovables</w:t>
              </w:r>
              <w:r w:rsidRPr="00E21D27">
                <w:rPr>
                  <w:noProof/>
                </w:rPr>
                <w:t>. Obtenido de El Espectador: http://www.elespectador.com/tecnologia/bill-gates-se-mete-investigacion-de-energias-renovables-articulo-670351</w:t>
              </w:r>
            </w:p>
            <w:p w14:paraId="17B702C0" w14:textId="77777777" w:rsidR="00F047F7" w:rsidRPr="00E21D27" w:rsidRDefault="00F047F7">
              <w:pPr>
                <w:pStyle w:val="Bibliography"/>
                <w:ind w:left="720" w:hanging="720"/>
                <w:rPr>
                  <w:noProof/>
                </w:rPr>
              </w:pPr>
              <w:r w:rsidRPr="00E21D27">
                <w:rPr>
                  <w:noProof/>
                </w:rPr>
                <w:t xml:space="preserve">Saroka, R. H. (2002). </w:t>
              </w:r>
              <w:r w:rsidRPr="00E21D27">
                <w:rPr>
                  <w:i/>
                  <w:iCs/>
                  <w:noProof/>
                </w:rPr>
                <w:t>Sistemas de Información en la Era Digital.</w:t>
              </w:r>
              <w:r w:rsidRPr="00E21D27">
                <w:rPr>
                  <w:noProof/>
                </w:rPr>
                <w:t xml:space="preserve"> Obtenido de Fundación OSDE: http://www.fundacionosde.com.ar/pdf/biblioteca/Sistemas_de_informacion_en_la_era_digital-Modulo_I.pdf</w:t>
              </w:r>
            </w:p>
            <w:p w14:paraId="62F130AD" w14:textId="77777777" w:rsidR="00F047F7" w:rsidRPr="00E21D27" w:rsidRDefault="00F047F7">
              <w:pPr>
                <w:pStyle w:val="Bibliography"/>
                <w:ind w:left="720" w:hanging="720"/>
                <w:rPr>
                  <w:noProof/>
                </w:rPr>
              </w:pPr>
              <w:r w:rsidRPr="00E0643E">
                <w:rPr>
                  <w:noProof/>
                  <w:lang w:val="en-US"/>
                </w:rPr>
                <w:t xml:space="preserve">sheffield, U. o. (s.f.). Organitational and managerial issues in using GIS. </w:t>
              </w:r>
              <w:r w:rsidRPr="00E21D27">
                <w:rPr>
                  <w:noProof/>
                </w:rPr>
                <w:t>En H. Campbell. University of sheffield.</w:t>
              </w:r>
            </w:p>
            <w:p w14:paraId="75D70706" w14:textId="07B7F9B4" w:rsidR="0064324D" w:rsidRPr="00E21D27" w:rsidRDefault="0064324D">
              <w:r w:rsidRPr="00E21D27">
                <w:rPr>
                  <w:b/>
                  <w:bCs/>
                  <w:noProof/>
                </w:rPr>
                <w:lastRenderedPageBreak/>
                <w:fldChar w:fldCharType="end"/>
              </w:r>
            </w:p>
          </w:sdtContent>
        </w:sdt>
      </w:sdtContent>
    </w:sdt>
    <w:p w14:paraId="1B49C1CD" w14:textId="77777777" w:rsidR="00DE31CD" w:rsidRDefault="00DE31CD" w:rsidP="00427E2F">
      <w:pPr>
        <w:pStyle w:val="NoSpacing"/>
        <w:numPr>
          <w:ilvl w:val="0"/>
          <w:numId w:val="34"/>
        </w:numPr>
        <w:tabs>
          <w:tab w:val="left" w:pos="851"/>
        </w:tabs>
      </w:pPr>
      <w:r>
        <w:t xml:space="preserve">Asamblea Departamental del Huila. (2016). Ordenanza No. 0009 de 2016: </w:t>
      </w:r>
      <w:r w:rsidRPr="00104F06">
        <w:rPr>
          <w:i/>
        </w:rPr>
        <w:t>“Por la cual se adopta el Plan de Desarrollo “El Camino es la Educación” y se dictan otras disposiciones”</w:t>
      </w:r>
      <w:r>
        <w:t xml:space="preserve">. Recuperado de </w:t>
      </w:r>
      <w:hyperlink r:id="rId42" w:history="1">
        <w:r w:rsidRPr="007C1D3D">
          <w:rPr>
            <w:rStyle w:val="Hyperlink"/>
          </w:rPr>
          <w:t>http://www.huila.gov.co/documentos/Planeacion/Plan_Desarrollo_2016/PLAN_DE_DESARROLLO_EL_CAMINO_ES_LA_EDUCACI%C3%93N_2016.pdf</w:t>
        </w:r>
      </w:hyperlink>
      <w:r>
        <w:t xml:space="preserve"> </w:t>
      </w:r>
    </w:p>
    <w:p w14:paraId="779C97EE" w14:textId="77777777" w:rsidR="00DE31CD" w:rsidRDefault="00DE31CD" w:rsidP="00DE31CD">
      <w:pPr>
        <w:pStyle w:val="NoSpacing"/>
        <w:tabs>
          <w:tab w:val="left" w:pos="851"/>
        </w:tabs>
      </w:pPr>
    </w:p>
    <w:p w14:paraId="4D7D8A15" w14:textId="77777777" w:rsidR="00DE31CD" w:rsidRDefault="00DE31CD" w:rsidP="00427E2F">
      <w:pPr>
        <w:pStyle w:val="NoSpacing"/>
        <w:numPr>
          <w:ilvl w:val="0"/>
          <w:numId w:val="34"/>
        </w:numPr>
        <w:tabs>
          <w:tab w:val="left" w:pos="851"/>
        </w:tabs>
      </w:pPr>
      <w:r>
        <w:t xml:space="preserve">Departamento Nacional de Planeación – DNP. (2011). Manual de Procedimientos del Banco Nacional de Programas y Proyectos, BPIN. Recuperado de </w:t>
      </w:r>
      <w:hyperlink r:id="rId43" w:history="1">
        <w:r w:rsidRPr="007C1D3D">
          <w:rPr>
            <w:rStyle w:val="Hyperlink"/>
          </w:rPr>
          <w:t>https://colaboracion.dnp.gov.co/CDT/Inversiones%20y%20finanzas%20pblicas/Manual%20de%20Procedimiento%20BPIN%202011.pdf</w:t>
        </w:r>
      </w:hyperlink>
      <w:r>
        <w:t xml:space="preserve">. </w:t>
      </w:r>
    </w:p>
    <w:p w14:paraId="642734F3" w14:textId="77777777" w:rsidR="00DE31CD" w:rsidRDefault="00DE31CD" w:rsidP="00DE31CD">
      <w:pPr>
        <w:pStyle w:val="ListParagraph"/>
      </w:pPr>
    </w:p>
    <w:p w14:paraId="4F2728A4" w14:textId="77777777" w:rsidR="00DE31CD" w:rsidRDefault="00DE31CD" w:rsidP="00427E2F">
      <w:pPr>
        <w:pStyle w:val="NoSpacing"/>
        <w:numPr>
          <w:ilvl w:val="0"/>
          <w:numId w:val="34"/>
        </w:numPr>
        <w:tabs>
          <w:tab w:val="left" w:pos="851"/>
        </w:tabs>
      </w:pPr>
      <w:r>
        <w:t xml:space="preserve">Departamento Nacional de Planeación – DNP. (2015). Manual conceptual de la Metodología General Ajustada (MGA). Recuperado de </w:t>
      </w:r>
      <w:hyperlink r:id="rId44" w:history="1">
        <w:r w:rsidRPr="007C1D3D">
          <w:rPr>
            <w:rStyle w:val="Hyperlink"/>
          </w:rPr>
          <w:t>https://colaboracion.dnp.gov.co/CDT/MGA/Tutoriales%20de%20funcionamiento/Manual%20conceptual.pdf</w:t>
        </w:r>
      </w:hyperlink>
      <w:r>
        <w:t xml:space="preserve">. </w:t>
      </w:r>
    </w:p>
    <w:p w14:paraId="2C4EF7AB" w14:textId="77777777" w:rsidR="00DE31CD" w:rsidRDefault="00DE31CD" w:rsidP="00DE31CD">
      <w:pPr>
        <w:pStyle w:val="ListParagraph"/>
      </w:pPr>
    </w:p>
    <w:p w14:paraId="6C8017A9" w14:textId="77777777" w:rsidR="00DE31CD" w:rsidRDefault="00DE31CD" w:rsidP="00427E2F">
      <w:pPr>
        <w:pStyle w:val="NoSpacing"/>
        <w:numPr>
          <w:ilvl w:val="0"/>
          <w:numId w:val="34"/>
        </w:numPr>
        <w:tabs>
          <w:tab w:val="left" w:pos="851"/>
        </w:tabs>
      </w:pPr>
      <w:r>
        <w:t xml:space="preserve">Gobernación del Huila. (2016), Recuperado de </w:t>
      </w:r>
      <w:hyperlink r:id="rId45" w:history="1">
        <w:r w:rsidRPr="007C1D3D">
          <w:rPr>
            <w:rStyle w:val="Hyperlink"/>
          </w:rPr>
          <w:t>http://www.huila.gov.co/</w:t>
        </w:r>
      </w:hyperlink>
      <w:r>
        <w:t>.</w:t>
      </w:r>
    </w:p>
    <w:p w14:paraId="0918A59C" w14:textId="77777777" w:rsidR="00DE31CD" w:rsidRDefault="00DE31CD" w:rsidP="00DE31CD">
      <w:pPr>
        <w:pStyle w:val="ListParagraph"/>
      </w:pPr>
    </w:p>
    <w:p w14:paraId="119604DA" w14:textId="77777777" w:rsidR="00DE31CD" w:rsidRDefault="00DE31CD" w:rsidP="00427E2F">
      <w:pPr>
        <w:pStyle w:val="NoSpacing"/>
        <w:numPr>
          <w:ilvl w:val="0"/>
          <w:numId w:val="34"/>
        </w:numPr>
        <w:tabs>
          <w:tab w:val="left" w:pos="851"/>
        </w:tabs>
      </w:pPr>
      <w:r>
        <w:t xml:space="preserve">Infraestructura Colombiana de Datos Espaciales - ICDE. (2016). Recuperado de </w:t>
      </w:r>
      <w:hyperlink r:id="rId46" w:history="1">
        <w:r w:rsidRPr="007C1D3D">
          <w:rPr>
            <w:rStyle w:val="Hyperlink"/>
          </w:rPr>
          <w:t>http://www.icde.org.co/</w:t>
        </w:r>
      </w:hyperlink>
      <w:r>
        <w:t xml:space="preserve">. </w:t>
      </w:r>
    </w:p>
    <w:p w14:paraId="4344D4FE" w14:textId="77777777" w:rsidR="00DE31CD" w:rsidRDefault="00DE31CD" w:rsidP="00DE31CD">
      <w:pPr>
        <w:pStyle w:val="ListParagraph"/>
      </w:pPr>
    </w:p>
    <w:p w14:paraId="42ABFE26" w14:textId="00D7DD0D" w:rsidR="00DE31CD" w:rsidRDefault="00DE31CD" w:rsidP="00427E2F">
      <w:pPr>
        <w:pStyle w:val="ListParagraph"/>
        <w:numPr>
          <w:ilvl w:val="0"/>
          <w:numId w:val="34"/>
        </w:numPr>
        <w:tabs>
          <w:tab w:val="left" w:pos="851"/>
        </w:tabs>
        <w:spacing w:after="160"/>
      </w:pPr>
      <w:r>
        <w:t xml:space="preserve">Lozada, C. O. (2006). La Infraestructura de Datos Espaciales del Eje </w:t>
      </w:r>
      <w:r w:rsidR="00E3480C">
        <w:t>Cafetero</w:t>
      </w:r>
      <w:r>
        <w:t xml:space="preserve"> (IDEEC): Desde la región construyendo Nación. Sistema de Información Regional. Recuperado de </w:t>
      </w:r>
      <w:hyperlink r:id="rId47" w:history="1">
        <w:r w:rsidRPr="007C1D3D">
          <w:rPr>
            <w:rStyle w:val="Hyperlink"/>
          </w:rPr>
          <w:t>http://www.almamater.edu.co/sitio/Archivos/Documentos/Documentos/00000096.pdf</w:t>
        </w:r>
      </w:hyperlink>
      <w:r>
        <w:t>.</w:t>
      </w:r>
    </w:p>
    <w:p w14:paraId="5B41C488" w14:textId="77777777" w:rsidR="00DE31CD" w:rsidRDefault="00DE31CD" w:rsidP="00DE31CD">
      <w:pPr>
        <w:pStyle w:val="ListParagraph"/>
      </w:pPr>
    </w:p>
    <w:p w14:paraId="051D6F40" w14:textId="77777777" w:rsidR="00DE31CD" w:rsidRDefault="00DE31CD" w:rsidP="00427E2F">
      <w:pPr>
        <w:pStyle w:val="ListParagraph"/>
        <w:numPr>
          <w:ilvl w:val="0"/>
          <w:numId w:val="34"/>
        </w:numPr>
        <w:tabs>
          <w:tab w:val="left" w:pos="851"/>
        </w:tabs>
        <w:spacing w:after="160"/>
      </w:pPr>
      <w:r>
        <w:lastRenderedPageBreak/>
        <w:t xml:space="preserve">Santa, M. (2012). Sistema General de Regalías: Presentación General. Departamento Nacional de Planeación. Recuperado de </w:t>
      </w:r>
      <w:hyperlink r:id="rId48" w:history="1">
        <w:r w:rsidRPr="004B52E5">
          <w:rPr>
            <w:rStyle w:val="Hyperlink"/>
          </w:rPr>
          <w:t>https://www.sgr.gov.co/LinkClick.aspx?fileticket=Azj_nTLjKNE%3D&amp;tabid=62</w:t>
        </w:r>
      </w:hyperlink>
      <w:r>
        <w:t>.</w:t>
      </w:r>
    </w:p>
    <w:p w14:paraId="5541958F" w14:textId="77777777" w:rsidR="00DE31CD" w:rsidRDefault="00DE31CD" w:rsidP="00DE31CD">
      <w:pPr>
        <w:pStyle w:val="ListParagraph"/>
      </w:pPr>
    </w:p>
    <w:p w14:paraId="50136857" w14:textId="77777777" w:rsidR="00DE31CD" w:rsidRDefault="00DE31CD" w:rsidP="00427E2F">
      <w:pPr>
        <w:pStyle w:val="ListParagraph"/>
        <w:numPr>
          <w:ilvl w:val="0"/>
          <w:numId w:val="34"/>
        </w:numPr>
        <w:tabs>
          <w:tab w:val="left" w:pos="851"/>
        </w:tabs>
        <w:spacing w:after="160"/>
      </w:pPr>
      <w:r>
        <w:t>Bernabé-Poveda, M. A., &amp; López-Vázquez, C. M. (2012). Fundamentos de las Infraestructuras de Datos Espaciales (IDE). Madrid, España: Universidad Politécnica de Madrid.</w:t>
      </w:r>
    </w:p>
    <w:p w14:paraId="13969FD5" w14:textId="77777777" w:rsidR="00DE31CD" w:rsidRDefault="00DE31CD" w:rsidP="00DE31CD">
      <w:pPr>
        <w:pStyle w:val="ListParagraph"/>
      </w:pPr>
    </w:p>
    <w:p w14:paraId="147E7A22" w14:textId="77777777" w:rsidR="00DE31CD" w:rsidRDefault="00DE31CD" w:rsidP="00427E2F">
      <w:pPr>
        <w:pStyle w:val="ListParagraph"/>
        <w:numPr>
          <w:ilvl w:val="0"/>
          <w:numId w:val="34"/>
        </w:numPr>
        <w:tabs>
          <w:tab w:val="left" w:pos="851"/>
        </w:tabs>
        <w:spacing w:after="160"/>
      </w:pPr>
      <w:r>
        <w:t>Dirección Provisional de Ordenamiento Urbano y Territorial. (2011). Sistemas de Información Geográfico para el ordenamiento Territorial. La Plata- Argentina: Ministerio de Infraestructura.</w:t>
      </w:r>
    </w:p>
    <w:p w14:paraId="53203654" w14:textId="77777777" w:rsidR="00DE31CD" w:rsidRDefault="00DE31CD" w:rsidP="00DE31CD">
      <w:pPr>
        <w:pStyle w:val="ListParagraph"/>
      </w:pPr>
    </w:p>
    <w:p w14:paraId="15D11567" w14:textId="77777777" w:rsidR="00DE31CD" w:rsidRDefault="00DE31CD" w:rsidP="00427E2F">
      <w:pPr>
        <w:pStyle w:val="ListParagraph"/>
        <w:numPr>
          <w:ilvl w:val="0"/>
          <w:numId w:val="34"/>
        </w:numPr>
        <w:tabs>
          <w:tab w:val="left" w:pos="851"/>
        </w:tabs>
        <w:spacing w:after="160"/>
      </w:pPr>
      <w:r>
        <w:t xml:space="preserve">El Universal. (11 de diciembre de 2016). Google asegura que alcanzará 100% de energía renovable en 2017. Obtenido de El Universal: </w:t>
      </w:r>
      <w:hyperlink r:id="rId49" w:history="1">
        <w:r w:rsidRPr="009071D3">
          <w:rPr>
            <w:rStyle w:val="Hyperlink"/>
          </w:rPr>
          <w:t>http://www.eluniversal.com.co/tecnologia/google-asegura-que-alcanzara-100-de-energia-renovable-en-2017-242201</w:t>
        </w:r>
      </w:hyperlink>
      <w:r>
        <w:t>.</w:t>
      </w:r>
    </w:p>
    <w:p w14:paraId="112EBE94" w14:textId="77777777" w:rsidR="00DE31CD" w:rsidRDefault="00DE31CD" w:rsidP="00DE31CD">
      <w:pPr>
        <w:pStyle w:val="ListParagraph"/>
      </w:pPr>
    </w:p>
    <w:p w14:paraId="4951E30C" w14:textId="7B665788" w:rsidR="00DE31CD" w:rsidRDefault="00DE31CD" w:rsidP="00427E2F">
      <w:pPr>
        <w:pStyle w:val="ListParagraph"/>
        <w:numPr>
          <w:ilvl w:val="0"/>
          <w:numId w:val="34"/>
        </w:numPr>
        <w:tabs>
          <w:tab w:val="left" w:pos="851"/>
        </w:tabs>
        <w:spacing w:after="160"/>
      </w:pPr>
      <w:r>
        <w:t xml:space="preserve">Miguel A. Bernabe-Poveda, C. M. (2012). Fundamentos de Infraestructuras de </w:t>
      </w:r>
      <w:r w:rsidR="00E3480C">
        <w:t>Datos</w:t>
      </w:r>
      <w:r>
        <w:t xml:space="preserve"> Espaciales (IDE). España: UPM </w:t>
      </w:r>
      <w:r w:rsidR="00E3480C">
        <w:t>Exprés</w:t>
      </w:r>
      <w:r>
        <w:t xml:space="preserve"> Universidad </w:t>
      </w:r>
      <w:r w:rsidR="00E3480C">
        <w:t>Politécnica</w:t>
      </w:r>
      <w:r>
        <w:t xml:space="preserve"> de Madrid.</w:t>
      </w:r>
    </w:p>
    <w:p w14:paraId="65800E70" w14:textId="77777777" w:rsidR="00DE31CD" w:rsidRDefault="00DE31CD" w:rsidP="00DE31CD">
      <w:pPr>
        <w:pStyle w:val="ListParagraph"/>
      </w:pPr>
    </w:p>
    <w:p w14:paraId="7CB6B8AC" w14:textId="08B58691" w:rsidR="00DE31CD" w:rsidRDefault="00DE31CD" w:rsidP="00427E2F">
      <w:pPr>
        <w:pStyle w:val="ListParagraph"/>
        <w:numPr>
          <w:ilvl w:val="0"/>
          <w:numId w:val="34"/>
        </w:numPr>
        <w:tabs>
          <w:tab w:val="left" w:pos="851"/>
        </w:tabs>
        <w:spacing w:after="160"/>
      </w:pPr>
      <w:r>
        <w:t xml:space="preserve">Militar, I. G. (09 de abril de 2008). Gestión Infraestructura de datos espaciales. Quito: </w:t>
      </w:r>
      <w:r w:rsidR="00E3480C">
        <w:t>Instituto</w:t>
      </w:r>
      <w:r>
        <w:t xml:space="preserve"> Geográfico Militar del Ecuador.</w:t>
      </w:r>
    </w:p>
    <w:p w14:paraId="08D7A476" w14:textId="77777777" w:rsidR="00DE31CD" w:rsidRDefault="00DE31CD" w:rsidP="00DE31CD">
      <w:pPr>
        <w:pStyle w:val="ListParagraph"/>
      </w:pPr>
    </w:p>
    <w:p w14:paraId="53CCEDA6" w14:textId="77777777" w:rsidR="00DE31CD" w:rsidRDefault="00DE31CD" w:rsidP="00427E2F">
      <w:pPr>
        <w:pStyle w:val="ListParagraph"/>
        <w:numPr>
          <w:ilvl w:val="0"/>
          <w:numId w:val="34"/>
        </w:numPr>
        <w:tabs>
          <w:tab w:val="left" w:pos="851"/>
        </w:tabs>
        <w:spacing w:after="160"/>
      </w:pPr>
      <w:r>
        <w:t xml:space="preserve">Redacción Tecnología. (14 de diciembre de 2016). Bill Gates se mete en la investigación de energías renovables. Obtenido de El Espectador: </w:t>
      </w:r>
      <w:hyperlink r:id="rId50" w:history="1">
        <w:r w:rsidRPr="009071D3">
          <w:rPr>
            <w:rStyle w:val="Hyperlink"/>
          </w:rPr>
          <w:t>http://www.elespectador.com/tecnologia/bill-gates-se-mete-investigacion-de-energias-renovables-articulo-670351</w:t>
        </w:r>
      </w:hyperlink>
      <w:r>
        <w:t>.</w:t>
      </w:r>
    </w:p>
    <w:p w14:paraId="77C5EEA4" w14:textId="77777777" w:rsidR="00DE31CD" w:rsidRDefault="00DE31CD" w:rsidP="00DE31CD">
      <w:pPr>
        <w:pStyle w:val="ListParagraph"/>
      </w:pPr>
    </w:p>
    <w:p w14:paraId="7F60F4A6" w14:textId="77777777" w:rsidR="00DE31CD" w:rsidRDefault="00DE31CD" w:rsidP="00427E2F">
      <w:pPr>
        <w:pStyle w:val="ListParagraph"/>
        <w:numPr>
          <w:ilvl w:val="0"/>
          <w:numId w:val="34"/>
        </w:numPr>
        <w:tabs>
          <w:tab w:val="left" w:pos="851"/>
        </w:tabs>
        <w:spacing w:after="160"/>
      </w:pPr>
      <w:r>
        <w:t xml:space="preserve">Saroka, R. H. (2002). Sistemas de Información en la Era Digital. Obtenido de Fundación OSDE: </w:t>
      </w:r>
      <w:hyperlink r:id="rId51" w:history="1">
        <w:r w:rsidRPr="009071D3">
          <w:rPr>
            <w:rStyle w:val="Hyperlink"/>
          </w:rPr>
          <w:t>http://www.fundacionosde.com.ar/pdf/biblioteca/Sistemas_de_informacion_en_la_era_digital-Modulo_I.pdf</w:t>
        </w:r>
      </w:hyperlink>
    </w:p>
    <w:p w14:paraId="459673DF" w14:textId="77777777" w:rsidR="00DE31CD" w:rsidRDefault="00DE31CD" w:rsidP="00DE31CD">
      <w:pPr>
        <w:pStyle w:val="ListParagraph"/>
      </w:pPr>
    </w:p>
    <w:p w14:paraId="37E81DAF" w14:textId="77777777" w:rsidR="00DE31CD" w:rsidRDefault="00DE31CD" w:rsidP="00427E2F">
      <w:pPr>
        <w:pStyle w:val="ListParagraph"/>
        <w:numPr>
          <w:ilvl w:val="0"/>
          <w:numId w:val="34"/>
        </w:numPr>
        <w:tabs>
          <w:tab w:val="left" w:pos="851"/>
        </w:tabs>
        <w:spacing w:after="160"/>
      </w:pPr>
      <w:r w:rsidRPr="00DE31CD">
        <w:rPr>
          <w:lang w:val="en-US"/>
        </w:rPr>
        <w:t xml:space="preserve">sheffield, U. o. (s.f.). Organitational and managerial issues in using GIS. </w:t>
      </w:r>
      <w:r>
        <w:t>En H. Campbell. University of sheffield.</w:t>
      </w:r>
    </w:p>
    <w:p w14:paraId="5EC79D16" w14:textId="77777777" w:rsidR="00DE31CD" w:rsidRPr="00256101" w:rsidRDefault="00DE31CD" w:rsidP="00DE31CD">
      <w:pPr>
        <w:tabs>
          <w:tab w:val="left" w:pos="851"/>
        </w:tabs>
      </w:pPr>
    </w:p>
    <w:p w14:paraId="716BCB66" w14:textId="77777777" w:rsidR="0064324D" w:rsidRPr="00E21D27" w:rsidRDefault="0064324D" w:rsidP="00E24466">
      <w:pPr>
        <w:rPr>
          <w:lang w:eastAsia="es-CO"/>
        </w:rPr>
      </w:pPr>
    </w:p>
    <w:sectPr w:rsidR="0064324D" w:rsidRPr="00E21D27" w:rsidSect="00BA1763">
      <w:footerReference w:type="first" r:id="rId52"/>
      <w:type w:val="continuous"/>
      <w:pgSz w:w="12240" w:h="15840"/>
      <w:pgMar w:top="1417" w:right="1701" w:bottom="1417"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821" w:author="Camilo Cabrera" w:date="2017-09-13T00:40:00Z" w:initials="">
    <w:p w14:paraId="75B1EEC7" w14:textId="77777777" w:rsidR="00214A38" w:rsidRDefault="00214A38" w:rsidP="00214A38">
      <w:pPr>
        <w:widowControl w:val="0"/>
        <w:spacing w:line="240" w:lineRule="auto"/>
      </w:pPr>
      <w:r>
        <w:rPr>
          <w:rFonts w:ascii="Arial" w:eastAsia="Arial" w:hAnsi="Arial" w:cs="Arial"/>
          <w:color w:val="000000"/>
        </w:rPr>
        <w:t>¿El equivalente aquí sería el área de Calidad? Preguntarle a Pedro una vez tengamos su input.</w:t>
      </w:r>
    </w:p>
  </w:comment>
  <w:comment w:id="3007" w:author="Efrain perdomo cardozo" w:date="2017-09-03T23:38:00Z" w:initials="">
    <w:p w14:paraId="46223B75" w14:textId="77777777" w:rsidR="00214A38" w:rsidRDefault="00214A38" w:rsidP="00214A38">
      <w:pPr>
        <w:widowControl w:val="0"/>
        <w:spacing w:line="240" w:lineRule="auto"/>
      </w:pPr>
      <w:r>
        <w:rPr>
          <w:rFonts w:ascii="Arial" w:eastAsia="Arial" w:hAnsi="Arial" w:cs="Arial"/>
          <w:color w:val="000000"/>
        </w:rPr>
        <w:t>sin ñ, ç, sin tildes</w:t>
      </w:r>
    </w:p>
  </w:comment>
  <w:comment w:id="3008" w:author="Efrain perdomo cardozo" w:date="2017-09-03T23:39:00Z" w:initials="">
    <w:p w14:paraId="2A4FD863" w14:textId="77777777" w:rsidR="00214A38" w:rsidRDefault="00214A38" w:rsidP="00214A38">
      <w:pPr>
        <w:widowControl w:val="0"/>
        <w:spacing w:line="240" w:lineRule="auto"/>
      </w:pPr>
      <w:r>
        <w:rPr>
          <w:rFonts w:ascii="Arial" w:eastAsia="Arial" w:hAnsi="Arial" w:cs="Arial"/>
          <w:color w:val="000000"/>
        </w:rPr>
        <w:t>latin, con acentuaciones.</w:t>
      </w:r>
    </w:p>
  </w:comment>
  <w:comment w:id="3211" w:author="Efrain perdomo cardozo" w:date="2017-08-29T20:46:00Z" w:initials="">
    <w:p w14:paraId="542D227C" w14:textId="77777777" w:rsidR="00214A38" w:rsidRDefault="00214A38" w:rsidP="00214A38">
      <w:pPr>
        <w:widowControl w:val="0"/>
        <w:spacing w:line="240" w:lineRule="auto"/>
      </w:pPr>
      <w:r>
        <w:rPr>
          <w:rFonts w:ascii="Arial" w:eastAsia="Arial" w:hAnsi="Arial" w:cs="Arial"/>
          <w:color w:val="000000"/>
        </w:rPr>
        <w:t>revisar si existen estos términos a nivel departamental o nacional.</w:t>
      </w:r>
    </w:p>
  </w:comment>
  <w:comment w:id="3233" w:author="Efrain perdomo cardozo" w:date="2017-08-29T21:08:00Z" w:initials="">
    <w:p w14:paraId="6290C4B0" w14:textId="77777777" w:rsidR="00214A38" w:rsidRDefault="00214A38" w:rsidP="00214A38">
      <w:pPr>
        <w:widowControl w:val="0"/>
        <w:spacing w:line="240" w:lineRule="auto"/>
      </w:pPr>
      <w:r>
        <w:rPr>
          <w:rFonts w:ascii="Arial" w:eastAsia="Arial" w:hAnsi="Arial" w:cs="Arial"/>
          <w:color w:val="000000"/>
        </w:rPr>
        <w:t>Definir que figura del departamento velará por que se cumpla los requerimientos de la guía.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5B1EEC7" w15:done="0"/>
  <w15:commentEx w15:paraId="46223B75" w15:done="0"/>
  <w15:commentEx w15:paraId="2A4FD863" w15:done="0"/>
  <w15:commentEx w15:paraId="542D227C" w15:done="0"/>
  <w15:commentEx w15:paraId="6290C4B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56C434" w14:textId="77777777" w:rsidR="004E050C" w:rsidRDefault="004E050C" w:rsidP="0099044E">
      <w:pPr>
        <w:spacing w:after="0" w:line="240" w:lineRule="auto"/>
      </w:pPr>
      <w:r>
        <w:separator/>
      </w:r>
    </w:p>
    <w:p w14:paraId="4FB1EADD" w14:textId="77777777" w:rsidR="004E050C" w:rsidRDefault="004E050C"/>
  </w:endnote>
  <w:endnote w:type="continuationSeparator" w:id="0">
    <w:p w14:paraId="4E8EE03D" w14:textId="77777777" w:rsidR="004E050C" w:rsidRDefault="004E050C" w:rsidP="0099044E">
      <w:pPr>
        <w:spacing w:after="0" w:line="240" w:lineRule="auto"/>
      </w:pPr>
      <w:r>
        <w:continuationSeparator/>
      </w:r>
    </w:p>
    <w:p w14:paraId="5A3D6065" w14:textId="77777777" w:rsidR="004E050C" w:rsidRDefault="004E050C"/>
  </w:endnote>
  <w:endnote w:type="continuationNotice" w:id="1">
    <w:p w14:paraId="6936975F" w14:textId="77777777" w:rsidR="004E050C" w:rsidRDefault="004E050C">
      <w:pPr>
        <w:spacing w:after="0" w:line="240" w:lineRule="auto"/>
      </w:pPr>
    </w:p>
    <w:p w14:paraId="6E5A1829" w14:textId="77777777" w:rsidR="004E050C" w:rsidRDefault="004E05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Times New Roman">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F4E182" w14:textId="2FDE435E" w:rsidR="009B5FF1" w:rsidRDefault="009B5FF1" w:rsidP="51D63E8F">
    <w:pPr>
      <w:pStyle w:val="Footer"/>
    </w:pPr>
    <w:r>
      <w:fldChar w:fldCharType="begin"/>
    </w:r>
    <w:r>
      <w:instrText>PAGE</w:instrText>
    </w:r>
    <w:r>
      <w:fldChar w:fldCharType="separate"/>
    </w:r>
    <w:r w:rsidR="004D05A9">
      <w:rPr>
        <w:noProof/>
      </w:rPr>
      <w:t>109</w:t>
    </w:r>
    <w:r>
      <w:fldChar w:fldCharType="end"/>
    </w:r>
  </w:p>
  <w:p w14:paraId="652E5A85" w14:textId="77777777" w:rsidR="009B5FF1" w:rsidRPr="008B1C3F" w:rsidRDefault="009B5FF1" w:rsidP="00555205">
    <w:pPr>
      <w:pStyle w:val="Footer"/>
      <w:jc w:val="center"/>
      <w:rPr>
        <w:rFonts w:asciiTheme="majorHAnsi" w:eastAsiaTheme="majorEastAsia" w:hAnsiTheme="majorHAnsi" w:cstheme="majorBidi"/>
        <w:b/>
        <w:lang w:val="es-ES"/>
      </w:rPr>
    </w:pPr>
    <w:r w:rsidRPr="51D63E8F">
      <w:rPr>
        <w:rFonts w:asciiTheme="majorHAnsi" w:eastAsiaTheme="majorEastAsia" w:hAnsiTheme="majorHAnsi" w:cstheme="majorBidi"/>
        <w:b/>
        <w:lang w:val="es-ES"/>
      </w:rPr>
      <w:t>“EL CAMINO ES LA EDUCACIÓN”</w:t>
    </w:r>
    <w:r w:rsidRPr="008B1C3F">
      <w:rPr>
        <w:rFonts w:asciiTheme="majorHAnsi" w:hAnsiTheme="majorHAnsi"/>
        <w:noProof/>
        <w:lang w:val="en-US"/>
      </w:rPr>
      <w:drawing>
        <wp:anchor distT="0" distB="0" distL="114300" distR="114300" simplePos="0" relativeHeight="251658240" behindDoc="1" locked="0" layoutInCell="1" allowOverlap="1" wp14:anchorId="652E5A8E" wp14:editId="652E5A8F">
          <wp:simplePos x="0" y="0"/>
          <wp:positionH relativeFrom="column">
            <wp:posOffset>-414020</wp:posOffset>
          </wp:positionH>
          <wp:positionV relativeFrom="paragraph">
            <wp:posOffset>31750</wp:posOffset>
          </wp:positionV>
          <wp:extent cx="414655" cy="416560"/>
          <wp:effectExtent l="19050" t="0" r="4445" b="0"/>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414655" cy="416560"/>
                  </a:xfrm>
                  <a:prstGeom prst="rect">
                    <a:avLst/>
                  </a:prstGeom>
                  <a:noFill/>
                </pic:spPr>
              </pic:pic>
            </a:graphicData>
          </a:graphic>
        </wp:anchor>
      </w:drawing>
    </w:r>
    <w:r w:rsidRPr="008B1C3F">
      <w:rPr>
        <w:rFonts w:asciiTheme="majorHAnsi" w:hAnsiTheme="majorHAnsi" w:cs="Arial"/>
        <w:b/>
        <w:noProof/>
        <w:lang w:val="en-US"/>
      </w:rPr>
      <w:drawing>
        <wp:anchor distT="0" distB="0" distL="114300" distR="114300" simplePos="0" relativeHeight="251658241" behindDoc="0" locked="0" layoutInCell="1" allowOverlap="1" wp14:anchorId="652E5A90" wp14:editId="652E5A91">
          <wp:simplePos x="0" y="0"/>
          <wp:positionH relativeFrom="column">
            <wp:posOffset>5714365</wp:posOffset>
          </wp:positionH>
          <wp:positionV relativeFrom="paragraph">
            <wp:posOffset>42545</wp:posOffset>
          </wp:positionV>
          <wp:extent cx="605790" cy="474345"/>
          <wp:effectExtent l="19050" t="0" r="381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05790" cy="474345"/>
                  </a:xfrm>
                  <a:prstGeom prst="rect">
                    <a:avLst/>
                  </a:prstGeom>
                  <a:noFill/>
                </pic:spPr>
              </pic:pic>
            </a:graphicData>
          </a:graphic>
        </wp:anchor>
      </w:drawing>
    </w:r>
  </w:p>
  <w:p w14:paraId="652E5A86" w14:textId="77777777" w:rsidR="009B5FF1" w:rsidRPr="008B1C3F" w:rsidRDefault="009B5FF1" w:rsidP="00555205">
    <w:pPr>
      <w:pStyle w:val="Footer"/>
      <w:jc w:val="center"/>
      <w:rPr>
        <w:rFonts w:asciiTheme="majorHAnsi" w:eastAsiaTheme="majorEastAsia" w:hAnsiTheme="majorHAnsi" w:cstheme="majorBidi"/>
        <w:b/>
        <w:sz w:val="18"/>
        <w:szCs w:val="18"/>
        <w:lang w:val="es-ES"/>
      </w:rPr>
    </w:pPr>
    <w:r w:rsidRPr="51D63E8F">
      <w:rPr>
        <w:rFonts w:asciiTheme="majorHAnsi" w:eastAsiaTheme="majorEastAsia" w:hAnsiTheme="majorHAnsi" w:cstheme="majorBidi"/>
        <w:b/>
        <w:sz w:val="18"/>
        <w:szCs w:val="18"/>
        <w:lang w:val="es-ES"/>
      </w:rPr>
      <w:t>Edificio Gobernación Calle 8 Cra 4 esquina; Neiva – Huila - Colombia; PBX: 8671300</w:t>
    </w:r>
  </w:p>
  <w:p w14:paraId="652E5A87" w14:textId="11291615" w:rsidR="009B5FF1" w:rsidRPr="008B1C3F" w:rsidRDefault="009B5FF1" w:rsidP="00555205">
    <w:pPr>
      <w:pStyle w:val="Footer"/>
      <w:jc w:val="center"/>
      <w:rPr>
        <w:rFonts w:asciiTheme="majorHAnsi" w:eastAsiaTheme="majorEastAsia" w:hAnsiTheme="majorHAnsi" w:cstheme="majorBidi"/>
        <w:color w:val="000000" w:themeColor="text1"/>
        <w:sz w:val="15"/>
        <w:szCs w:val="15"/>
        <w:lang w:val="en-US"/>
      </w:rPr>
    </w:pPr>
    <w:r>
      <w:rPr>
        <w:rFonts w:asciiTheme="minorHAnsi" w:hAnsiTheme="minorHAnsi"/>
      </w:rPr>
      <w:fldChar w:fldCharType="begin"/>
    </w:r>
    <w:r w:rsidRPr="00012297">
      <w:rPr>
        <w:lang w:val="en-US"/>
        <w:rPrChange w:id="1160" w:author="Juan M" w:date="2017-01-23T09:11:00Z">
          <w:rPr/>
        </w:rPrChange>
      </w:rPr>
      <w:instrText xml:space="preserve"> HYPERLINK "http://www.huila.gov.co" \h </w:instrText>
    </w:r>
    <w:r>
      <w:rPr>
        <w:rFonts w:asciiTheme="minorHAnsi" w:hAnsiTheme="minorHAnsi"/>
      </w:rPr>
      <w:fldChar w:fldCharType="separate"/>
    </w:r>
    <w:r w:rsidRPr="51D63E8F">
      <w:rPr>
        <w:rStyle w:val="Hyperlink"/>
        <w:rFonts w:asciiTheme="majorHAnsi" w:eastAsiaTheme="majorEastAsia" w:hAnsiTheme="majorHAnsi" w:cstheme="majorBidi"/>
        <w:color w:val="000000" w:themeColor="text1"/>
        <w:sz w:val="15"/>
        <w:szCs w:val="15"/>
        <w:lang w:val="en-US"/>
      </w:rPr>
      <w:t>www.huila.gov.co</w:t>
    </w:r>
    <w:r>
      <w:rPr>
        <w:rStyle w:val="Hyperlink"/>
        <w:rFonts w:asciiTheme="majorHAnsi" w:eastAsiaTheme="majorEastAsia" w:hAnsiTheme="majorHAnsi" w:cstheme="majorBidi"/>
        <w:color w:val="000000" w:themeColor="text1"/>
        <w:sz w:val="15"/>
        <w:szCs w:val="15"/>
        <w:lang w:val="en-US"/>
      </w:rPr>
      <w:fldChar w:fldCharType="end"/>
    </w:r>
    <w:r>
      <w:rPr>
        <w:rFonts w:asciiTheme="majorHAnsi" w:eastAsiaTheme="majorEastAsia" w:hAnsiTheme="majorHAnsi" w:cstheme="majorBidi"/>
        <w:color w:val="000000" w:themeColor="text1"/>
        <w:sz w:val="15"/>
        <w:szCs w:val="15"/>
        <w:lang w:val="en-US"/>
      </w:rPr>
      <w:t>; twitter: @HuilaGob; Facebook</w:t>
    </w:r>
    <w:r w:rsidRPr="51D63E8F">
      <w:rPr>
        <w:rFonts w:asciiTheme="majorHAnsi" w:eastAsiaTheme="majorEastAsia" w:hAnsiTheme="majorHAnsi" w:cstheme="majorBidi"/>
        <w:color w:val="000000" w:themeColor="text1"/>
        <w:sz w:val="15"/>
        <w:szCs w:val="15"/>
        <w:lang w:val="en-US"/>
      </w:rPr>
      <w:t>; YouTube: www.youtube.com/huilagob</w:t>
    </w:r>
  </w:p>
  <w:p w14:paraId="652E5A88" w14:textId="77777777" w:rsidR="009B5FF1" w:rsidRPr="008B1C3F" w:rsidRDefault="009B5FF1">
    <w:pPr>
      <w:pStyle w:val="Footer"/>
      <w:rPr>
        <w:rFonts w:asciiTheme="majorHAnsi" w:hAnsiTheme="majorHAnsi"/>
        <w:lang w:val="en-US"/>
      </w:rPr>
    </w:pPr>
  </w:p>
  <w:p w14:paraId="652E5A89" w14:textId="77777777" w:rsidR="009B5FF1" w:rsidRPr="008B1C3F" w:rsidRDefault="009B5FF1">
    <w:pPr>
      <w:pStyle w:val="Footer"/>
      <w:rPr>
        <w:rFonts w:asciiTheme="majorHAnsi" w:hAnsiTheme="majorHAnsi"/>
        <w:lang w:val="en-US"/>
      </w:rPr>
    </w:pPr>
  </w:p>
  <w:p w14:paraId="362C55FA" w14:textId="77777777" w:rsidR="009B5FF1" w:rsidRPr="005A40A0" w:rsidRDefault="009B5FF1">
    <w:pPr>
      <w:rPr>
        <w:lang w:val="en-US"/>
      </w:rPr>
    </w:pPr>
  </w:p>
  <w:p w14:paraId="1DEE14CA" w14:textId="77777777" w:rsidR="009B5FF1" w:rsidRPr="00025486" w:rsidRDefault="009B5FF1">
    <w:pP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946"/>
      <w:gridCol w:w="2946"/>
      <w:gridCol w:w="2946"/>
    </w:tblGrid>
    <w:tr w:rsidR="009B5FF1" w14:paraId="1DFC4FAC" w14:textId="77777777" w:rsidTr="51D63E8F">
      <w:tc>
        <w:tcPr>
          <w:tcW w:w="2946" w:type="dxa"/>
        </w:tcPr>
        <w:p w14:paraId="3824070A" w14:textId="36199EC6" w:rsidR="009B5FF1" w:rsidRDefault="009B5FF1" w:rsidP="51D63E8F">
          <w:pPr>
            <w:pStyle w:val="Header"/>
            <w:ind w:left="-115"/>
          </w:pPr>
        </w:p>
      </w:tc>
      <w:tc>
        <w:tcPr>
          <w:tcW w:w="2946" w:type="dxa"/>
        </w:tcPr>
        <w:p w14:paraId="6CDEAA72" w14:textId="2D07CCF5" w:rsidR="009B5FF1" w:rsidRDefault="009B5FF1" w:rsidP="51D63E8F">
          <w:pPr>
            <w:pStyle w:val="Header"/>
            <w:jc w:val="center"/>
          </w:pPr>
        </w:p>
      </w:tc>
      <w:tc>
        <w:tcPr>
          <w:tcW w:w="2946" w:type="dxa"/>
        </w:tcPr>
        <w:p w14:paraId="70AC52A3" w14:textId="7AC10E72" w:rsidR="009B5FF1" w:rsidRDefault="009B5FF1" w:rsidP="51D63E8F">
          <w:pPr>
            <w:pStyle w:val="Header"/>
            <w:ind w:right="-115"/>
            <w:jc w:val="right"/>
          </w:pPr>
        </w:p>
      </w:tc>
    </w:tr>
  </w:tbl>
  <w:p w14:paraId="6376C688" w14:textId="71472879" w:rsidR="009B5FF1" w:rsidRDefault="009B5F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946"/>
      <w:gridCol w:w="2946"/>
      <w:gridCol w:w="2946"/>
    </w:tblGrid>
    <w:tr w:rsidR="009B5FF1" w14:paraId="50250EEB" w14:textId="77777777" w:rsidTr="51D63E8F">
      <w:tc>
        <w:tcPr>
          <w:tcW w:w="2946" w:type="dxa"/>
        </w:tcPr>
        <w:p w14:paraId="59CA900D" w14:textId="747632CE" w:rsidR="009B5FF1" w:rsidRDefault="009B5FF1" w:rsidP="51D63E8F">
          <w:pPr>
            <w:pStyle w:val="Header"/>
            <w:ind w:left="-115"/>
          </w:pPr>
        </w:p>
      </w:tc>
      <w:tc>
        <w:tcPr>
          <w:tcW w:w="2946" w:type="dxa"/>
        </w:tcPr>
        <w:p w14:paraId="6039A465" w14:textId="49D2B3BF" w:rsidR="009B5FF1" w:rsidRDefault="009B5FF1" w:rsidP="51D63E8F">
          <w:pPr>
            <w:pStyle w:val="Header"/>
            <w:jc w:val="center"/>
          </w:pPr>
        </w:p>
      </w:tc>
      <w:tc>
        <w:tcPr>
          <w:tcW w:w="2946" w:type="dxa"/>
        </w:tcPr>
        <w:p w14:paraId="765E9175" w14:textId="2C242F5F" w:rsidR="009B5FF1" w:rsidRDefault="009B5FF1" w:rsidP="51D63E8F">
          <w:pPr>
            <w:pStyle w:val="Header"/>
            <w:ind w:right="-115"/>
            <w:jc w:val="right"/>
          </w:pPr>
        </w:p>
      </w:tc>
    </w:tr>
  </w:tbl>
  <w:p w14:paraId="249B0B22" w14:textId="0D2367CF" w:rsidR="009B5FF1" w:rsidRDefault="009B5F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73DEC0" w14:textId="77777777" w:rsidR="004E050C" w:rsidRDefault="004E050C" w:rsidP="0099044E">
      <w:pPr>
        <w:spacing w:after="0" w:line="240" w:lineRule="auto"/>
      </w:pPr>
      <w:r>
        <w:separator/>
      </w:r>
    </w:p>
    <w:p w14:paraId="7B354390" w14:textId="77777777" w:rsidR="004E050C" w:rsidRDefault="004E050C"/>
  </w:footnote>
  <w:footnote w:type="continuationSeparator" w:id="0">
    <w:p w14:paraId="24448076" w14:textId="77777777" w:rsidR="004E050C" w:rsidRDefault="004E050C" w:rsidP="0099044E">
      <w:pPr>
        <w:spacing w:after="0" w:line="240" w:lineRule="auto"/>
      </w:pPr>
      <w:r>
        <w:continuationSeparator/>
      </w:r>
    </w:p>
    <w:p w14:paraId="7300F9F1" w14:textId="77777777" w:rsidR="004E050C" w:rsidRDefault="004E050C"/>
  </w:footnote>
  <w:footnote w:type="continuationNotice" w:id="1">
    <w:p w14:paraId="10ED879B" w14:textId="77777777" w:rsidR="004E050C" w:rsidRDefault="004E050C">
      <w:pPr>
        <w:spacing w:after="0" w:line="240" w:lineRule="auto"/>
      </w:pPr>
    </w:p>
    <w:p w14:paraId="0377F711" w14:textId="77777777" w:rsidR="004E050C" w:rsidRDefault="004E050C"/>
  </w:footnote>
  <w:footnote w:id="2">
    <w:p w14:paraId="202260FE" w14:textId="77777777" w:rsidR="009B5FF1" w:rsidRDefault="009B5FF1" w:rsidP="00025486">
      <w:pPr>
        <w:pStyle w:val="FootnoteText"/>
      </w:pPr>
      <w:r>
        <w:rPr>
          <w:rStyle w:val="FootnoteReference"/>
        </w:rPr>
        <w:footnoteRef/>
      </w:r>
      <w:r>
        <w:t xml:space="preserve"> Asamblea Departamental del Huila. Ordenanza No. 0009 de 2016: “Por la cual se adopta el Plan de Desarrollo “El Camino es la Educación” y se dictan otras disposiciones. Neiva, Huila. Mayo, 2016.</w:t>
      </w:r>
    </w:p>
  </w:footnote>
  <w:footnote w:id="3">
    <w:p w14:paraId="6EDEC55B" w14:textId="77777777" w:rsidR="009B5FF1" w:rsidRDefault="009B5FF1" w:rsidP="00695D81">
      <w:pPr>
        <w:pStyle w:val="FootnoteText"/>
      </w:pPr>
      <w:r>
        <w:rPr>
          <w:rStyle w:val="FootnoteReference"/>
        </w:rPr>
        <w:footnoteRef/>
      </w:r>
      <w:r>
        <w:t xml:space="preserve"> </w:t>
      </w:r>
      <w:r w:rsidRPr="00EF5CB7">
        <w:t>DANE, IGAC, IDEAM, ECOPETROL, DNP, INGEOMINAS y la Federación Nacional de Cafeteros.</w:t>
      </w:r>
    </w:p>
  </w:footnote>
  <w:footnote w:id="4">
    <w:p w14:paraId="66D68560" w14:textId="77777777" w:rsidR="00214A38" w:rsidRDefault="00214A38" w:rsidP="00214A38">
      <w:pPr>
        <w:spacing w:line="240" w:lineRule="auto"/>
        <w:rPr>
          <w:ins w:id="3084" w:author="Camilo Cabrera" w:date="2017-12-11T22:28:00Z"/>
          <w:sz w:val="20"/>
          <w:szCs w:val="20"/>
        </w:rPr>
      </w:pPr>
      <w:ins w:id="3085" w:author="Camilo Cabrera" w:date="2017-12-11T22:28:00Z">
        <w:r>
          <w:rPr>
            <w:vertAlign w:val="superscript"/>
          </w:rPr>
          <w:footnoteRef/>
        </w:r>
        <w:r w:rsidRPr="00214A38">
          <w:rPr>
            <w:sz w:val="20"/>
            <w:szCs w:val="20"/>
            <w:lang w:val="en-US"/>
            <w:rPrChange w:id="3086" w:author="Camilo Cabrera" w:date="2017-12-11T22:28:00Z">
              <w:rPr>
                <w:sz w:val="20"/>
                <w:szCs w:val="20"/>
              </w:rPr>
            </w:rPrChange>
          </w:rPr>
          <w:t xml:space="preserve"> "Common Core Metadata Schema v1.0 - Project Open Data." 1 feb.. </w:t>
        </w:r>
        <w:r w:rsidRPr="009954C8">
          <w:rPr>
            <w:sz w:val="20"/>
            <w:szCs w:val="20"/>
            <w:lang w:val="es-US"/>
          </w:rPr>
          <w:t xml:space="preserve">2015, </w:t>
        </w:r>
        <w:r>
          <w:fldChar w:fldCharType="begin"/>
        </w:r>
        <w:r w:rsidRPr="009954C8">
          <w:rPr>
            <w:lang w:val="es-US"/>
          </w:rPr>
          <w:instrText xml:space="preserve"> HYPERLINK "https://project-open-data.cio.gov/schema/" \h </w:instrText>
        </w:r>
        <w:r>
          <w:fldChar w:fldCharType="separate"/>
        </w:r>
        <w:r w:rsidRPr="009954C8">
          <w:rPr>
            <w:color w:val="1155CC"/>
            <w:sz w:val="20"/>
            <w:szCs w:val="20"/>
            <w:u w:val="single"/>
            <w:lang w:val="es-US"/>
          </w:rPr>
          <w:t>https://project-open-data.cio.gov/schema/</w:t>
        </w:r>
        <w:r>
          <w:rPr>
            <w:color w:val="1155CC"/>
            <w:sz w:val="20"/>
            <w:szCs w:val="20"/>
            <w:u w:val="single"/>
          </w:rPr>
          <w:fldChar w:fldCharType="end"/>
        </w:r>
        <w:r w:rsidRPr="009954C8">
          <w:rPr>
            <w:sz w:val="20"/>
            <w:szCs w:val="20"/>
            <w:lang w:val="es-US"/>
          </w:rPr>
          <w:t xml:space="preserve">. Se consultó el 26 sept.. </w:t>
        </w:r>
        <w:r>
          <w:rPr>
            <w:sz w:val="20"/>
            <w:szCs w:val="20"/>
          </w:rPr>
          <w:t>2017.</w:t>
        </w:r>
      </w:ins>
    </w:p>
  </w:footnote>
  <w:footnote w:id="5">
    <w:p w14:paraId="67B17BB0" w14:textId="77777777" w:rsidR="009B5FF1" w:rsidRDefault="009B5FF1" w:rsidP="00695D81">
      <w:pPr>
        <w:pStyle w:val="FootnoteText"/>
      </w:pPr>
      <w:r>
        <w:rPr>
          <w:rStyle w:val="FootnoteReference"/>
        </w:rPr>
        <w:footnoteRef/>
      </w:r>
      <w:r>
        <w:t xml:space="preserve"> </w:t>
      </w:r>
      <w:r w:rsidRPr="00B5783B">
        <w:t>Saroka, Raúl H. Sistemas de Información en la Era Digital. Fundación OSDE. 2002. [Online]: http://www.fundacionosde.com.ar/pdf/biblioteca/Sistemas_de_informacion_en_la_era_digital-Modulo_I.pdf</w:t>
      </w:r>
    </w:p>
  </w:footnote>
  <w:footnote w:id="6">
    <w:p w14:paraId="1EE2FCB6" w14:textId="5F5983CB" w:rsidR="009B5FF1" w:rsidRDefault="009B5FF1" w:rsidP="00695D81">
      <w:pPr>
        <w:pStyle w:val="FootnoteText"/>
      </w:pPr>
      <w:r>
        <w:rPr>
          <w:rStyle w:val="FootnoteReference"/>
        </w:rPr>
        <w:footnoteRef/>
      </w:r>
      <w:r>
        <w:t xml:space="preserve"> </w:t>
      </w:r>
      <w:r w:rsidRPr="008D6800">
        <w:t>Bernabé-Poveda, Miguel A; López-Vázquez, Carlos M. Fundamentos de las Infraestructuras de Datos E</w:t>
      </w:r>
      <w:r>
        <w:t>spaciales (IDE). Madrid, España,</w:t>
      </w:r>
      <w:r w:rsidRPr="008D6800">
        <w:t xml:space="preserve"> 2012. Universidad Politécnica de Madrid</w:t>
      </w:r>
    </w:p>
  </w:footnote>
  <w:footnote w:id="7">
    <w:p w14:paraId="05058991" w14:textId="41B2350B" w:rsidR="009B5FF1" w:rsidRDefault="009B5FF1" w:rsidP="00695D81">
      <w:pPr>
        <w:pStyle w:val="FootnoteText"/>
      </w:pPr>
      <w:r>
        <w:rPr>
          <w:rStyle w:val="FootnoteReference"/>
        </w:rPr>
        <w:footnoteRef/>
      </w:r>
      <w:r>
        <w:t xml:space="preserve"> </w:t>
      </w:r>
      <w:r w:rsidRPr="00FA0FB7">
        <w:t>Dirección Provisional de Ordenamiento Urbano y Territorial. Sistemas de Información Geográfico para el ordenamiento Territorial. La Plata- Argentina, 2011. Ministerio de Infraestructura. Pág. 94.</w:t>
      </w:r>
    </w:p>
  </w:footnote>
  <w:footnote w:id="8">
    <w:p w14:paraId="407B4309" w14:textId="77777777" w:rsidR="009B5FF1" w:rsidRPr="00695D81" w:rsidRDefault="009B5FF1" w:rsidP="00695D81">
      <w:pPr>
        <w:pStyle w:val="FootnoteText"/>
        <w:rPr>
          <w:lang w:val="en-US"/>
        </w:rPr>
      </w:pPr>
      <w:r>
        <w:rPr>
          <w:rStyle w:val="FootnoteReference"/>
        </w:rPr>
        <w:footnoteRef/>
      </w:r>
      <w:r>
        <w:t xml:space="preserve"> </w:t>
      </w:r>
      <w:r w:rsidRPr="00496507">
        <w:t xml:space="preserve">El Universal. Google asegura que alcanzará 100% de energía renovable en 2017. </w:t>
      </w:r>
      <w:r w:rsidRPr="00695D81">
        <w:rPr>
          <w:lang w:val="en-US"/>
        </w:rPr>
        <w:t>2016. [Online]: http://www.eluniversal.com.co/tecnologia/google-asegura-que-alcanzara-100-de-energia-renovable-en-2017-242201.</w:t>
      </w:r>
    </w:p>
  </w:footnote>
  <w:footnote w:id="9">
    <w:p w14:paraId="53C7956C" w14:textId="77777777" w:rsidR="009B5FF1" w:rsidRDefault="009B5FF1" w:rsidP="00695D81">
      <w:pPr>
        <w:pStyle w:val="FootnoteText"/>
      </w:pPr>
      <w:r>
        <w:rPr>
          <w:rStyle w:val="FootnoteReference"/>
        </w:rPr>
        <w:footnoteRef/>
      </w:r>
      <w:r>
        <w:t xml:space="preserve"> </w:t>
      </w:r>
      <w:r w:rsidRPr="00496507">
        <w:t xml:space="preserve">El Espectador. Bill Gates se mete en la investigación de energías renovables. Redacción </w:t>
      </w:r>
      <w:r>
        <w:t>de t</w:t>
      </w:r>
      <w:r w:rsidRPr="00496507">
        <w:t>ecnología. 2016. [Online]: http://www.elespectador.com/tecnologia/bill-gates-se-mete-investigacion-de-energias-renovables-articulo-670351</w:t>
      </w:r>
    </w:p>
  </w:footnote>
  <w:footnote w:id="10">
    <w:p w14:paraId="2ABC3251" w14:textId="77777777" w:rsidR="009B5FF1" w:rsidRPr="00695D81" w:rsidRDefault="009B5FF1" w:rsidP="00695D81">
      <w:pPr>
        <w:pStyle w:val="FootnoteText"/>
        <w:rPr>
          <w:lang w:val="en-US"/>
        </w:rPr>
      </w:pPr>
      <w:r>
        <w:rPr>
          <w:rStyle w:val="FootnoteReference"/>
        </w:rPr>
        <w:footnoteRef/>
      </w:r>
      <w:r>
        <w:t xml:space="preserve"> </w:t>
      </w:r>
      <w:r w:rsidRPr="00977CD4">
        <w:t xml:space="preserve">Instituto Geográfico Militar del Ecuador. Gestión Infraestructura de datos espaciales. </w:t>
      </w:r>
      <w:r w:rsidRPr="00695D81">
        <w:rPr>
          <w:lang w:val="en-US"/>
        </w:rPr>
        <w:t>Quito, 2008.</w:t>
      </w:r>
    </w:p>
  </w:footnote>
  <w:footnote w:id="11">
    <w:p w14:paraId="10E31E5A" w14:textId="77777777" w:rsidR="009B5FF1" w:rsidRDefault="009B5FF1" w:rsidP="00695D81">
      <w:pPr>
        <w:pStyle w:val="FootnoteText"/>
      </w:pPr>
      <w:r>
        <w:rPr>
          <w:rStyle w:val="FootnoteReference"/>
        </w:rPr>
        <w:footnoteRef/>
      </w:r>
      <w:r w:rsidRPr="00695D81">
        <w:rPr>
          <w:lang w:val="en-US"/>
        </w:rPr>
        <w:t xml:space="preserve"> Campbell, Heather. Organitational and managerial issues in using GIS. </w:t>
      </w:r>
      <w:r w:rsidRPr="0039018E">
        <w:t>University of Sheffield.</w:t>
      </w:r>
    </w:p>
  </w:footnote>
  <w:footnote w:id="12">
    <w:p w14:paraId="74101CC3" w14:textId="2B0F0CDE" w:rsidR="009B5FF1" w:rsidRDefault="009B5FF1" w:rsidP="00695D81">
      <w:pPr>
        <w:pStyle w:val="FootnoteText"/>
      </w:pPr>
      <w:r>
        <w:rPr>
          <w:rStyle w:val="FootnoteReference"/>
        </w:rPr>
        <w:footnoteRef/>
      </w:r>
      <w:r>
        <w:t xml:space="preserve"> </w:t>
      </w:r>
      <w:r w:rsidRPr="0039018E">
        <w:t>Miguel A. Bernabe-Poveda, Carlos M. López. Fundamentos de Infraestructuras de Datos Espaciales (IDE). Madrid, España, 2012. UPM Exprés Universidad Politécnica de Madrid.</w:t>
      </w:r>
    </w:p>
  </w:footnote>
  <w:footnote w:id="13">
    <w:p w14:paraId="6C390901" w14:textId="3259FB13" w:rsidR="009B5FF1" w:rsidRPr="000E6BB2" w:rsidRDefault="009B5FF1">
      <w:pPr>
        <w:pStyle w:val="FootnoteText"/>
        <w:rPr>
          <w:lang w:val="en-US"/>
        </w:rPr>
      </w:pPr>
      <w:r>
        <w:rPr>
          <w:rStyle w:val="FootnoteReference"/>
        </w:rPr>
        <w:footnoteRef/>
      </w:r>
      <w:r w:rsidRPr="007614E2">
        <w:t xml:space="preserve"> Mississippi Geospatial Clearinghouse. </w:t>
      </w:r>
      <w:r w:rsidRPr="00E3480C">
        <w:rPr>
          <w:lang w:val="en-US"/>
        </w:rPr>
        <w:t xml:space="preserve">[Online]: </w:t>
      </w:r>
      <w:r>
        <w:fldChar w:fldCharType="begin"/>
      </w:r>
      <w:r w:rsidRPr="00B00F82">
        <w:rPr>
          <w:lang w:val="en-US"/>
          <w:rPrChange w:id="3321" w:author="Juanma" w:date="2017-06-07T11:14:00Z">
            <w:rPr/>
          </w:rPrChange>
        </w:rPr>
        <w:instrText xml:space="preserve"> HYPERLINK "http://www.gis.ms.gov/portal/home.aspx?dom=0&amp;x=1366&amp;y=634&amp;browser=Netscape" </w:instrText>
      </w:r>
      <w:r>
        <w:fldChar w:fldCharType="separate"/>
      </w:r>
      <w:r w:rsidRPr="00E3480C">
        <w:rPr>
          <w:rStyle w:val="Hyperlink"/>
          <w:lang w:val="en-US"/>
        </w:rPr>
        <w:t>http://www.gis.ms.gov/portal/home.aspx?dom=0&amp;x=1366&amp;y=634&amp;browser=Netscape</w:t>
      </w:r>
      <w:r>
        <w:rPr>
          <w:rStyle w:val="Hyperlink"/>
          <w:lang w:val="en-US"/>
        </w:rPr>
        <w:fldChar w:fldCharType="end"/>
      </w:r>
      <w:r w:rsidRPr="00E3480C">
        <w:rPr>
          <w:lang w:val="en-US"/>
        </w:rPr>
        <w:t xml:space="preserve">. </w:t>
      </w:r>
      <w:r w:rsidRPr="000E6BB2">
        <w:rPr>
          <w:lang w:val="en-US"/>
        </w:rPr>
        <w:t>Consultada 3 de Abril de 2017.</w:t>
      </w:r>
    </w:p>
  </w:footnote>
  <w:footnote w:id="14">
    <w:p w14:paraId="2F21091A" w14:textId="68BAF638" w:rsidR="009B5FF1" w:rsidRPr="00B2223A" w:rsidRDefault="009B5FF1">
      <w:pPr>
        <w:pStyle w:val="FootnoteText"/>
      </w:pPr>
      <w:r>
        <w:rPr>
          <w:rStyle w:val="FootnoteReference"/>
        </w:rPr>
        <w:footnoteRef/>
      </w:r>
      <w:r w:rsidRPr="001E201E">
        <w:rPr>
          <w:lang w:val="en-US"/>
        </w:rPr>
        <w:t xml:space="preserve"> Washington State Geospatial Clearinghouse. </w:t>
      </w:r>
      <w:r>
        <w:rPr>
          <w:lang w:val="en-US"/>
        </w:rPr>
        <w:t xml:space="preserve">[Online]: </w:t>
      </w:r>
      <w:r>
        <w:fldChar w:fldCharType="begin"/>
      </w:r>
      <w:r w:rsidRPr="00B00F82">
        <w:rPr>
          <w:lang w:val="en-US"/>
          <w:rPrChange w:id="3323" w:author="Juanma" w:date="2017-06-07T11:14:00Z">
            <w:rPr/>
          </w:rPrChange>
        </w:rPr>
        <w:instrText xml:space="preserve"> HYPERLINK "http://wa-node.gis.washington.edu/geoportal/catalog/main/home.page" </w:instrText>
      </w:r>
      <w:r>
        <w:fldChar w:fldCharType="separate"/>
      </w:r>
      <w:r w:rsidRPr="00D64BBD">
        <w:rPr>
          <w:rStyle w:val="Hyperlink"/>
          <w:lang w:val="en-US"/>
        </w:rPr>
        <w:t>http://wa-node.gis.washington.edu/geoportal/catalog/main/home.page</w:t>
      </w:r>
      <w:r>
        <w:rPr>
          <w:rStyle w:val="Hyperlink"/>
          <w:lang w:val="en-US"/>
        </w:rPr>
        <w:fldChar w:fldCharType="end"/>
      </w:r>
      <w:r>
        <w:rPr>
          <w:lang w:val="en-US"/>
        </w:rPr>
        <w:t xml:space="preserve">. </w:t>
      </w:r>
      <w:r w:rsidRPr="00B2223A">
        <w:t>Consultado 3 de abril de 2017.</w:t>
      </w:r>
    </w:p>
  </w:footnote>
  <w:footnote w:id="15">
    <w:p w14:paraId="32E09568" w14:textId="73E36FE2" w:rsidR="009B5FF1" w:rsidRPr="007116ED" w:rsidRDefault="009B5FF1">
      <w:pPr>
        <w:pStyle w:val="FootnoteText"/>
      </w:pPr>
      <w:r>
        <w:rPr>
          <w:rStyle w:val="FootnoteReference"/>
        </w:rPr>
        <w:footnoteRef/>
      </w:r>
      <w:r>
        <w:t xml:space="preserve"> GeoSUR: La Red Geospacial de América Latina y el Caribe. </w:t>
      </w:r>
      <w:r w:rsidRPr="00B2223A">
        <w:rPr>
          <w:lang w:val="en-US"/>
        </w:rPr>
        <w:t xml:space="preserve">[Online]: </w:t>
      </w:r>
      <w:r>
        <w:fldChar w:fldCharType="begin"/>
      </w:r>
      <w:r w:rsidRPr="00B00F82">
        <w:rPr>
          <w:lang w:val="en-US"/>
          <w:rPrChange w:id="3325" w:author="Juanma" w:date="2017-06-07T11:14:00Z">
            <w:rPr/>
          </w:rPrChange>
        </w:rPr>
        <w:instrText xml:space="preserve"> HYPERLINK "https://www.geosur.info/geosur/index.php/es/" </w:instrText>
      </w:r>
      <w:r>
        <w:fldChar w:fldCharType="separate"/>
      </w:r>
      <w:r w:rsidRPr="00D64BBD">
        <w:rPr>
          <w:rStyle w:val="Hyperlink"/>
          <w:lang w:val="en-US"/>
        </w:rPr>
        <w:t>https://www.geosur.info/geosur/index.php/es/</w:t>
      </w:r>
      <w:r>
        <w:rPr>
          <w:rStyle w:val="Hyperlink"/>
          <w:lang w:val="en-US"/>
        </w:rPr>
        <w:fldChar w:fldCharType="end"/>
      </w:r>
      <w:r>
        <w:rPr>
          <w:lang w:val="en-US"/>
        </w:rPr>
        <w:t xml:space="preserve">. </w:t>
      </w:r>
      <w:r w:rsidRPr="007116ED">
        <w:t>Consultada 3 de abril de 2017.</w:t>
      </w:r>
    </w:p>
  </w:footnote>
  <w:footnote w:id="16">
    <w:p w14:paraId="7B681A89" w14:textId="1BB6E912" w:rsidR="009B5FF1" w:rsidRPr="000E6BB2" w:rsidRDefault="009B5FF1">
      <w:pPr>
        <w:pStyle w:val="FootnoteText"/>
      </w:pPr>
      <w:r>
        <w:rPr>
          <w:rStyle w:val="FootnoteReference"/>
        </w:rPr>
        <w:footnoteRef/>
      </w:r>
      <w:r>
        <w:t xml:space="preserve"> Los Angeles GeoHub. </w:t>
      </w:r>
      <w:r w:rsidRPr="000E6BB2">
        <w:t xml:space="preserve">[Online]: </w:t>
      </w:r>
      <w:hyperlink r:id="rId1" w:history="1">
        <w:r w:rsidRPr="000E6BB2">
          <w:rPr>
            <w:rStyle w:val="Hyperlink"/>
          </w:rPr>
          <w:t>http://geohub.lacity.org/</w:t>
        </w:r>
      </w:hyperlink>
      <w:r w:rsidRPr="000E6BB2">
        <w:t>. Consultado 3 de abril de 2017.</w:t>
      </w:r>
    </w:p>
  </w:footnote>
  <w:footnote w:id="17">
    <w:p w14:paraId="16F67489" w14:textId="07DA2493" w:rsidR="009B5FF1" w:rsidRDefault="009B5FF1">
      <w:pPr>
        <w:pStyle w:val="FootnoteText"/>
      </w:pPr>
      <w:r>
        <w:rPr>
          <w:rStyle w:val="FootnoteReference"/>
        </w:rPr>
        <w:footnoteRef/>
      </w:r>
      <w:r>
        <w:t xml:space="preserve"> Proyección poblacional para el año 2019.</w:t>
      </w:r>
    </w:p>
  </w:footnote>
  <w:footnote w:id="18">
    <w:p w14:paraId="292C5C47" w14:textId="77777777" w:rsidR="009B5FF1" w:rsidRPr="000E6BB2" w:rsidRDefault="009B5FF1" w:rsidP="00695D81">
      <w:pPr>
        <w:pStyle w:val="FootnoteText"/>
        <w:rPr>
          <w:lang w:val="en-US"/>
        </w:rPr>
      </w:pPr>
      <w:r>
        <w:rPr>
          <w:rStyle w:val="FootnoteReference"/>
        </w:rPr>
        <w:footnoteRef/>
      </w:r>
      <w:r w:rsidRPr="001E201E">
        <w:t xml:space="preserve"> Fuente: Gobernación del Huila. </w:t>
      </w:r>
      <w:r w:rsidRPr="000E6BB2">
        <w:rPr>
          <w:lang w:val="en-US"/>
        </w:rPr>
        <w:t>[Online]: http://www.huila.gov.co/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2E5A81" w14:textId="77777777" w:rsidR="009B5FF1" w:rsidRPr="008B1C3F" w:rsidRDefault="009B5FF1" w:rsidP="00555205">
    <w:pPr>
      <w:pStyle w:val="Header"/>
      <w:spacing w:line="360" w:lineRule="auto"/>
      <w:jc w:val="center"/>
      <w:rPr>
        <w:rFonts w:asciiTheme="majorHAnsi" w:hAnsiTheme="majorHAnsi" w:cs="Arial"/>
        <w:noProof/>
        <w:sz w:val="20"/>
        <w:szCs w:val="20"/>
      </w:rPr>
    </w:pPr>
    <w:r w:rsidRPr="008B1C3F">
      <w:rPr>
        <w:rFonts w:asciiTheme="majorHAnsi" w:hAnsiTheme="majorHAnsi" w:cs="Arial"/>
        <w:noProof/>
        <w:sz w:val="20"/>
        <w:szCs w:val="20"/>
        <w:lang w:val="en-US"/>
      </w:rPr>
      <w:drawing>
        <wp:inline distT="0" distB="0" distL="0" distR="0" wp14:anchorId="652E5A8C" wp14:editId="652E5A8D">
          <wp:extent cx="783590" cy="793750"/>
          <wp:effectExtent l="19050" t="0" r="0" b="0"/>
          <wp:docPr id="11" name="Imagen 8" descr="Descripción: C:\Users\yesinith.varel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escripción: C:\Users\yesinith.varela\Desktop\images.jpg"/>
                  <pic:cNvPicPr>
                    <a:picLocks noChangeAspect="1" noChangeArrowheads="1"/>
                  </pic:cNvPicPr>
                </pic:nvPicPr>
                <pic:blipFill>
                  <a:blip r:embed="rId1"/>
                  <a:srcRect/>
                  <a:stretch>
                    <a:fillRect/>
                  </a:stretch>
                </pic:blipFill>
                <pic:spPr bwMode="auto">
                  <a:xfrm>
                    <a:off x="0" y="0"/>
                    <a:ext cx="783590" cy="793750"/>
                  </a:xfrm>
                  <a:prstGeom prst="rect">
                    <a:avLst/>
                  </a:prstGeom>
                  <a:noFill/>
                  <a:ln w="9525">
                    <a:noFill/>
                    <a:miter lim="800000"/>
                    <a:headEnd/>
                    <a:tailEnd/>
                  </a:ln>
                </pic:spPr>
              </pic:pic>
            </a:graphicData>
          </a:graphic>
        </wp:inline>
      </w:drawing>
    </w:r>
  </w:p>
  <w:p w14:paraId="652E5A82" w14:textId="6E581012" w:rsidR="009B5FF1" w:rsidRPr="008B1C3F" w:rsidRDefault="009B5FF1" w:rsidP="00555205">
    <w:pPr>
      <w:pStyle w:val="Header"/>
      <w:jc w:val="center"/>
      <w:rPr>
        <w:rFonts w:asciiTheme="majorHAnsi" w:eastAsiaTheme="majorEastAsia" w:hAnsiTheme="majorHAnsi" w:cstheme="majorBidi"/>
        <w:b/>
        <w:sz w:val="26"/>
        <w:szCs w:val="26"/>
      </w:rPr>
    </w:pPr>
    <w:r w:rsidRPr="51D63E8F">
      <w:rPr>
        <w:rFonts w:asciiTheme="majorHAnsi" w:eastAsiaTheme="majorEastAsia" w:hAnsiTheme="majorHAnsi" w:cstheme="majorBidi"/>
        <w:b/>
        <w:sz w:val="26"/>
        <w:szCs w:val="26"/>
      </w:rPr>
      <w:t>GOBERNACIÓN DEL HUILA</w:t>
    </w:r>
  </w:p>
  <w:p w14:paraId="34018883" w14:textId="03578C5C" w:rsidR="009B5FF1" w:rsidRDefault="009B5FF1" w:rsidP="00BA1763">
    <w:pPr>
      <w:pStyle w:val="Header"/>
      <w:jc w:val="center"/>
      <w:rPr>
        <w:rFonts w:asciiTheme="majorHAnsi" w:eastAsiaTheme="majorEastAsia" w:hAnsiTheme="majorHAnsi" w:cstheme="majorBidi"/>
        <w:sz w:val="24"/>
        <w:szCs w:val="24"/>
      </w:rPr>
    </w:pPr>
    <w:r w:rsidRPr="51D63E8F">
      <w:rPr>
        <w:rFonts w:asciiTheme="majorHAnsi" w:eastAsiaTheme="majorEastAsia" w:hAnsiTheme="majorHAnsi" w:cstheme="majorBidi"/>
        <w:sz w:val="24"/>
        <w:szCs w:val="24"/>
      </w:rPr>
      <w:t>DEPARTAMENTO ADMINISTRATIVO DE PLANEACIÓN</w:t>
    </w:r>
  </w:p>
  <w:p w14:paraId="50B05B72" w14:textId="77777777" w:rsidR="009B5FF1" w:rsidRDefault="009B5FF1" w:rsidP="00BA176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2E5A8A" w14:textId="77777777" w:rsidR="009B5FF1" w:rsidRDefault="009B5FF1">
    <w:pPr>
      <w:pStyle w:val="Header"/>
    </w:pPr>
  </w:p>
  <w:p w14:paraId="652E5A8B" w14:textId="77777777" w:rsidR="009B5FF1" w:rsidRDefault="009B5F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01FB"/>
    <w:multiLevelType w:val="hybridMultilevel"/>
    <w:tmpl w:val="0554B9F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234AD8"/>
    <w:multiLevelType w:val="multilevel"/>
    <w:tmpl w:val="16A29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13F69"/>
    <w:multiLevelType w:val="multilevel"/>
    <w:tmpl w:val="B9DEF2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324381C"/>
    <w:multiLevelType w:val="hybridMultilevel"/>
    <w:tmpl w:val="8004B5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64376B"/>
    <w:multiLevelType w:val="hybridMultilevel"/>
    <w:tmpl w:val="640C93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3A461FE"/>
    <w:multiLevelType w:val="multilevel"/>
    <w:tmpl w:val="40D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571BC"/>
    <w:multiLevelType w:val="hybridMultilevel"/>
    <w:tmpl w:val="2230FB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7AE4351"/>
    <w:multiLevelType w:val="hybridMultilevel"/>
    <w:tmpl w:val="BCD4BC6A"/>
    <w:lvl w:ilvl="0" w:tplc="D60E8B62">
      <w:start w:val="1"/>
      <w:numFmt w:val="lowerLetter"/>
      <w:lvlText w:val="%1."/>
      <w:lvlJc w:val="left"/>
      <w:pPr>
        <w:ind w:left="720" w:hanging="360"/>
      </w:pPr>
      <w:rPr>
        <w:b/>
      </w:rPr>
    </w:lvl>
    <w:lvl w:ilvl="1" w:tplc="240A0001">
      <w:start w:val="1"/>
      <w:numFmt w:val="bullet"/>
      <w:lvlText w:val=""/>
      <w:lvlJc w:val="left"/>
      <w:pPr>
        <w:ind w:left="1440" w:hanging="360"/>
      </w:pPr>
      <w:rPr>
        <w:rFonts w:ascii="Symbol" w:hAnsi="Symbol"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8E31BDD"/>
    <w:multiLevelType w:val="multilevel"/>
    <w:tmpl w:val="277E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8822F6"/>
    <w:multiLevelType w:val="hybridMultilevel"/>
    <w:tmpl w:val="BF7226B2"/>
    <w:lvl w:ilvl="0" w:tplc="F74827DA">
      <w:start w:val="1"/>
      <w:numFmt w:val="bullet"/>
      <w:lvlText w:val="-"/>
      <w:lvlJc w:val="left"/>
      <w:pPr>
        <w:ind w:left="450" w:hanging="351"/>
      </w:pPr>
      <w:rPr>
        <w:rFonts w:ascii="Times New Roman" w:eastAsia="Times New Roman" w:hAnsi="Times New Roman" w:cs="Times New Roman" w:hint="default"/>
        <w:w w:val="103"/>
        <w:sz w:val="15"/>
        <w:szCs w:val="15"/>
      </w:rPr>
    </w:lvl>
    <w:lvl w:ilvl="1" w:tplc="4C723132">
      <w:start w:val="1"/>
      <w:numFmt w:val="bullet"/>
      <w:lvlText w:val="•"/>
      <w:lvlJc w:val="left"/>
      <w:pPr>
        <w:ind w:left="775" w:hanging="351"/>
      </w:pPr>
      <w:rPr>
        <w:rFonts w:hint="default"/>
      </w:rPr>
    </w:lvl>
    <w:lvl w:ilvl="2" w:tplc="BF3CE23A">
      <w:start w:val="1"/>
      <w:numFmt w:val="bullet"/>
      <w:lvlText w:val="•"/>
      <w:lvlJc w:val="left"/>
      <w:pPr>
        <w:ind w:left="1091" w:hanging="351"/>
      </w:pPr>
      <w:rPr>
        <w:rFonts w:hint="default"/>
      </w:rPr>
    </w:lvl>
    <w:lvl w:ilvl="3" w:tplc="53847890">
      <w:start w:val="1"/>
      <w:numFmt w:val="bullet"/>
      <w:lvlText w:val="•"/>
      <w:lvlJc w:val="left"/>
      <w:pPr>
        <w:ind w:left="1406" w:hanging="351"/>
      </w:pPr>
      <w:rPr>
        <w:rFonts w:hint="default"/>
      </w:rPr>
    </w:lvl>
    <w:lvl w:ilvl="4" w:tplc="C1D6C8BE">
      <w:start w:val="1"/>
      <w:numFmt w:val="bullet"/>
      <w:lvlText w:val="•"/>
      <w:lvlJc w:val="left"/>
      <w:pPr>
        <w:ind w:left="1722" w:hanging="351"/>
      </w:pPr>
      <w:rPr>
        <w:rFonts w:hint="default"/>
      </w:rPr>
    </w:lvl>
    <w:lvl w:ilvl="5" w:tplc="D84A1D98">
      <w:start w:val="1"/>
      <w:numFmt w:val="bullet"/>
      <w:lvlText w:val="•"/>
      <w:lvlJc w:val="left"/>
      <w:pPr>
        <w:ind w:left="2037" w:hanging="351"/>
      </w:pPr>
      <w:rPr>
        <w:rFonts w:hint="default"/>
      </w:rPr>
    </w:lvl>
    <w:lvl w:ilvl="6" w:tplc="DBC6BA0E">
      <w:start w:val="1"/>
      <w:numFmt w:val="bullet"/>
      <w:lvlText w:val="•"/>
      <w:lvlJc w:val="left"/>
      <w:pPr>
        <w:ind w:left="2353" w:hanging="351"/>
      </w:pPr>
      <w:rPr>
        <w:rFonts w:hint="default"/>
      </w:rPr>
    </w:lvl>
    <w:lvl w:ilvl="7" w:tplc="30768138">
      <w:start w:val="1"/>
      <w:numFmt w:val="bullet"/>
      <w:lvlText w:val="•"/>
      <w:lvlJc w:val="left"/>
      <w:pPr>
        <w:ind w:left="2668" w:hanging="351"/>
      </w:pPr>
      <w:rPr>
        <w:rFonts w:hint="default"/>
      </w:rPr>
    </w:lvl>
    <w:lvl w:ilvl="8" w:tplc="E622394E">
      <w:start w:val="1"/>
      <w:numFmt w:val="bullet"/>
      <w:lvlText w:val="•"/>
      <w:lvlJc w:val="left"/>
      <w:pPr>
        <w:ind w:left="2984" w:hanging="351"/>
      </w:pPr>
      <w:rPr>
        <w:rFonts w:hint="default"/>
      </w:rPr>
    </w:lvl>
  </w:abstractNum>
  <w:abstractNum w:abstractNumId="10" w15:restartNumberingAfterBreak="0">
    <w:nsid w:val="0AB919E2"/>
    <w:multiLevelType w:val="hybridMultilevel"/>
    <w:tmpl w:val="657A5D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AFB77FE"/>
    <w:multiLevelType w:val="hybridMultilevel"/>
    <w:tmpl w:val="B984AD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0C095A25"/>
    <w:multiLevelType w:val="hybridMultilevel"/>
    <w:tmpl w:val="0CD8370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EB55885"/>
    <w:multiLevelType w:val="multilevel"/>
    <w:tmpl w:val="76A644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16ED466F"/>
    <w:multiLevelType w:val="hybridMultilevel"/>
    <w:tmpl w:val="AD0E9E5E"/>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81A4955"/>
    <w:multiLevelType w:val="multilevel"/>
    <w:tmpl w:val="0892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A77146"/>
    <w:multiLevelType w:val="multilevel"/>
    <w:tmpl w:val="A412F7E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18ED03CA"/>
    <w:multiLevelType w:val="multilevel"/>
    <w:tmpl w:val="0B3417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93960EA"/>
    <w:multiLevelType w:val="hybridMultilevel"/>
    <w:tmpl w:val="88BE5EA0"/>
    <w:lvl w:ilvl="0" w:tplc="80DE6B7A">
      <w:start w:val="1"/>
      <w:numFmt w:val="bullet"/>
      <w:lvlText w:val="-"/>
      <w:lvlJc w:val="left"/>
      <w:pPr>
        <w:ind w:left="451" w:hanging="351"/>
      </w:pPr>
      <w:rPr>
        <w:rFonts w:ascii="Times New Roman" w:eastAsia="Times New Roman" w:hAnsi="Times New Roman" w:cs="Times New Roman" w:hint="default"/>
        <w:w w:val="103"/>
        <w:sz w:val="15"/>
        <w:szCs w:val="15"/>
      </w:rPr>
    </w:lvl>
    <w:lvl w:ilvl="1" w:tplc="9E36E51C">
      <w:start w:val="1"/>
      <w:numFmt w:val="bullet"/>
      <w:lvlText w:val="•"/>
      <w:lvlJc w:val="left"/>
      <w:pPr>
        <w:ind w:left="813" w:hanging="351"/>
      </w:pPr>
      <w:rPr>
        <w:rFonts w:hint="default"/>
      </w:rPr>
    </w:lvl>
    <w:lvl w:ilvl="2" w:tplc="25185AAE">
      <w:start w:val="1"/>
      <w:numFmt w:val="bullet"/>
      <w:lvlText w:val="•"/>
      <w:lvlJc w:val="left"/>
      <w:pPr>
        <w:ind w:left="1166" w:hanging="351"/>
      </w:pPr>
      <w:rPr>
        <w:rFonts w:hint="default"/>
      </w:rPr>
    </w:lvl>
    <w:lvl w:ilvl="3" w:tplc="2AEE6172">
      <w:start w:val="1"/>
      <w:numFmt w:val="bullet"/>
      <w:lvlText w:val="•"/>
      <w:lvlJc w:val="left"/>
      <w:pPr>
        <w:ind w:left="1520" w:hanging="351"/>
      </w:pPr>
      <w:rPr>
        <w:rFonts w:hint="default"/>
      </w:rPr>
    </w:lvl>
    <w:lvl w:ilvl="4" w:tplc="DF567286">
      <w:start w:val="1"/>
      <w:numFmt w:val="bullet"/>
      <w:lvlText w:val="•"/>
      <w:lvlJc w:val="left"/>
      <w:pPr>
        <w:ind w:left="1873" w:hanging="351"/>
      </w:pPr>
      <w:rPr>
        <w:rFonts w:hint="default"/>
      </w:rPr>
    </w:lvl>
    <w:lvl w:ilvl="5" w:tplc="19869112">
      <w:start w:val="1"/>
      <w:numFmt w:val="bullet"/>
      <w:lvlText w:val="•"/>
      <w:lvlJc w:val="left"/>
      <w:pPr>
        <w:ind w:left="2227" w:hanging="351"/>
      </w:pPr>
      <w:rPr>
        <w:rFonts w:hint="default"/>
      </w:rPr>
    </w:lvl>
    <w:lvl w:ilvl="6" w:tplc="E5C2E386">
      <w:start w:val="1"/>
      <w:numFmt w:val="bullet"/>
      <w:lvlText w:val="•"/>
      <w:lvlJc w:val="left"/>
      <w:pPr>
        <w:ind w:left="2580" w:hanging="351"/>
      </w:pPr>
      <w:rPr>
        <w:rFonts w:hint="default"/>
      </w:rPr>
    </w:lvl>
    <w:lvl w:ilvl="7" w:tplc="19D0C61C">
      <w:start w:val="1"/>
      <w:numFmt w:val="bullet"/>
      <w:lvlText w:val="•"/>
      <w:lvlJc w:val="left"/>
      <w:pPr>
        <w:ind w:left="2934" w:hanging="351"/>
      </w:pPr>
      <w:rPr>
        <w:rFonts w:hint="default"/>
      </w:rPr>
    </w:lvl>
    <w:lvl w:ilvl="8" w:tplc="94762138">
      <w:start w:val="1"/>
      <w:numFmt w:val="bullet"/>
      <w:lvlText w:val="•"/>
      <w:lvlJc w:val="left"/>
      <w:pPr>
        <w:ind w:left="3287" w:hanging="351"/>
      </w:pPr>
      <w:rPr>
        <w:rFonts w:hint="default"/>
      </w:rPr>
    </w:lvl>
  </w:abstractNum>
  <w:abstractNum w:abstractNumId="19" w15:restartNumberingAfterBreak="0">
    <w:nsid w:val="1D22613D"/>
    <w:multiLevelType w:val="hybridMultilevel"/>
    <w:tmpl w:val="83FE07C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D770C29"/>
    <w:multiLevelType w:val="hybridMultilevel"/>
    <w:tmpl w:val="80F00B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DCC61F8"/>
    <w:multiLevelType w:val="hybridMultilevel"/>
    <w:tmpl w:val="784A2F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E5421B1"/>
    <w:multiLevelType w:val="multilevel"/>
    <w:tmpl w:val="8A5E9B3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1E556A30"/>
    <w:multiLevelType w:val="hybridMultilevel"/>
    <w:tmpl w:val="05BA1E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F3F738C"/>
    <w:multiLevelType w:val="hybridMultilevel"/>
    <w:tmpl w:val="4308F9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5C53F32"/>
    <w:multiLevelType w:val="hybridMultilevel"/>
    <w:tmpl w:val="3B86DB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28103A2C"/>
    <w:multiLevelType w:val="hybridMultilevel"/>
    <w:tmpl w:val="E8FE1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8A8000B"/>
    <w:multiLevelType w:val="hybridMultilevel"/>
    <w:tmpl w:val="C27C8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BDD6B64"/>
    <w:multiLevelType w:val="hybridMultilevel"/>
    <w:tmpl w:val="702CC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F1C03C4"/>
    <w:multiLevelType w:val="multilevel"/>
    <w:tmpl w:val="2D267D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2F8836EC"/>
    <w:multiLevelType w:val="hybridMultilevel"/>
    <w:tmpl w:val="802690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321172F2"/>
    <w:multiLevelType w:val="hybridMultilevel"/>
    <w:tmpl w:val="3A8805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2DD7303"/>
    <w:multiLevelType w:val="hybridMultilevel"/>
    <w:tmpl w:val="154C50A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DCE4D01"/>
    <w:multiLevelType w:val="hybridMultilevel"/>
    <w:tmpl w:val="CC708AD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3F91551B"/>
    <w:multiLevelType w:val="hybridMultilevel"/>
    <w:tmpl w:val="6672BB0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3FA144CF"/>
    <w:multiLevelType w:val="multilevel"/>
    <w:tmpl w:val="197287B2"/>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6" w15:restartNumberingAfterBreak="0">
    <w:nsid w:val="406A6E1C"/>
    <w:multiLevelType w:val="hybridMultilevel"/>
    <w:tmpl w:val="054CACF2"/>
    <w:lvl w:ilvl="0" w:tplc="56DEDAF2">
      <w:start w:val="1"/>
      <w:numFmt w:val="bullet"/>
      <w:lvlText w:val="-"/>
      <w:lvlJc w:val="left"/>
      <w:pPr>
        <w:ind w:left="451" w:hanging="351"/>
      </w:pPr>
      <w:rPr>
        <w:rFonts w:ascii="Times New Roman" w:eastAsia="Times New Roman" w:hAnsi="Times New Roman" w:cs="Times New Roman" w:hint="default"/>
        <w:w w:val="103"/>
        <w:sz w:val="15"/>
        <w:szCs w:val="15"/>
      </w:rPr>
    </w:lvl>
    <w:lvl w:ilvl="1" w:tplc="16FE8966">
      <w:start w:val="1"/>
      <w:numFmt w:val="bullet"/>
      <w:lvlText w:val="•"/>
      <w:lvlJc w:val="left"/>
      <w:pPr>
        <w:ind w:left="813" w:hanging="351"/>
      </w:pPr>
      <w:rPr>
        <w:rFonts w:hint="default"/>
      </w:rPr>
    </w:lvl>
    <w:lvl w:ilvl="2" w:tplc="B7BAD172">
      <w:start w:val="1"/>
      <w:numFmt w:val="bullet"/>
      <w:lvlText w:val="•"/>
      <w:lvlJc w:val="left"/>
      <w:pPr>
        <w:ind w:left="1166" w:hanging="351"/>
      </w:pPr>
      <w:rPr>
        <w:rFonts w:hint="default"/>
      </w:rPr>
    </w:lvl>
    <w:lvl w:ilvl="3" w:tplc="8F5A007E">
      <w:start w:val="1"/>
      <w:numFmt w:val="bullet"/>
      <w:lvlText w:val="•"/>
      <w:lvlJc w:val="left"/>
      <w:pPr>
        <w:ind w:left="1520" w:hanging="351"/>
      </w:pPr>
      <w:rPr>
        <w:rFonts w:hint="default"/>
      </w:rPr>
    </w:lvl>
    <w:lvl w:ilvl="4" w:tplc="3EF83EB4">
      <w:start w:val="1"/>
      <w:numFmt w:val="bullet"/>
      <w:lvlText w:val="•"/>
      <w:lvlJc w:val="left"/>
      <w:pPr>
        <w:ind w:left="1873" w:hanging="351"/>
      </w:pPr>
      <w:rPr>
        <w:rFonts w:hint="default"/>
      </w:rPr>
    </w:lvl>
    <w:lvl w:ilvl="5" w:tplc="F7F064D2">
      <w:start w:val="1"/>
      <w:numFmt w:val="bullet"/>
      <w:lvlText w:val="•"/>
      <w:lvlJc w:val="left"/>
      <w:pPr>
        <w:ind w:left="2227" w:hanging="351"/>
      </w:pPr>
      <w:rPr>
        <w:rFonts w:hint="default"/>
      </w:rPr>
    </w:lvl>
    <w:lvl w:ilvl="6" w:tplc="567E712C">
      <w:start w:val="1"/>
      <w:numFmt w:val="bullet"/>
      <w:lvlText w:val="•"/>
      <w:lvlJc w:val="left"/>
      <w:pPr>
        <w:ind w:left="2580" w:hanging="351"/>
      </w:pPr>
      <w:rPr>
        <w:rFonts w:hint="default"/>
      </w:rPr>
    </w:lvl>
    <w:lvl w:ilvl="7" w:tplc="3402BBF6">
      <w:start w:val="1"/>
      <w:numFmt w:val="bullet"/>
      <w:lvlText w:val="•"/>
      <w:lvlJc w:val="left"/>
      <w:pPr>
        <w:ind w:left="2934" w:hanging="351"/>
      </w:pPr>
      <w:rPr>
        <w:rFonts w:hint="default"/>
      </w:rPr>
    </w:lvl>
    <w:lvl w:ilvl="8" w:tplc="82800CD2">
      <w:start w:val="1"/>
      <w:numFmt w:val="bullet"/>
      <w:lvlText w:val="•"/>
      <w:lvlJc w:val="left"/>
      <w:pPr>
        <w:ind w:left="3287" w:hanging="351"/>
      </w:pPr>
      <w:rPr>
        <w:rFonts w:hint="default"/>
      </w:rPr>
    </w:lvl>
  </w:abstractNum>
  <w:abstractNum w:abstractNumId="37" w15:restartNumberingAfterBreak="0">
    <w:nsid w:val="432771D0"/>
    <w:multiLevelType w:val="hybridMultilevel"/>
    <w:tmpl w:val="3D4AD02C"/>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441B0D0F"/>
    <w:multiLevelType w:val="multilevel"/>
    <w:tmpl w:val="4E48B3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45BB6669"/>
    <w:multiLevelType w:val="hybridMultilevel"/>
    <w:tmpl w:val="07F45CD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482612C6"/>
    <w:multiLevelType w:val="hybridMultilevel"/>
    <w:tmpl w:val="F832546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4ACE784E"/>
    <w:multiLevelType w:val="hybridMultilevel"/>
    <w:tmpl w:val="2898B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B442D45"/>
    <w:multiLevelType w:val="hybridMultilevel"/>
    <w:tmpl w:val="D9483214"/>
    <w:lvl w:ilvl="0" w:tplc="91D87586">
      <w:start w:val="1"/>
      <w:numFmt w:val="bullet"/>
      <w:lvlText w:val="-"/>
      <w:lvlJc w:val="left"/>
      <w:pPr>
        <w:ind w:left="450" w:hanging="351"/>
      </w:pPr>
      <w:rPr>
        <w:rFonts w:ascii="Times New Roman" w:eastAsia="Times New Roman" w:hAnsi="Times New Roman" w:cs="Times New Roman" w:hint="default"/>
        <w:w w:val="103"/>
        <w:sz w:val="15"/>
        <w:szCs w:val="15"/>
      </w:rPr>
    </w:lvl>
    <w:lvl w:ilvl="1" w:tplc="1B700D3C">
      <w:start w:val="1"/>
      <w:numFmt w:val="bullet"/>
      <w:lvlText w:val="•"/>
      <w:lvlJc w:val="left"/>
      <w:pPr>
        <w:ind w:left="775" w:hanging="351"/>
      </w:pPr>
      <w:rPr>
        <w:rFonts w:hint="default"/>
      </w:rPr>
    </w:lvl>
    <w:lvl w:ilvl="2" w:tplc="34CE3740">
      <w:start w:val="1"/>
      <w:numFmt w:val="bullet"/>
      <w:lvlText w:val="•"/>
      <w:lvlJc w:val="left"/>
      <w:pPr>
        <w:ind w:left="1091" w:hanging="351"/>
      </w:pPr>
      <w:rPr>
        <w:rFonts w:hint="default"/>
      </w:rPr>
    </w:lvl>
    <w:lvl w:ilvl="3" w:tplc="0D68C998">
      <w:start w:val="1"/>
      <w:numFmt w:val="bullet"/>
      <w:lvlText w:val="•"/>
      <w:lvlJc w:val="left"/>
      <w:pPr>
        <w:ind w:left="1406" w:hanging="351"/>
      </w:pPr>
      <w:rPr>
        <w:rFonts w:hint="default"/>
      </w:rPr>
    </w:lvl>
    <w:lvl w:ilvl="4" w:tplc="74F8D334">
      <w:start w:val="1"/>
      <w:numFmt w:val="bullet"/>
      <w:lvlText w:val="•"/>
      <w:lvlJc w:val="left"/>
      <w:pPr>
        <w:ind w:left="1722" w:hanging="351"/>
      </w:pPr>
      <w:rPr>
        <w:rFonts w:hint="default"/>
      </w:rPr>
    </w:lvl>
    <w:lvl w:ilvl="5" w:tplc="FCB2E8DE">
      <w:start w:val="1"/>
      <w:numFmt w:val="bullet"/>
      <w:lvlText w:val="•"/>
      <w:lvlJc w:val="left"/>
      <w:pPr>
        <w:ind w:left="2037" w:hanging="351"/>
      </w:pPr>
      <w:rPr>
        <w:rFonts w:hint="default"/>
      </w:rPr>
    </w:lvl>
    <w:lvl w:ilvl="6" w:tplc="3F66A3A2">
      <w:start w:val="1"/>
      <w:numFmt w:val="bullet"/>
      <w:lvlText w:val="•"/>
      <w:lvlJc w:val="left"/>
      <w:pPr>
        <w:ind w:left="2353" w:hanging="351"/>
      </w:pPr>
      <w:rPr>
        <w:rFonts w:hint="default"/>
      </w:rPr>
    </w:lvl>
    <w:lvl w:ilvl="7" w:tplc="1E32CC98">
      <w:start w:val="1"/>
      <w:numFmt w:val="bullet"/>
      <w:lvlText w:val="•"/>
      <w:lvlJc w:val="left"/>
      <w:pPr>
        <w:ind w:left="2668" w:hanging="351"/>
      </w:pPr>
      <w:rPr>
        <w:rFonts w:hint="default"/>
      </w:rPr>
    </w:lvl>
    <w:lvl w:ilvl="8" w:tplc="7CB00322">
      <w:start w:val="1"/>
      <w:numFmt w:val="bullet"/>
      <w:lvlText w:val="•"/>
      <w:lvlJc w:val="left"/>
      <w:pPr>
        <w:ind w:left="2984" w:hanging="351"/>
      </w:pPr>
      <w:rPr>
        <w:rFonts w:hint="default"/>
      </w:rPr>
    </w:lvl>
  </w:abstractNum>
  <w:abstractNum w:abstractNumId="43" w15:restartNumberingAfterBreak="0">
    <w:nsid w:val="4B55305C"/>
    <w:multiLevelType w:val="hybridMultilevel"/>
    <w:tmpl w:val="E1AC0E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4EB52F99"/>
    <w:multiLevelType w:val="hybridMultilevel"/>
    <w:tmpl w:val="8158A6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07132F6"/>
    <w:multiLevelType w:val="hybridMultilevel"/>
    <w:tmpl w:val="771623BE"/>
    <w:lvl w:ilvl="0" w:tplc="AF247A58">
      <w:start w:val="1"/>
      <w:numFmt w:val="bullet"/>
      <w:lvlText w:val="-"/>
      <w:lvlJc w:val="left"/>
      <w:pPr>
        <w:ind w:left="450" w:hanging="351"/>
      </w:pPr>
      <w:rPr>
        <w:rFonts w:ascii="Times New Roman" w:eastAsia="Times New Roman" w:hAnsi="Times New Roman" w:cs="Times New Roman" w:hint="default"/>
        <w:w w:val="103"/>
        <w:sz w:val="15"/>
        <w:szCs w:val="15"/>
      </w:rPr>
    </w:lvl>
    <w:lvl w:ilvl="1" w:tplc="F1641D06">
      <w:start w:val="1"/>
      <w:numFmt w:val="bullet"/>
      <w:lvlText w:val="•"/>
      <w:lvlJc w:val="left"/>
      <w:pPr>
        <w:ind w:left="775" w:hanging="351"/>
      </w:pPr>
      <w:rPr>
        <w:rFonts w:hint="default"/>
      </w:rPr>
    </w:lvl>
    <w:lvl w:ilvl="2" w:tplc="D59682EC">
      <w:start w:val="1"/>
      <w:numFmt w:val="bullet"/>
      <w:lvlText w:val="•"/>
      <w:lvlJc w:val="left"/>
      <w:pPr>
        <w:ind w:left="1091" w:hanging="351"/>
      </w:pPr>
      <w:rPr>
        <w:rFonts w:hint="default"/>
      </w:rPr>
    </w:lvl>
    <w:lvl w:ilvl="3" w:tplc="062E56D8">
      <w:start w:val="1"/>
      <w:numFmt w:val="bullet"/>
      <w:lvlText w:val="•"/>
      <w:lvlJc w:val="left"/>
      <w:pPr>
        <w:ind w:left="1406" w:hanging="351"/>
      </w:pPr>
      <w:rPr>
        <w:rFonts w:hint="default"/>
      </w:rPr>
    </w:lvl>
    <w:lvl w:ilvl="4" w:tplc="F2B49656">
      <w:start w:val="1"/>
      <w:numFmt w:val="bullet"/>
      <w:lvlText w:val="•"/>
      <w:lvlJc w:val="left"/>
      <w:pPr>
        <w:ind w:left="1722" w:hanging="351"/>
      </w:pPr>
      <w:rPr>
        <w:rFonts w:hint="default"/>
      </w:rPr>
    </w:lvl>
    <w:lvl w:ilvl="5" w:tplc="C7546E30">
      <w:start w:val="1"/>
      <w:numFmt w:val="bullet"/>
      <w:lvlText w:val="•"/>
      <w:lvlJc w:val="left"/>
      <w:pPr>
        <w:ind w:left="2037" w:hanging="351"/>
      </w:pPr>
      <w:rPr>
        <w:rFonts w:hint="default"/>
      </w:rPr>
    </w:lvl>
    <w:lvl w:ilvl="6" w:tplc="B2167F14">
      <w:start w:val="1"/>
      <w:numFmt w:val="bullet"/>
      <w:lvlText w:val="•"/>
      <w:lvlJc w:val="left"/>
      <w:pPr>
        <w:ind w:left="2353" w:hanging="351"/>
      </w:pPr>
      <w:rPr>
        <w:rFonts w:hint="default"/>
      </w:rPr>
    </w:lvl>
    <w:lvl w:ilvl="7" w:tplc="BA280162">
      <w:start w:val="1"/>
      <w:numFmt w:val="bullet"/>
      <w:lvlText w:val="•"/>
      <w:lvlJc w:val="left"/>
      <w:pPr>
        <w:ind w:left="2668" w:hanging="351"/>
      </w:pPr>
      <w:rPr>
        <w:rFonts w:hint="default"/>
      </w:rPr>
    </w:lvl>
    <w:lvl w:ilvl="8" w:tplc="434E762A">
      <w:start w:val="1"/>
      <w:numFmt w:val="bullet"/>
      <w:lvlText w:val="•"/>
      <w:lvlJc w:val="left"/>
      <w:pPr>
        <w:ind w:left="2984" w:hanging="351"/>
      </w:pPr>
      <w:rPr>
        <w:rFonts w:hint="default"/>
      </w:rPr>
    </w:lvl>
  </w:abstractNum>
  <w:abstractNum w:abstractNumId="46" w15:restartNumberingAfterBreak="0">
    <w:nsid w:val="527E7922"/>
    <w:multiLevelType w:val="hybridMultilevel"/>
    <w:tmpl w:val="CF0A7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2DA4A90"/>
    <w:multiLevelType w:val="multilevel"/>
    <w:tmpl w:val="69021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4102537"/>
    <w:multiLevelType w:val="hybridMultilevel"/>
    <w:tmpl w:val="F574ED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54114F66"/>
    <w:multiLevelType w:val="hybridMultilevel"/>
    <w:tmpl w:val="670233E4"/>
    <w:lvl w:ilvl="0" w:tplc="255CB406">
      <w:start w:val="1"/>
      <w:numFmt w:val="bullet"/>
      <w:lvlText w:val="-"/>
      <w:lvlJc w:val="left"/>
      <w:pPr>
        <w:ind w:left="450" w:hanging="351"/>
      </w:pPr>
      <w:rPr>
        <w:rFonts w:ascii="Times New Roman" w:eastAsia="Times New Roman" w:hAnsi="Times New Roman" w:cs="Times New Roman" w:hint="default"/>
        <w:w w:val="103"/>
        <w:sz w:val="15"/>
        <w:szCs w:val="15"/>
      </w:rPr>
    </w:lvl>
    <w:lvl w:ilvl="1" w:tplc="D424FF34">
      <w:start w:val="1"/>
      <w:numFmt w:val="bullet"/>
      <w:lvlText w:val="•"/>
      <w:lvlJc w:val="left"/>
      <w:pPr>
        <w:ind w:left="775" w:hanging="351"/>
      </w:pPr>
      <w:rPr>
        <w:rFonts w:hint="default"/>
      </w:rPr>
    </w:lvl>
    <w:lvl w:ilvl="2" w:tplc="335E241E">
      <w:start w:val="1"/>
      <w:numFmt w:val="bullet"/>
      <w:lvlText w:val="•"/>
      <w:lvlJc w:val="left"/>
      <w:pPr>
        <w:ind w:left="1091" w:hanging="351"/>
      </w:pPr>
      <w:rPr>
        <w:rFonts w:hint="default"/>
      </w:rPr>
    </w:lvl>
    <w:lvl w:ilvl="3" w:tplc="E22689A8">
      <w:start w:val="1"/>
      <w:numFmt w:val="bullet"/>
      <w:lvlText w:val="•"/>
      <w:lvlJc w:val="left"/>
      <w:pPr>
        <w:ind w:left="1406" w:hanging="351"/>
      </w:pPr>
      <w:rPr>
        <w:rFonts w:hint="default"/>
      </w:rPr>
    </w:lvl>
    <w:lvl w:ilvl="4" w:tplc="5E3A46D4">
      <w:start w:val="1"/>
      <w:numFmt w:val="bullet"/>
      <w:lvlText w:val="•"/>
      <w:lvlJc w:val="left"/>
      <w:pPr>
        <w:ind w:left="1722" w:hanging="351"/>
      </w:pPr>
      <w:rPr>
        <w:rFonts w:hint="default"/>
      </w:rPr>
    </w:lvl>
    <w:lvl w:ilvl="5" w:tplc="CADE2520">
      <w:start w:val="1"/>
      <w:numFmt w:val="bullet"/>
      <w:lvlText w:val="•"/>
      <w:lvlJc w:val="left"/>
      <w:pPr>
        <w:ind w:left="2037" w:hanging="351"/>
      </w:pPr>
      <w:rPr>
        <w:rFonts w:hint="default"/>
      </w:rPr>
    </w:lvl>
    <w:lvl w:ilvl="6" w:tplc="B27E42F8">
      <w:start w:val="1"/>
      <w:numFmt w:val="bullet"/>
      <w:lvlText w:val="•"/>
      <w:lvlJc w:val="left"/>
      <w:pPr>
        <w:ind w:left="2353" w:hanging="351"/>
      </w:pPr>
      <w:rPr>
        <w:rFonts w:hint="default"/>
      </w:rPr>
    </w:lvl>
    <w:lvl w:ilvl="7" w:tplc="77BCC1F8">
      <w:start w:val="1"/>
      <w:numFmt w:val="bullet"/>
      <w:lvlText w:val="•"/>
      <w:lvlJc w:val="left"/>
      <w:pPr>
        <w:ind w:left="2668" w:hanging="351"/>
      </w:pPr>
      <w:rPr>
        <w:rFonts w:hint="default"/>
      </w:rPr>
    </w:lvl>
    <w:lvl w:ilvl="8" w:tplc="BAB43244">
      <w:start w:val="1"/>
      <w:numFmt w:val="bullet"/>
      <w:lvlText w:val="•"/>
      <w:lvlJc w:val="left"/>
      <w:pPr>
        <w:ind w:left="2984" w:hanging="351"/>
      </w:pPr>
      <w:rPr>
        <w:rFonts w:hint="default"/>
      </w:rPr>
    </w:lvl>
  </w:abstractNum>
  <w:abstractNum w:abstractNumId="50" w15:restartNumberingAfterBreak="0">
    <w:nsid w:val="549D5182"/>
    <w:multiLevelType w:val="hybridMultilevel"/>
    <w:tmpl w:val="5128D3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54E46CEE"/>
    <w:multiLevelType w:val="hybridMultilevel"/>
    <w:tmpl w:val="003EAB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550609E0"/>
    <w:multiLevelType w:val="hybridMultilevel"/>
    <w:tmpl w:val="1B46C3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57174F0B"/>
    <w:multiLevelType w:val="hybridMultilevel"/>
    <w:tmpl w:val="2392F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59D04750"/>
    <w:multiLevelType w:val="multilevel"/>
    <w:tmpl w:val="3230AC5A"/>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5BA05DA1"/>
    <w:multiLevelType w:val="hybridMultilevel"/>
    <w:tmpl w:val="AB9ACC4C"/>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6" w15:restartNumberingAfterBreak="0">
    <w:nsid w:val="5CA56C2F"/>
    <w:multiLevelType w:val="multilevel"/>
    <w:tmpl w:val="2688915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15:restartNumberingAfterBreak="0">
    <w:nsid w:val="5CF61583"/>
    <w:multiLevelType w:val="hybridMultilevel"/>
    <w:tmpl w:val="EE26B6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22374F"/>
    <w:multiLevelType w:val="hybridMultilevel"/>
    <w:tmpl w:val="2D683F0A"/>
    <w:lvl w:ilvl="0" w:tplc="C596A8E4">
      <w:start w:val="1"/>
      <w:numFmt w:val="bullet"/>
      <w:lvlText w:val="-"/>
      <w:lvlJc w:val="left"/>
      <w:pPr>
        <w:ind w:left="451" w:hanging="351"/>
      </w:pPr>
      <w:rPr>
        <w:rFonts w:ascii="Times New Roman" w:eastAsia="Times New Roman" w:hAnsi="Times New Roman" w:cs="Times New Roman" w:hint="default"/>
        <w:w w:val="103"/>
        <w:sz w:val="15"/>
        <w:szCs w:val="15"/>
      </w:rPr>
    </w:lvl>
    <w:lvl w:ilvl="1" w:tplc="AA226984">
      <w:start w:val="1"/>
      <w:numFmt w:val="bullet"/>
      <w:lvlText w:val="•"/>
      <w:lvlJc w:val="left"/>
      <w:pPr>
        <w:ind w:left="813" w:hanging="351"/>
      </w:pPr>
      <w:rPr>
        <w:rFonts w:hint="default"/>
      </w:rPr>
    </w:lvl>
    <w:lvl w:ilvl="2" w:tplc="58F06C90">
      <w:start w:val="1"/>
      <w:numFmt w:val="bullet"/>
      <w:lvlText w:val="•"/>
      <w:lvlJc w:val="left"/>
      <w:pPr>
        <w:ind w:left="1166" w:hanging="351"/>
      </w:pPr>
      <w:rPr>
        <w:rFonts w:hint="default"/>
      </w:rPr>
    </w:lvl>
    <w:lvl w:ilvl="3" w:tplc="454E22FE">
      <w:start w:val="1"/>
      <w:numFmt w:val="bullet"/>
      <w:lvlText w:val="•"/>
      <w:lvlJc w:val="left"/>
      <w:pPr>
        <w:ind w:left="1520" w:hanging="351"/>
      </w:pPr>
      <w:rPr>
        <w:rFonts w:hint="default"/>
      </w:rPr>
    </w:lvl>
    <w:lvl w:ilvl="4" w:tplc="F658411E">
      <w:start w:val="1"/>
      <w:numFmt w:val="bullet"/>
      <w:lvlText w:val="•"/>
      <w:lvlJc w:val="left"/>
      <w:pPr>
        <w:ind w:left="1873" w:hanging="351"/>
      </w:pPr>
      <w:rPr>
        <w:rFonts w:hint="default"/>
      </w:rPr>
    </w:lvl>
    <w:lvl w:ilvl="5" w:tplc="7452D876">
      <w:start w:val="1"/>
      <w:numFmt w:val="bullet"/>
      <w:lvlText w:val="•"/>
      <w:lvlJc w:val="left"/>
      <w:pPr>
        <w:ind w:left="2227" w:hanging="351"/>
      </w:pPr>
      <w:rPr>
        <w:rFonts w:hint="default"/>
      </w:rPr>
    </w:lvl>
    <w:lvl w:ilvl="6" w:tplc="B3DED31A">
      <w:start w:val="1"/>
      <w:numFmt w:val="bullet"/>
      <w:lvlText w:val="•"/>
      <w:lvlJc w:val="left"/>
      <w:pPr>
        <w:ind w:left="2580" w:hanging="351"/>
      </w:pPr>
      <w:rPr>
        <w:rFonts w:hint="default"/>
      </w:rPr>
    </w:lvl>
    <w:lvl w:ilvl="7" w:tplc="254AFF5E">
      <w:start w:val="1"/>
      <w:numFmt w:val="bullet"/>
      <w:lvlText w:val="•"/>
      <w:lvlJc w:val="left"/>
      <w:pPr>
        <w:ind w:left="2934" w:hanging="351"/>
      </w:pPr>
      <w:rPr>
        <w:rFonts w:hint="default"/>
      </w:rPr>
    </w:lvl>
    <w:lvl w:ilvl="8" w:tplc="48682D9A">
      <w:start w:val="1"/>
      <w:numFmt w:val="bullet"/>
      <w:lvlText w:val="•"/>
      <w:lvlJc w:val="left"/>
      <w:pPr>
        <w:ind w:left="3287" w:hanging="351"/>
      </w:pPr>
      <w:rPr>
        <w:rFonts w:hint="default"/>
      </w:rPr>
    </w:lvl>
  </w:abstractNum>
  <w:abstractNum w:abstractNumId="59" w15:restartNumberingAfterBreak="0">
    <w:nsid w:val="5D420A29"/>
    <w:multiLevelType w:val="hybridMultilevel"/>
    <w:tmpl w:val="016A9C34"/>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60" w15:restartNumberingAfterBreak="0">
    <w:nsid w:val="5D5314DB"/>
    <w:multiLevelType w:val="hybridMultilevel"/>
    <w:tmpl w:val="9D0A3712"/>
    <w:lvl w:ilvl="0" w:tplc="23ACE6B6">
      <w:start w:val="1"/>
      <w:numFmt w:val="bullet"/>
      <w:lvlText w:val="-"/>
      <w:lvlJc w:val="left"/>
      <w:pPr>
        <w:ind w:left="450" w:hanging="351"/>
      </w:pPr>
      <w:rPr>
        <w:rFonts w:ascii="Times New Roman" w:eastAsia="Times New Roman" w:hAnsi="Times New Roman" w:cs="Times New Roman" w:hint="default"/>
        <w:w w:val="103"/>
        <w:sz w:val="15"/>
        <w:szCs w:val="15"/>
      </w:rPr>
    </w:lvl>
    <w:lvl w:ilvl="1" w:tplc="969C77D6">
      <w:start w:val="1"/>
      <w:numFmt w:val="bullet"/>
      <w:lvlText w:val="•"/>
      <w:lvlJc w:val="left"/>
      <w:pPr>
        <w:ind w:left="775" w:hanging="351"/>
      </w:pPr>
      <w:rPr>
        <w:rFonts w:hint="default"/>
      </w:rPr>
    </w:lvl>
    <w:lvl w:ilvl="2" w:tplc="B2AC133C">
      <w:start w:val="1"/>
      <w:numFmt w:val="bullet"/>
      <w:lvlText w:val="•"/>
      <w:lvlJc w:val="left"/>
      <w:pPr>
        <w:ind w:left="1091" w:hanging="351"/>
      </w:pPr>
      <w:rPr>
        <w:rFonts w:hint="default"/>
      </w:rPr>
    </w:lvl>
    <w:lvl w:ilvl="3" w:tplc="5476C144">
      <w:start w:val="1"/>
      <w:numFmt w:val="bullet"/>
      <w:lvlText w:val="•"/>
      <w:lvlJc w:val="left"/>
      <w:pPr>
        <w:ind w:left="1406" w:hanging="351"/>
      </w:pPr>
      <w:rPr>
        <w:rFonts w:hint="default"/>
      </w:rPr>
    </w:lvl>
    <w:lvl w:ilvl="4" w:tplc="ECC008A2">
      <w:start w:val="1"/>
      <w:numFmt w:val="bullet"/>
      <w:lvlText w:val="•"/>
      <w:lvlJc w:val="left"/>
      <w:pPr>
        <w:ind w:left="1722" w:hanging="351"/>
      </w:pPr>
      <w:rPr>
        <w:rFonts w:hint="default"/>
      </w:rPr>
    </w:lvl>
    <w:lvl w:ilvl="5" w:tplc="6E94C1D0">
      <w:start w:val="1"/>
      <w:numFmt w:val="bullet"/>
      <w:lvlText w:val="•"/>
      <w:lvlJc w:val="left"/>
      <w:pPr>
        <w:ind w:left="2037" w:hanging="351"/>
      </w:pPr>
      <w:rPr>
        <w:rFonts w:hint="default"/>
      </w:rPr>
    </w:lvl>
    <w:lvl w:ilvl="6" w:tplc="D2EAEF12">
      <w:start w:val="1"/>
      <w:numFmt w:val="bullet"/>
      <w:lvlText w:val="•"/>
      <w:lvlJc w:val="left"/>
      <w:pPr>
        <w:ind w:left="2353" w:hanging="351"/>
      </w:pPr>
      <w:rPr>
        <w:rFonts w:hint="default"/>
      </w:rPr>
    </w:lvl>
    <w:lvl w:ilvl="7" w:tplc="2468F99C">
      <w:start w:val="1"/>
      <w:numFmt w:val="bullet"/>
      <w:lvlText w:val="•"/>
      <w:lvlJc w:val="left"/>
      <w:pPr>
        <w:ind w:left="2668" w:hanging="351"/>
      </w:pPr>
      <w:rPr>
        <w:rFonts w:hint="default"/>
      </w:rPr>
    </w:lvl>
    <w:lvl w:ilvl="8" w:tplc="66D8F7D6">
      <w:start w:val="1"/>
      <w:numFmt w:val="bullet"/>
      <w:lvlText w:val="•"/>
      <w:lvlJc w:val="left"/>
      <w:pPr>
        <w:ind w:left="2984" w:hanging="351"/>
      </w:pPr>
      <w:rPr>
        <w:rFonts w:hint="default"/>
      </w:rPr>
    </w:lvl>
  </w:abstractNum>
  <w:abstractNum w:abstractNumId="61" w15:restartNumberingAfterBreak="0">
    <w:nsid w:val="608A545A"/>
    <w:multiLevelType w:val="hybridMultilevel"/>
    <w:tmpl w:val="7162460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62423E69"/>
    <w:multiLevelType w:val="multilevel"/>
    <w:tmpl w:val="EB12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9E19C0"/>
    <w:multiLevelType w:val="multilevel"/>
    <w:tmpl w:val="31EA4A36"/>
    <w:lvl w:ilvl="0">
      <w:start w:val="1"/>
      <w:numFmt w:val="decimal"/>
      <w:pStyle w:val="Heading1"/>
      <w:lvlText w:val="%1."/>
      <w:lvlJc w:val="left"/>
      <w:pPr>
        <w:ind w:left="720" w:hanging="360"/>
      </w:p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440" w:hanging="108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15:restartNumberingAfterBreak="0">
    <w:nsid w:val="631F559F"/>
    <w:multiLevelType w:val="hybridMultilevel"/>
    <w:tmpl w:val="E59AF142"/>
    <w:lvl w:ilvl="0" w:tplc="0DC4760A">
      <w:start w:val="1"/>
      <w:numFmt w:val="bullet"/>
      <w:lvlText w:val="-"/>
      <w:lvlJc w:val="left"/>
      <w:pPr>
        <w:ind w:left="451" w:hanging="351"/>
      </w:pPr>
      <w:rPr>
        <w:rFonts w:ascii="Times New Roman" w:eastAsia="Times New Roman" w:hAnsi="Times New Roman" w:cs="Times New Roman" w:hint="default"/>
        <w:w w:val="103"/>
        <w:sz w:val="15"/>
        <w:szCs w:val="15"/>
      </w:rPr>
    </w:lvl>
    <w:lvl w:ilvl="1" w:tplc="DF6E3B26">
      <w:start w:val="1"/>
      <w:numFmt w:val="bullet"/>
      <w:lvlText w:val="•"/>
      <w:lvlJc w:val="left"/>
      <w:pPr>
        <w:ind w:left="813" w:hanging="351"/>
      </w:pPr>
      <w:rPr>
        <w:rFonts w:hint="default"/>
      </w:rPr>
    </w:lvl>
    <w:lvl w:ilvl="2" w:tplc="6E24D110">
      <w:start w:val="1"/>
      <w:numFmt w:val="bullet"/>
      <w:lvlText w:val="•"/>
      <w:lvlJc w:val="left"/>
      <w:pPr>
        <w:ind w:left="1166" w:hanging="351"/>
      </w:pPr>
      <w:rPr>
        <w:rFonts w:hint="default"/>
      </w:rPr>
    </w:lvl>
    <w:lvl w:ilvl="3" w:tplc="0106A52C">
      <w:start w:val="1"/>
      <w:numFmt w:val="bullet"/>
      <w:lvlText w:val="•"/>
      <w:lvlJc w:val="left"/>
      <w:pPr>
        <w:ind w:left="1520" w:hanging="351"/>
      </w:pPr>
      <w:rPr>
        <w:rFonts w:hint="default"/>
      </w:rPr>
    </w:lvl>
    <w:lvl w:ilvl="4" w:tplc="2C4A66DE">
      <w:start w:val="1"/>
      <w:numFmt w:val="bullet"/>
      <w:lvlText w:val="•"/>
      <w:lvlJc w:val="left"/>
      <w:pPr>
        <w:ind w:left="1873" w:hanging="351"/>
      </w:pPr>
      <w:rPr>
        <w:rFonts w:hint="default"/>
      </w:rPr>
    </w:lvl>
    <w:lvl w:ilvl="5" w:tplc="D736D552">
      <w:start w:val="1"/>
      <w:numFmt w:val="bullet"/>
      <w:lvlText w:val="•"/>
      <w:lvlJc w:val="left"/>
      <w:pPr>
        <w:ind w:left="2227" w:hanging="351"/>
      </w:pPr>
      <w:rPr>
        <w:rFonts w:hint="default"/>
      </w:rPr>
    </w:lvl>
    <w:lvl w:ilvl="6" w:tplc="371A58BE">
      <w:start w:val="1"/>
      <w:numFmt w:val="bullet"/>
      <w:lvlText w:val="•"/>
      <w:lvlJc w:val="left"/>
      <w:pPr>
        <w:ind w:left="2580" w:hanging="351"/>
      </w:pPr>
      <w:rPr>
        <w:rFonts w:hint="default"/>
      </w:rPr>
    </w:lvl>
    <w:lvl w:ilvl="7" w:tplc="CEA8BEA0">
      <w:start w:val="1"/>
      <w:numFmt w:val="bullet"/>
      <w:lvlText w:val="•"/>
      <w:lvlJc w:val="left"/>
      <w:pPr>
        <w:ind w:left="2934" w:hanging="351"/>
      </w:pPr>
      <w:rPr>
        <w:rFonts w:hint="default"/>
      </w:rPr>
    </w:lvl>
    <w:lvl w:ilvl="8" w:tplc="AEF0AB6E">
      <w:start w:val="1"/>
      <w:numFmt w:val="bullet"/>
      <w:lvlText w:val="•"/>
      <w:lvlJc w:val="left"/>
      <w:pPr>
        <w:ind w:left="3287" w:hanging="351"/>
      </w:pPr>
      <w:rPr>
        <w:rFonts w:hint="default"/>
      </w:rPr>
    </w:lvl>
  </w:abstractNum>
  <w:abstractNum w:abstractNumId="65" w15:restartNumberingAfterBreak="0">
    <w:nsid w:val="64DC1A7C"/>
    <w:multiLevelType w:val="hybridMultilevel"/>
    <w:tmpl w:val="5CD265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6CD0250D"/>
    <w:multiLevelType w:val="hybridMultilevel"/>
    <w:tmpl w:val="2AF0AB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6DAC2ADF"/>
    <w:multiLevelType w:val="hybridMultilevel"/>
    <w:tmpl w:val="10C4AB5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6F2E0D5F"/>
    <w:multiLevelType w:val="hybridMultilevel"/>
    <w:tmpl w:val="7584A5E4"/>
    <w:lvl w:ilvl="0" w:tplc="A18AAFCE">
      <w:start w:val="1"/>
      <w:numFmt w:val="bullet"/>
      <w:lvlText w:val="-"/>
      <w:lvlJc w:val="left"/>
      <w:pPr>
        <w:ind w:left="451" w:hanging="351"/>
      </w:pPr>
      <w:rPr>
        <w:rFonts w:ascii="Times New Roman" w:eastAsia="Times New Roman" w:hAnsi="Times New Roman" w:cs="Times New Roman" w:hint="default"/>
        <w:w w:val="103"/>
        <w:sz w:val="15"/>
        <w:szCs w:val="15"/>
      </w:rPr>
    </w:lvl>
    <w:lvl w:ilvl="1" w:tplc="043CADC6">
      <w:start w:val="1"/>
      <w:numFmt w:val="bullet"/>
      <w:lvlText w:val="•"/>
      <w:lvlJc w:val="left"/>
      <w:pPr>
        <w:ind w:left="813" w:hanging="351"/>
      </w:pPr>
      <w:rPr>
        <w:rFonts w:hint="default"/>
      </w:rPr>
    </w:lvl>
    <w:lvl w:ilvl="2" w:tplc="33A0E374">
      <w:start w:val="1"/>
      <w:numFmt w:val="bullet"/>
      <w:lvlText w:val="•"/>
      <w:lvlJc w:val="left"/>
      <w:pPr>
        <w:ind w:left="1166" w:hanging="351"/>
      </w:pPr>
      <w:rPr>
        <w:rFonts w:hint="default"/>
      </w:rPr>
    </w:lvl>
    <w:lvl w:ilvl="3" w:tplc="5B80C338">
      <w:start w:val="1"/>
      <w:numFmt w:val="bullet"/>
      <w:lvlText w:val="•"/>
      <w:lvlJc w:val="left"/>
      <w:pPr>
        <w:ind w:left="1520" w:hanging="351"/>
      </w:pPr>
      <w:rPr>
        <w:rFonts w:hint="default"/>
      </w:rPr>
    </w:lvl>
    <w:lvl w:ilvl="4" w:tplc="BEB46F88">
      <w:start w:val="1"/>
      <w:numFmt w:val="bullet"/>
      <w:lvlText w:val="•"/>
      <w:lvlJc w:val="left"/>
      <w:pPr>
        <w:ind w:left="1873" w:hanging="351"/>
      </w:pPr>
      <w:rPr>
        <w:rFonts w:hint="default"/>
      </w:rPr>
    </w:lvl>
    <w:lvl w:ilvl="5" w:tplc="3C2CC89C">
      <w:start w:val="1"/>
      <w:numFmt w:val="bullet"/>
      <w:lvlText w:val="•"/>
      <w:lvlJc w:val="left"/>
      <w:pPr>
        <w:ind w:left="2227" w:hanging="351"/>
      </w:pPr>
      <w:rPr>
        <w:rFonts w:hint="default"/>
      </w:rPr>
    </w:lvl>
    <w:lvl w:ilvl="6" w:tplc="BA7252C8">
      <w:start w:val="1"/>
      <w:numFmt w:val="bullet"/>
      <w:lvlText w:val="•"/>
      <w:lvlJc w:val="left"/>
      <w:pPr>
        <w:ind w:left="2580" w:hanging="351"/>
      </w:pPr>
      <w:rPr>
        <w:rFonts w:hint="default"/>
      </w:rPr>
    </w:lvl>
    <w:lvl w:ilvl="7" w:tplc="4CAE47E8">
      <w:start w:val="1"/>
      <w:numFmt w:val="bullet"/>
      <w:lvlText w:val="•"/>
      <w:lvlJc w:val="left"/>
      <w:pPr>
        <w:ind w:left="2934" w:hanging="351"/>
      </w:pPr>
      <w:rPr>
        <w:rFonts w:hint="default"/>
      </w:rPr>
    </w:lvl>
    <w:lvl w:ilvl="8" w:tplc="1BEE0456">
      <w:start w:val="1"/>
      <w:numFmt w:val="bullet"/>
      <w:lvlText w:val="•"/>
      <w:lvlJc w:val="left"/>
      <w:pPr>
        <w:ind w:left="3287" w:hanging="351"/>
      </w:pPr>
      <w:rPr>
        <w:rFonts w:hint="default"/>
      </w:rPr>
    </w:lvl>
  </w:abstractNum>
  <w:abstractNum w:abstractNumId="69" w15:restartNumberingAfterBreak="0">
    <w:nsid w:val="7048594F"/>
    <w:multiLevelType w:val="multilevel"/>
    <w:tmpl w:val="EB4C3F5C"/>
    <w:lvl w:ilvl="0">
      <w:start w:val="2"/>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0" w15:restartNumberingAfterBreak="0">
    <w:nsid w:val="70BE7D67"/>
    <w:multiLevelType w:val="multilevel"/>
    <w:tmpl w:val="4C76A712"/>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15:restartNumberingAfterBreak="0">
    <w:nsid w:val="713E2895"/>
    <w:multiLevelType w:val="hybridMultilevel"/>
    <w:tmpl w:val="0D328E84"/>
    <w:lvl w:ilvl="0" w:tplc="FC7CA7E4">
      <w:start w:val="1"/>
      <w:numFmt w:val="bullet"/>
      <w:lvlText w:val="-"/>
      <w:lvlJc w:val="left"/>
      <w:pPr>
        <w:ind w:left="451" w:hanging="351"/>
      </w:pPr>
      <w:rPr>
        <w:rFonts w:ascii="Times New Roman" w:eastAsia="Times New Roman" w:hAnsi="Times New Roman" w:cs="Times New Roman" w:hint="default"/>
        <w:w w:val="103"/>
        <w:sz w:val="15"/>
        <w:szCs w:val="15"/>
      </w:rPr>
    </w:lvl>
    <w:lvl w:ilvl="1" w:tplc="6576D444">
      <w:start w:val="1"/>
      <w:numFmt w:val="bullet"/>
      <w:lvlText w:val="•"/>
      <w:lvlJc w:val="left"/>
      <w:pPr>
        <w:ind w:left="813" w:hanging="351"/>
      </w:pPr>
      <w:rPr>
        <w:rFonts w:hint="default"/>
      </w:rPr>
    </w:lvl>
    <w:lvl w:ilvl="2" w:tplc="F5462A62">
      <w:start w:val="1"/>
      <w:numFmt w:val="bullet"/>
      <w:lvlText w:val="•"/>
      <w:lvlJc w:val="left"/>
      <w:pPr>
        <w:ind w:left="1166" w:hanging="351"/>
      </w:pPr>
      <w:rPr>
        <w:rFonts w:hint="default"/>
      </w:rPr>
    </w:lvl>
    <w:lvl w:ilvl="3" w:tplc="5B2878A4">
      <w:start w:val="1"/>
      <w:numFmt w:val="bullet"/>
      <w:lvlText w:val="•"/>
      <w:lvlJc w:val="left"/>
      <w:pPr>
        <w:ind w:left="1520" w:hanging="351"/>
      </w:pPr>
      <w:rPr>
        <w:rFonts w:hint="default"/>
      </w:rPr>
    </w:lvl>
    <w:lvl w:ilvl="4" w:tplc="AF8E8C06">
      <w:start w:val="1"/>
      <w:numFmt w:val="bullet"/>
      <w:lvlText w:val="•"/>
      <w:lvlJc w:val="left"/>
      <w:pPr>
        <w:ind w:left="1873" w:hanging="351"/>
      </w:pPr>
      <w:rPr>
        <w:rFonts w:hint="default"/>
      </w:rPr>
    </w:lvl>
    <w:lvl w:ilvl="5" w:tplc="3ACAE9D0">
      <w:start w:val="1"/>
      <w:numFmt w:val="bullet"/>
      <w:lvlText w:val="•"/>
      <w:lvlJc w:val="left"/>
      <w:pPr>
        <w:ind w:left="2227" w:hanging="351"/>
      </w:pPr>
      <w:rPr>
        <w:rFonts w:hint="default"/>
      </w:rPr>
    </w:lvl>
    <w:lvl w:ilvl="6" w:tplc="844CE204">
      <w:start w:val="1"/>
      <w:numFmt w:val="bullet"/>
      <w:lvlText w:val="•"/>
      <w:lvlJc w:val="left"/>
      <w:pPr>
        <w:ind w:left="2580" w:hanging="351"/>
      </w:pPr>
      <w:rPr>
        <w:rFonts w:hint="default"/>
      </w:rPr>
    </w:lvl>
    <w:lvl w:ilvl="7" w:tplc="485EC212">
      <w:start w:val="1"/>
      <w:numFmt w:val="bullet"/>
      <w:lvlText w:val="•"/>
      <w:lvlJc w:val="left"/>
      <w:pPr>
        <w:ind w:left="2934" w:hanging="351"/>
      </w:pPr>
      <w:rPr>
        <w:rFonts w:hint="default"/>
      </w:rPr>
    </w:lvl>
    <w:lvl w:ilvl="8" w:tplc="DA28EF8E">
      <w:start w:val="1"/>
      <w:numFmt w:val="bullet"/>
      <w:lvlText w:val="•"/>
      <w:lvlJc w:val="left"/>
      <w:pPr>
        <w:ind w:left="3287" w:hanging="351"/>
      </w:pPr>
      <w:rPr>
        <w:rFonts w:hint="default"/>
      </w:rPr>
    </w:lvl>
  </w:abstractNum>
  <w:abstractNum w:abstractNumId="72" w15:restartNumberingAfterBreak="0">
    <w:nsid w:val="72167DDD"/>
    <w:multiLevelType w:val="multilevel"/>
    <w:tmpl w:val="99E4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962D20"/>
    <w:multiLevelType w:val="hybridMultilevel"/>
    <w:tmpl w:val="C7B0334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4" w15:restartNumberingAfterBreak="0">
    <w:nsid w:val="735840F5"/>
    <w:multiLevelType w:val="multilevel"/>
    <w:tmpl w:val="74A2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9F3CF6"/>
    <w:multiLevelType w:val="multilevel"/>
    <w:tmpl w:val="C832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AA5CB8"/>
    <w:multiLevelType w:val="multilevel"/>
    <w:tmpl w:val="7FF6A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8CC7608"/>
    <w:multiLevelType w:val="hybridMultilevel"/>
    <w:tmpl w:val="A888E2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797F521D"/>
    <w:multiLevelType w:val="multilevel"/>
    <w:tmpl w:val="B99E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067E1C"/>
    <w:multiLevelType w:val="hybridMultilevel"/>
    <w:tmpl w:val="9D34655C"/>
    <w:lvl w:ilvl="0" w:tplc="081C5F7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0" w15:restartNumberingAfterBreak="0">
    <w:nsid w:val="7A3E6065"/>
    <w:multiLevelType w:val="hybridMultilevel"/>
    <w:tmpl w:val="86C2482A"/>
    <w:lvl w:ilvl="0" w:tplc="240A0001">
      <w:start w:val="1"/>
      <w:numFmt w:val="bullet"/>
      <w:lvlText w:val=""/>
      <w:lvlJc w:val="left"/>
      <w:pPr>
        <w:ind w:left="720" w:hanging="360"/>
      </w:pPr>
      <w:rPr>
        <w:rFonts w:ascii="Symbol" w:hAnsi="Symbol" w:hint="default"/>
      </w:rPr>
    </w:lvl>
    <w:lvl w:ilvl="1" w:tplc="240A000F">
      <w:start w:val="1"/>
      <w:numFmt w:val="decimal"/>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7CFE7FB6"/>
    <w:multiLevelType w:val="multilevel"/>
    <w:tmpl w:val="887C6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EA67294"/>
    <w:multiLevelType w:val="multilevel"/>
    <w:tmpl w:val="E138BC66"/>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3" w15:restartNumberingAfterBreak="0">
    <w:nsid w:val="7F0117BF"/>
    <w:multiLevelType w:val="multilevel"/>
    <w:tmpl w:val="7F2E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49"/>
  </w:num>
  <w:num w:numId="3">
    <w:abstractNumId w:val="71"/>
  </w:num>
  <w:num w:numId="4">
    <w:abstractNumId w:val="60"/>
  </w:num>
  <w:num w:numId="5">
    <w:abstractNumId w:val="36"/>
  </w:num>
  <w:num w:numId="6">
    <w:abstractNumId w:val="18"/>
  </w:num>
  <w:num w:numId="7">
    <w:abstractNumId w:val="64"/>
  </w:num>
  <w:num w:numId="8">
    <w:abstractNumId w:val="9"/>
  </w:num>
  <w:num w:numId="9">
    <w:abstractNumId w:val="68"/>
  </w:num>
  <w:num w:numId="10">
    <w:abstractNumId w:val="45"/>
  </w:num>
  <w:num w:numId="11">
    <w:abstractNumId w:val="58"/>
  </w:num>
  <w:num w:numId="12">
    <w:abstractNumId w:val="39"/>
  </w:num>
  <w:num w:numId="13">
    <w:abstractNumId w:val="66"/>
  </w:num>
  <w:num w:numId="14">
    <w:abstractNumId w:val="50"/>
  </w:num>
  <w:num w:numId="15">
    <w:abstractNumId w:val="37"/>
  </w:num>
  <w:num w:numId="16">
    <w:abstractNumId w:val="6"/>
  </w:num>
  <w:num w:numId="17">
    <w:abstractNumId w:val="32"/>
  </w:num>
  <w:num w:numId="18">
    <w:abstractNumId w:val="10"/>
  </w:num>
  <w:num w:numId="19">
    <w:abstractNumId w:val="11"/>
  </w:num>
  <w:num w:numId="20">
    <w:abstractNumId w:val="24"/>
  </w:num>
  <w:num w:numId="21">
    <w:abstractNumId w:val="80"/>
  </w:num>
  <w:num w:numId="22">
    <w:abstractNumId w:val="21"/>
  </w:num>
  <w:num w:numId="23">
    <w:abstractNumId w:val="40"/>
  </w:num>
  <w:num w:numId="24">
    <w:abstractNumId w:val="61"/>
  </w:num>
  <w:num w:numId="25">
    <w:abstractNumId w:val="4"/>
  </w:num>
  <w:num w:numId="26">
    <w:abstractNumId w:val="44"/>
  </w:num>
  <w:num w:numId="27">
    <w:abstractNumId w:val="30"/>
  </w:num>
  <w:num w:numId="28">
    <w:abstractNumId w:val="23"/>
  </w:num>
  <w:num w:numId="29">
    <w:abstractNumId w:val="43"/>
  </w:num>
  <w:num w:numId="30">
    <w:abstractNumId w:val="41"/>
  </w:num>
  <w:num w:numId="31">
    <w:abstractNumId w:val="34"/>
  </w:num>
  <w:num w:numId="32">
    <w:abstractNumId w:val="35"/>
  </w:num>
  <w:num w:numId="33">
    <w:abstractNumId w:val="69"/>
  </w:num>
  <w:num w:numId="34">
    <w:abstractNumId w:val="79"/>
  </w:num>
  <w:num w:numId="35">
    <w:abstractNumId w:val="52"/>
  </w:num>
  <w:num w:numId="36">
    <w:abstractNumId w:val="51"/>
  </w:num>
  <w:num w:numId="37">
    <w:abstractNumId w:val="67"/>
  </w:num>
  <w:num w:numId="38">
    <w:abstractNumId w:val="33"/>
  </w:num>
  <w:num w:numId="39">
    <w:abstractNumId w:val="28"/>
  </w:num>
  <w:num w:numId="40">
    <w:abstractNumId w:val="25"/>
  </w:num>
  <w:num w:numId="41">
    <w:abstractNumId w:val="73"/>
  </w:num>
  <w:num w:numId="42">
    <w:abstractNumId w:val="0"/>
  </w:num>
  <w:num w:numId="43">
    <w:abstractNumId w:val="46"/>
  </w:num>
  <w:num w:numId="44">
    <w:abstractNumId w:val="27"/>
  </w:num>
  <w:num w:numId="45">
    <w:abstractNumId w:val="26"/>
  </w:num>
  <w:num w:numId="46">
    <w:abstractNumId w:val="14"/>
  </w:num>
  <w:num w:numId="47">
    <w:abstractNumId w:val="77"/>
  </w:num>
  <w:num w:numId="48">
    <w:abstractNumId w:val="20"/>
  </w:num>
  <w:num w:numId="49">
    <w:abstractNumId w:val="59"/>
  </w:num>
  <w:num w:numId="50">
    <w:abstractNumId w:val="19"/>
  </w:num>
  <w:num w:numId="51">
    <w:abstractNumId w:val="63"/>
  </w:num>
  <w:num w:numId="52">
    <w:abstractNumId w:val="53"/>
  </w:num>
  <w:num w:numId="53">
    <w:abstractNumId w:val="12"/>
  </w:num>
  <w:num w:numId="54">
    <w:abstractNumId w:val="7"/>
  </w:num>
  <w:num w:numId="55">
    <w:abstractNumId w:val="31"/>
  </w:num>
  <w:num w:numId="56">
    <w:abstractNumId w:val="48"/>
  </w:num>
  <w:num w:numId="57">
    <w:abstractNumId w:val="55"/>
  </w:num>
  <w:num w:numId="58">
    <w:abstractNumId w:val="65"/>
  </w:num>
  <w:num w:numId="59">
    <w:abstractNumId w:val="62"/>
  </w:num>
  <w:num w:numId="60">
    <w:abstractNumId w:val="1"/>
  </w:num>
  <w:num w:numId="61">
    <w:abstractNumId w:val="83"/>
  </w:num>
  <w:num w:numId="62">
    <w:abstractNumId w:val="8"/>
  </w:num>
  <w:num w:numId="63">
    <w:abstractNumId w:val="78"/>
  </w:num>
  <w:num w:numId="64">
    <w:abstractNumId w:val="74"/>
  </w:num>
  <w:num w:numId="65">
    <w:abstractNumId w:val="5"/>
  </w:num>
  <w:num w:numId="66">
    <w:abstractNumId w:val="75"/>
  </w:num>
  <w:num w:numId="67">
    <w:abstractNumId w:val="72"/>
  </w:num>
  <w:num w:numId="68">
    <w:abstractNumId w:val="57"/>
  </w:num>
  <w:num w:numId="69">
    <w:abstractNumId w:val="76"/>
  </w:num>
  <w:num w:numId="70">
    <w:abstractNumId w:val="15"/>
  </w:num>
  <w:num w:numId="71">
    <w:abstractNumId w:val="3"/>
  </w:num>
  <w:num w:numId="72">
    <w:abstractNumId w:val="47"/>
  </w:num>
  <w:num w:numId="73">
    <w:abstractNumId w:val="29"/>
  </w:num>
  <w:num w:numId="74">
    <w:abstractNumId w:val="38"/>
  </w:num>
  <w:num w:numId="75">
    <w:abstractNumId w:val="54"/>
  </w:num>
  <w:num w:numId="76">
    <w:abstractNumId w:val="70"/>
  </w:num>
  <w:num w:numId="77">
    <w:abstractNumId w:val="2"/>
  </w:num>
  <w:num w:numId="78">
    <w:abstractNumId w:val="22"/>
  </w:num>
  <w:num w:numId="79">
    <w:abstractNumId w:val="17"/>
  </w:num>
  <w:num w:numId="80">
    <w:abstractNumId w:val="56"/>
  </w:num>
  <w:num w:numId="81">
    <w:abstractNumId w:val="16"/>
  </w:num>
  <w:num w:numId="82">
    <w:abstractNumId w:val="82"/>
  </w:num>
  <w:num w:numId="83">
    <w:abstractNumId w:val="13"/>
  </w:num>
  <w:num w:numId="84">
    <w:abstractNumId w:val="81"/>
  </w:num>
  <w:numIdMacAtCleanup w:val="8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milo Cabrera">
    <w15:presenceInfo w15:providerId="Windows Live" w15:userId="9e81ad32d501a9d6"/>
  </w15:person>
  <w15:person w15:author="Pedro Eduardo Velasquez Trujillo">
    <w15:presenceInfo w15:providerId="AD" w15:userId="S-1-5-21-1930095058-4215424796-326422462-1129"/>
  </w15:person>
  <w15:person w15:author="Pedro Eduardo Velasquez Trujillo [2]">
    <w15:presenceInfo w15:providerId="AD" w15:userId="S-1-5-21-1912972200-2999670788-2101717275-1224"/>
  </w15:person>
  <w15:person w15:author="Juan Manuel Velásquez Isaza">
    <w15:presenceInfo w15:providerId="None" w15:userId="Juan Manuel Velásquez Isaza"/>
  </w15:person>
  <w15:person w15:author="Juan M">
    <w15:presenceInfo w15:providerId="None" w15:userId="Juan M"/>
  </w15:person>
  <w15:person w15:author="Juanma">
    <w15:presenceInfo w15:providerId="None" w15:userId="Juan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trackRevisions/>
  <w:defaultTabStop w:val="708"/>
  <w:hyphenationZone w:val="425"/>
  <w:drawingGridHorizontalSpacing w:val="113"/>
  <w:drawingGridVerticalSpacing w:val="227"/>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878"/>
    <w:rsid w:val="000015D6"/>
    <w:rsid w:val="00001F08"/>
    <w:rsid w:val="00002436"/>
    <w:rsid w:val="00006818"/>
    <w:rsid w:val="0000748F"/>
    <w:rsid w:val="00012297"/>
    <w:rsid w:val="0001526B"/>
    <w:rsid w:val="00015A38"/>
    <w:rsid w:val="00017A45"/>
    <w:rsid w:val="0002008E"/>
    <w:rsid w:val="000208C5"/>
    <w:rsid w:val="00021175"/>
    <w:rsid w:val="00021EC8"/>
    <w:rsid w:val="00025486"/>
    <w:rsid w:val="00026593"/>
    <w:rsid w:val="0003194D"/>
    <w:rsid w:val="0003397D"/>
    <w:rsid w:val="0003799B"/>
    <w:rsid w:val="000465C5"/>
    <w:rsid w:val="00047A54"/>
    <w:rsid w:val="00047CEC"/>
    <w:rsid w:val="000510F4"/>
    <w:rsid w:val="000515AA"/>
    <w:rsid w:val="000561CA"/>
    <w:rsid w:val="00056CAA"/>
    <w:rsid w:val="00057098"/>
    <w:rsid w:val="000570C2"/>
    <w:rsid w:val="000600BE"/>
    <w:rsid w:val="00063428"/>
    <w:rsid w:val="000658F8"/>
    <w:rsid w:val="0006626A"/>
    <w:rsid w:val="00067307"/>
    <w:rsid w:val="00071CF8"/>
    <w:rsid w:val="000728D6"/>
    <w:rsid w:val="000730C9"/>
    <w:rsid w:val="0007740E"/>
    <w:rsid w:val="00077C8C"/>
    <w:rsid w:val="00083F51"/>
    <w:rsid w:val="00084242"/>
    <w:rsid w:val="0008441E"/>
    <w:rsid w:val="00085783"/>
    <w:rsid w:val="000872F6"/>
    <w:rsid w:val="00091CFC"/>
    <w:rsid w:val="00096644"/>
    <w:rsid w:val="000972C9"/>
    <w:rsid w:val="000A0EA4"/>
    <w:rsid w:val="000A155F"/>
    <w:rsid w:val="000A2A89"/>
    <w:rsid w:val="000A5AD7"/>
    <w:rsid w:val="000B110D"/>
    <w:rsid w:val="000B1CBF"/>
    <w:rsid w:val="000B3AFD"/>
    <w:rsid w:val="000B7B18"/>
    <w:rsid w:val="000C13A2"/>
    <w:rsid w:val="000C19C9"/>
    <w:rsid w:val="000C3383"/>
    <w:rsid w:val="000C416D"/>
    <w:rsid w:val="000C62F9"/>
    <w:rsid w:val="000D56AE"/>
    <w:rsid w:val="000E4536"/>
    <w:rsid w:val="000E5888"/>
    <w:rsid w:val="000E6BB2"/>
    <w:rsid w:val="000E7B21"/>
    <w:rsid w:val="000F003A"/>
    <w:rsid w:val="000F1DDF"/>
    <w:rsid w:val="000F34DE"/>
    <w:rsid w:val="000F3AE8"/>
    <w:rsid w:val="000F6A87"/>
    <w:rsid w:val="000F73A9"/>
    <w:rsid w:val="001003E0"/>
    <w:rsid w:val="00101888"/>
    <w:rsid w:val="00104E5F"/>
    <w:rsid w:val="001058E1"/>
    <w:rsid w:val="001128F4"/>
    <w:rsid w:val="001132A9"/>
    <w:rsid w:val="00117BE1"/>
    <w:rsid w:val="00120BD3"/>
    <w:rsid w:val="00125834"/>
    <w:rsid w:val="001275BF"/>
    <w:rsid w:val="001301D7"/>
    <w:rsid w:val="001370B0"/>
    <w:rsid w:val="00137705"/>
    <w:rsid w:val="001403DB"/>
    <w:rsid w:val="00140E76"/>
    <w:rsid w:val="00141A6E"/>
    <w:rsid w:val="0014209A"/>
    <w:rsid w:val="001424DF"/>
    <w:rsid w:val="001469B2"/>
    <w:rsid w:val="0014720C"/>
    <w:rsid w:val="00151862"/>
    <w:rsid w:val="001522CA"/>
    <w:rsid w:val="00153980"/>
    <w:rsid w:val="0016307A"/>
    <w:rsid w:val="00165D38"/>
    <w:rsid w:val="001676EB"/>
    <w:rsid w:val="0016793D"/>
    <w:rsid w:val="00171E59"/>
    <w:rsid w:val="0018208D"/>
    <w:rsid w:val="00182578"/>
    <w:rsid w:val="00182EBE"/>
    <w:rsid w:val="00183AD6"/>
    <w:rsid w:val="001857D9"/>
    <w:rsid w:val="001863F4"/>
    <w:rsid w:val="00187338"/>
    <w:rsid w:val="001918CA"/>
    <w:rsid w:val="00193D32"/>
    <w:rsid w:val="001A1425"/>
    <w:rsid w:val="001A1DF0"/>
    <w:rsid w:val="001A4905"/>
    <w:rsid w:val="001B0086"/>
    <w:rsid w:val="001B0FA8"/>
    <w:rsid w:val="001B1F80"/>
    <w:rsid w:val="001B6161"/>
    <w:rsid w:val="001B6679"/>
    <w:rsid w:val="001B77D5"/>
    <w:rsid w:val="001C19DD"/>
    <w:rsid w:val="001C2558"/>
    <w:rsid w:val="001C34F2"/>
    <w:rsid w:val="001C3F77"/>
    <w:rsid w:val="001C451F"/>
    <w:rsid w:val="001C4DAF"/>
    <w:rsid w:val="001C52C8"/>
    <w:rsid w:val="001C7195"/>
    <w:rsid w:val="001D3105"/>
    <w:rsid w:val="001D32B9"/>
    <w:rsid w:val="001D4944"/>
    <w:rsid w:val="001D49AA"/>
    <w:rsid w:val="001D7A86"/>
    <w:rsid w:val="001E201E"/>
    <w:rsid w:val="001E4ADE"/>
    <w:rsid w:val="001E6899"/>
    <w:rsid w:val="001E6CEE"/>
    <w:rsid w:val="001E7822"/>
    <w:rsid w:val="001F057D"/>
    <w:rsid w:val="001F3F14"/>
    <w:rsid w:val="001F47E6"/>
    <w:rsid w:val="001F5981"/>
    <w:rsid w:val="001F66CE"/>
    <w:rsid w:val="001F6791"/>
    <w:rsid w:val="001F7CBF"/>
    <w:rsid w:val="00200F7F"/>
    <w:rsid w:val="002026BA"/>
    <w:rsid w:val="00203AA1"/>
    <w:rsid w:val="002053CC"/>
    <w:rsid w:val="00206E5F"/>
    <w:rsid w:val="00207FD9"/>
    <w:rsid w:val="00212E78"/>
    <w:rsid w:val="00214881"/>
    <w:rsid w:val="00214A38"/>
    <w:rsid w:val="00215E05"/>
    <w:rsid w:val="002167A1"/>
    <w:rsid w:val="00216B58"/>
    <w:rsid w:val="00221403"/>
    <w:rsid w:val="00222645"/>
    <w:rsid w:val="00224725"/>
    <w:rsid w:val="00226A6C"/>
    <w:rsid w:val="00227B31"/>
    <w:rsid w:val="00232F6B"/>
    <w:rsid w:val="00235780"/>
    <w:rsid w:val="002405C5"/>
    <w:rsid w:val="002408A6"/>
    <w:rsid w:val="0024763F"/>
    <w:rsid w:val="00251C4D"/>
    <w:rsid w:val="00262CF5"/>
    <w:rsid w:val="00263A57"/>
    <w:rsid w:val="00266E78"/>
    <w:rsid w:val="00282E74"/>
    <w:rsid w:val="002859D2"/>
    <w:rsid w:val="002907C5"/>
    <w:rsid w:val="00292D61"/>
    <w:rsid w:val="0029318F"/>
    <w:rsid w:val="00296645"/>
    <w:rsid w:val="002A010E"/>
    <w:rsid w:val="002A0693"/>
    <w:rsid w:val="002A2576"/>
    <w:rsid w:val="002A3FB6"/>
    <w:rsid w:val="002A46F7"/>
    <w:rsid w:val="002B1441"/>
    <w:rsid w:val="002B4B3E"/>
    <w:rsid w:val="002B5332"/>
    <w:rsid w:val="002C08AC"/>
    <w:rsid w:val="002C09D7"/>
    <w:rsid w:val="002C327B"/>
    <w:rsid w:val="002C55F8"/>
    <w:rsid w:val="002D0037"/>
    <w:rsid w:val="002D0065"/>
    <w:rsid w:val="002D1B94"/>
    <w:rsid w:val="002D2A3E"/>
    <w:rsid w:val="002D702C"/>
    <w:rsid w:val="002E35ED"/>
    <w:rsid w:val="002E5424"/>
    <w:rsid w:val="002E5CDD"/>
    <w:rsid w:val="002F0C60"/>
    <w:rsid w:val="002F1629"/>
    <w:rsid w:val="002F4B21"/>
    <w:rsid w:val="0030361A"/>
    <w:rsid w:val="00305251"/>
    <w:rsid w:val="00305FEA"/>
    <w:rsid w:val="00306A55"/>
    <w:rsid w:val="003103CC"/>
    <w:rsid w:val="003125BA"/>
    <w:rsid w:val="00314900"/>
    <w:rsid w:val="00316CA9"/>
    <w:rsid w:val="003207D8"/>
    <w:rsid w:val="00322260"/>
    <w:rsid w:val="0032549F"/>
    <w:rsid w:val="003312B9"/>
    <w:rsid w:val="0033182D"/>
    <w:rsid w:val="0033397E"/>
    <w:rsid w:val="00334DE5"/>
    <w:rsid w:val="003362AA"/>
    <w:rsid w:val="00342DFA"/>
    <w:rsid w:val="003442D7"/>
    <w:rsid w:val="003478B3"/>
    <w:rsid w:val="00347D24"/>
    <w:rsid w:val="00350630"/>
    <w:rsid w:val="00350F4A"/>
    <w:rsid w:val="00351C11"/>
    <w:rsid w:val="00353B49"/>
    <w:rsid w:val="00353BDA"/>
    <w:rsid w:val="0035466C"/>
    <w:rsid w:val="0036085A"/>
    <w:rsid w:val="00366C81"/>
    <w:rsid w:val="00372355"/>
    <w:rsid w:val="003731CD"/>
    <w:rsid w:val="00376E70"/>
    <w:rsid w:val="0037752B"/>
    <w:rsid w:val="003843BD"/>
    <w:rsid w:val="00384B74"/>
    <w:rsid w:val="00386BD0"/>
    <w:rsid w:val="00387525"/>
    <w:rsid w:val="00390244"/>
    <w:rsid w:val="00391051"/>
    <w:rsid w:val="0039174D"/>
    <w:rsid w:val="0039242C"/>
    <w:rsid w:val="00393B86"/>
    <w:rsid w:val="00395B88"/>
    <w:rsid w:val="0039797A"/>
    <w:rsid w:val="003A1DE3"/>
    <w:rsid w:val="003A3901"/>
    <w:rsid w:val="003A4742"/>
    <w:rsid w:val="003A51D1"/>
    <w:rsid w:val="003B100D"/>
    <w:rsid w:val="003B3261"/>
    <w:rsid w:val="003B4D43"/>
    <w:rsid w:val="003B6C35"/>
    <w:rsid w:val="003C194A"/>
    <w:rsid w:val="003C3F2C"/>
    <w:rsid w:val="003C4E3C"/>
    <w:rsid w:val="003C73C8"/>
    <w:rsid w:val="003C7DED"/>
    <w:rsid w:val="003D404C"/>
    <w:rsid w:val="003D4545"/>
    <w:rsid w:val="003D7065"/>
    <w:rsid w:val="003E00D0"/>
    <w:rsid w:val="003E030C"/>
    <w:rsid w:val="003E34CA"/>
    <w:rsid w:val="003E5956"/>
    <w:rsid w:val="003E5D7A"/>
    <w:rsid w:val="003E7865"/>
    <w:rsid w:val="003F09C8"/>
    <w:rsid w:val="003F67D4"/>
    <w:rsid w:val="00401270"/>
    <w:rsid w:val="00412A80"/>
    <w:rsid w:val="00413117"/>
    <w:rsid w:val="00417729"/>
    <w:rsid w:val="004179B6"/>
    <w:rsid w:val="00420564"/>
    <w:rsid w:val="00420E2E"/>
    <w:rsid w:val="0042192F"/>
    <w:rsid w:val="00421E9F"/>
    <w:rsid w:val="00421EA1"/>
    <w:rsid w:val="00422CB2"/>
    <w:rsid w:val="00424609"/>
    <w:rsid w:val="0042516E"/>
    <w:rsid w:val="00427E2F"/>
    <w:rsid w:val="00431C33"/>
    <w:rsid w:val="00431D04"/>
    <w:rsid w:val="00433948"/>
    <w:rsid w:val="004368DD"/>
    <w:rsid w:val="00441916"/>
    <w:rsid w:val="00441975"/>
    <w:rsid w:val="004433D8"/>
    <w:rsid w:val="00443D42"/>
    <w:rsid w:val="00446CFA"/>
    <w:rsid w:val="0044792E"/>
    <w:rsid w:val="00453A50"/>
    <w:rsid w:val="0045434D"/>
    <w:rsid w:val="00456853"/>
    <w:rsid w:val="00457479"/>
    <w:rsid w:val="004574B0"/>
    <w:rsid w:val="00463303"/>
    <w:rsid w:val="004647FC"/>
    <w:rsid w:val="004650A8"/>
    <w:rsid w:val="00465E81"/>
    <w:rsid w:val="004708A8"/>
    <w:rsid w:val="00471AD5"/>
    <w:rsid w:val="00471F85"/>
    <w:rsid w:val="00476521"/>
    <w:rsid w:val="00476EC7"/>
    <w:rsid w:val="004812B9"/>
    <w:rsid w:val="00483F07"/>
    <w:rsid w:val="00487CA9"/>
    <w:rsid w:val="00490063"/>
    <w:rsid w:val="00493ED4"/>
    <w:rsid w:val="00494578"/>
    <w:rsid w:val="00495C3B"/>
    <w:rsid w:val="00496C97"/>
    <w:rsid w:val="004A33FF"/>
    <w:rsid w:val="004A3E85"/>
    <w:rsid w:val="004A5E79"/>
    <w:rsid w:val="004A60A6"/>
    <w:rsid w:val="004A641E"/>
    <w:rsid w:val="004B3D80"/>
    <w:rsid w:val="004C115B"/>
    <w:rsid w:val="004C298F"/>
    <w:rsid w:val="004C2C07"/>
    <w:rsid w:val="004C51C7"/>
    <w:rsid w:val="004D05A9"/>
    <w:rsid w:val="004D0678"/>
    <w:rsid w:val="004D30C5"/>
    <w:rsid w:val="004D3AAF"/>
    <w:rsid w:val="004D587F"/>
    <w:rsid w:val="004D7588"/>
    <w:rsid w:val="004D7FC0"/>
    <w:rsid w:val="004E050C"/>
    <w:rsid w:val="004E201A"/>
    <w:rsid w:val="004E3500"/>
    <w:rsid w:val="004E6B09"/>
    <w:rsid w:val="004F0EF8"/>
    <w:rsid w:val="004F166B"/>
    <w:rsid w:val="00500A80"/>
    <w:rsid w:val="00501AC5"/>
    <w:rsid w:val="00502318"/>
    <w:rsid w:val="00503552"/>
    <w:rsid w:val="00504539"/>
    <w:rsid w:val="00504D70"/>
    <w:rsid w:val="005063E9"/>
    <w:rsid w:val="0051089C"/>
    <w:rsid w:val="00512D8F"/>
    <w:rsid w:val="005138A2"/>
    <w:rsid w:val="00515477"/>
    <w:rsid w:val="00515E0B"/>
    <w:rsid w:val="0051717E"/>
    <w:rsid w:val="0051766F"/>
    <w:rsid w:val="005209EA"/>
    <w:rsid w:val="005215A1"/>
    <w:rsid w:val="0052382F"/>
    <w:rsid w:val="00524DA7"/>
    <w:rsid w:val="00527401"/>
    <w:rsid w:val="00534941"/>
    <w:rsid w:val="00534ED7"/>
    <w:rsid w:val="00536AD8"/>
    <w:rsid w:val="005374F9"/>
    <w:rsid w:val="00541070"/>
    <w:rsid w:val="0054116A"/>
    <w:rsid w:val="00543F57"/>
    <w:rsid w:val="0054602B"/>
    <w:rsid w:val="00546085"/>
    <w:rsid w:val="005502F7"/>
    <w:rsid w:val="0055054D"/>
    <w:rsid w:val="00550845"/>
    <w:rsid w:val="00550F42"/>
    <w:rsid w:val="00551145"/>
    <w:rsid w:val="005534F8"/>
    <w:rsid w:val="00555205"/>
    <w:rsid w:val="0055585A"/>
    <w:rsid w:val="00555A71"/>
    <w:rsid w:val="005564D3"/>
    <w:rsid w:val="005665CB"/>
    <w:rsid w:val="00571247"/>
    <w:rsid w:val="00584BEE"/>
    <w:rsid w:val="005852BA"/>
    <w:rsid w:val="00591668"/>
    <w:rsid w:val="005A0176"/>
    <w:rsid w:val="005A2D4E"/>
    <w:rsid w:val="005A40A0"/>
    <w:rsid w:val="005B0712"/>
    <w:rsid w:val="005B42B6"/>
    <w:rsid w:val="005B767C"/>
    <w:rsid w:val="005C10C4"/>
    <w:rsid w:val="005C176E"/>
    <w:rsid w:val="005C24A6"/>
    <w:rsid w:val="005C3D81"/>
    <w:rsid w:val="005C4398"/>
    <w:rsid w:val="005C6173"/>
    <w:rsid w:val="005D0D0D"/>
    <w:rsid w:val="005D0EDA"/>
    <w:rsid w:val="005D37E3"/>
    <w:rsid w:val="005D3919"/>
    <w:rsid w:val="005D475D"/>
    <w:rsid w:val="005E0542"/>
    <w:rsid w:val="005E15A9"/>
    <w:rsid w:val="005E1C9C"/>
    <w:rsid w:val="005E63CE"/>
    <w:rsid w:val="005F552E"/>
    <w:rsid w:val="005F735A"/>
    <w:rsid w:val="006016CE"/>
    <w:rsid w:val="00606AF5"/>
    <w:rsid w:val="00607E51"/>
    <w:rsid w:val="00611908"/>
    <w:rsid w:val="006157E3"/>
    <w:rsid w:val="006158E6"/>
    <w:rsid w:val="00616F06"/>
    <w:rsid w:val="006170BE"/>
    <w:rsid w:val="006172C8"/>
    <w:rsid w:val="006216F0"/>
    <w:rsid w:val="006277A3"/>
    <w:rsid w:val="0063264D"/>
    <w:rsid w:val="00633AD1"/>
    <w:rsid w:val="0063404E"/>
    <w:rsid w:val="00634428"/>
    <w:rsid w:val="00640FF4"/>
    <w:rsid w:val="00642FDB"/>
    <w:rsid w:val="0064324D"/>
    <w:rsid w:val="0064344A"/>
    <w:rsid w:val="006460C3"/>
    <w:rsid w:val="006500AC"/>
    <w:rsid w:val="006533EB"/>
    <w:rsid w:val="00655217"/>
    <w:rsid w:val="00655D7C"/>
    <w:rsid w:val="006565D7"/>
    <w:rsid w:val="00657386"/>
    <w:rsid w:val="006622C9"/>
    <w:rsid w:val="00664F2C"/>
    <w:rsid w:val="00666C01"/>
    <w:rsid w:val="00666E4E"/>
    <w:rsid w:val="006672DC"/>
    <w:rsid w:val="00670DC9"/>
    <w:rsid w:val="00671602"/>
    <w:rsid w:val="00672180"/>
    <w:rsid w:val="0067380A"/>
    <w:rsid w:val="00673BBA"/>
    <w:rsid w:val="00676DC9"/>
    <w:rsid w:val="00677C69"/>
    <w:rsid w:val="00680E48"/>
    <w:rsid w:val="00683D19"/>
    <w:rsid w:val="00684C44"/>
    <w:rsid w:val="00686DDF"/>
    <w:rsid w:val="00687C25"/>
    <w:rsid w:val="00687F42"/>
    <w:rsid w:val="00691EB9"/>
    <w:rsid w:val="006933E4"/>
    <w:rsid w:val="00693995"/>
    <w:rsid w:val="00694502"/>
    <w:rsid w:val="00695D81"/>
    <w:rsid w:val="00695DD0"/>
    <w:rsid w:val="006A0424"/>
    <w:rsid w:val="006A0A63"/>
    <w:rsid w:val="006A186D"/>
    <w:rsid w:val="006A18E7"/>
    <w:rsid w:val="006A1AD9"/>
    <w:rsid w:val="006A5589"/>
    <w:rsid w:val="006A59FA"/>
    <w:rsid w:val="006B085B"/>
    <w:rsid w:val="006B1590"/>
    <w:rsid w:val="006B3B94"/>
    <w:rsid w:val="006B40CB"/>
    <w:rsid w:val="006B6683"/>
    <w:rsid w:val="006B733D"/>
    <w:rsid w:val="006C2046"/>
    <w:rsid w:val="006C4C2C"/>
    <w:rsid w:val="006C631A"/>
    <w:rsid w:val="006C6E35"/>
    <w:rsid w:val="006D02CD"/>
    <w:rsid w:val="006D2C1E"/>
    <w:rsid w:val="006D3694"/>
    <w:rsid w:val="006D40FE"/>
    <w:rsid w:val="006E2758"/>
    <w:rsid w:val="006E4A47"/>
    <w:rsid w:val="006E5503"/>
    <w:rsid w:val="006E73FA"/>
    <w:rsid w:val="006E73FE"/>
    <w:rsid w:val="006F4F7C"/>
    <w:rsid w:val="00700A8C"/>
    <w:rsid w:val="00701199"/>
    <w:rsid w:val="00705C92"/>
    <w:rsid w:val="00706BE4"/>
    <w:rsid w:val="007111A8"/>
    <w:rsid w:val="007116ED"/>
    <w:rsid w:val="00712EE2"/>
    <w:rsid w:val="00715384"/>
    <w:rsid w:val="0072248F"/>
    <w:rsid w:val="00726891"/>
    <w:rsid w:val="0073080D"/>
    <w:rsid w:val="00731AC9"/>
    <w:rsid w:val="00734DCA"/>
    <w:rsid w:val="007357B6"/>
    <w:rsid w:val="00737796"/>
    <w:rsid w:val="00740426"/>
    <w:rsid w:val="00741CC9"/>
    <w:rsid w:val="00743BA6"/>
    <w:rsid w:val="00745508"/>
    <w:rsid w:val="00747FF7"/>
    <w:rsid w:val="00754FA3"/>
    <w:rsid w:val="00755830"/>
    <w:rsid w:val="007614E2"/>
    <w:rsid w:val="0076469E"/>
    <w:rsid w:val="00771FB1"/>
    <w:rsid w:val="00772CF5"/>
    <w:rsid w:val="0077713C"/>
    <w:rsid w:val="007777D8"/>
    <w:rsid w:val="00780990"/>
    <w:rsid w:val="00784D1D"/>
    <w:rsid w:val="007850BA"/>
    <w:rsid w:val="00792FB5"/>
    <w:rsid w:val="00793A07"/>
    <w:rsid w:val="00793D0D"/>
    <w:rsid w:val="00793F86"/>
    <w:rsid w:val="00795233"/>
    <w:rsid w:val="007A1C8F"/>
    <w:rsid w:val="007A4516"/>
    <w:rsid w:val="007A4670"/>
    <w:rsid w:val="007B076F"/>
    <w:rsid w:val="007B0BB3"/>
    <w:rsid w:val="007B22D3"/>
    <w:rsid w:val="007B2C92"/>
    <w:rsid w:val="007B3314"/>
    <w:rsid w:val="007B68E6"/>
    <w:rsid w:val="007C034B"/>
    <w:rsid w:val="007C0BE7"/>
    <w:rsid w:val="007C1C3A"/>
    <w:rsid w:val="007D4E56"/>
    <w:rsid w:val="007D5262"/>
    <w:rsid w:val="007E0C46"/>
    <w:rsid w:val="007E29FF"/>
    <w:rsid w:val="007E2EBF"/>
    <w:rsid w:val="007E40D4"/>
    <w:rsid w:val="007E581E"/>
    <w:rsid w:val="007F10E7"/>
    <w:rsid w:val="007F151B"/>
    <w:rsid w:val="007F1FCC"/>
    <w:rsid w:val="007F3506"/>
    <w:rsid w:val="007F3D03"/>
    <w:rsid w:val="007F3D5A"/>
    <w:rsid w:val="007F6467"/>
    <w:rsid w:val="00800B40"/>
    <w:rsid w:val="00801597"/>
    <w:rsid w:val="008035D9"/>
    <w:rsid w:val="00803ABD"/>
    <w:rsid w:val="008056A7"/>
    <w:rsid w:val="00807EF2"/>
    <w:rsid w:val="00810CDC"/>
    <w:rsid w:val="00813E2B"/>
    <w:rsid w:val="00817E67"/>
    <w:rsid w:val="0082134C"/>
    <w:rsid w:val="00821D2D"/>
    <w:rsid w:val="00821DA8"/>
    <w:rsid w:val="008236C9"/>
    <w:rsid w:val="00825794"/>
    <w:rsid w:val="00825CBF"/>
    <w:rsid w:val="00826077"/>
    <w:rsid w:val="00826967"/>
    <w:rsid w:val="00826F5F"/>
    <w:rsid w:val="00832723"/>
    <w:rsid w:val="00833526"/>
    <w:rsid w:val="00837A83"/>
    <w:rsid w:val="00850F7B"/>
    <w:rsid w:val="00851221"/>
    <w:rsid w:val="00851EDF"/>
    <w:rsid w:val="00853A9C"/>
    <w:rsid w:val="00861393"/>
    <w:rsid w:val="008624DA"/>
    <w:rsid w:val="00864F42"/>
    <w:rsid w:val="00866772"/>
    <w:rsid w:val="0087147E"/>
    <w:rsid w:val="008718BF"/>
    <w:rsid w:val="008748C9"/>
    <w:rsid w:val="008846FF"/>
    <w:rsid w:val="00884CDB"/>
    <w:rsid w:val="0088688C"/>
    <w:rsid w:val="00887DD1"/>
    <w:rsid w:val="00887E45"/>
    <w:rsid w:val="0089023B"/>
    <w:rsid w:val="0089292A"/>
    <w:rsid w:val="008937CE"/>
    <w:rsid w:val="0089514B"/>
    <w:rsid w:val="008A05AC"/>
    <w:rsid w:val="008A1EAC"/>
    <w:rsid w:val="008A2785"/>
    <w:rsid w:val="008A432F"/>
    <w:rsid w:val="008A4604"/>
    <w:rsid w:val="008A68BF"/>
    <w:rsid w:val="008B1C3F"/>
    <w:rsid w:val="008B57DE"/>
    <w:rsid w:val="008B6DC0"/>
    <w:rsid w:val="008C0186"/>
    <w:rsid w:val="008C279C"/>
    <w:rsid w:val="008C40BC"/>
    <w:rsid w:val="008C49BA"/>
    <w:rsid w:val="008C6759"/>
    <w:rsid w:val="008D0695"/>
    <w:rsid w:val="008D36B4"/>
    <w:rsid w:val="008D3B96"/>
    <w:rsid w:val="008D780D"/>
    <w:rsid w:val="008E098D"/>
    <w:rsid w:val="008E133C"/>
    <w:rsid w:val="008E17CB"/>
    <w:rsid w:val="008E2539"/>
    <w:rsid w:val="008E4520"/>
    <w:rsid w:val="008F134B"/>
    <w:rsid w:val="008F1EA3"/>
    <w:rsid w:val="008F2D57"/>
    <w:rsid w:val="008F3919"/>
    <w:rsid w:val="008F71D4"/>
    <w:rsid w:val="009006F4"/>
    <w:rsid w:val="00904044"/>
    <w:rsid w:val="009042BC"/>
    <w:rsid w:val="00905788"/>
    <w:rsid w:val="00907027"/>
    <w:rsid w:val="009074F6"/>
    <w:rsid w:val="00907D22"/>
    <w:rsid w:val="0091595B"/>
    <w:rsid w:val="00917280"/>
    <w:rsid w:val="00926149"/>
    <w:rsid w:val="00926878"/>
    <w:rsid w:val="00927683"/>
    <w:rsid w:val="00930872"/>
    <w:rsid w:val="00933683"/>
    <w:rsid w:val="00933904"/>
    <w:rsid w:val="00935C0B"/>
    <w:rsid w:val="00935D1B"/>
    <w:rsid w:val="0093699A"/>
    <w:rsid w:val="0094031B"/>
    <w:rsid w:val="00940796"/>
    <w:rsid w:val="00942BA9"/>
    <w:rsid w:val="009439CE"/>
    <w:rsid w:val="0094508E"/>
    <w:rsid w:val="00946F88"/>
    <w:rsid w:val="0095152F"/>
    <w:rsid w:val="0095406A"/>
    <w:rsid w:val="00955F93"/>
    <w:rsid w:val="00956086"/>
    <w:rsid w:val="00956AF8"/>
    <w:rsid w:val="00956EC0"/>
    <w:rsid w:val="009668A6"/>
    <w:rsid w:val="00970C40"/>
    <w:rsid w:val="00971AA7"/>
    <w:rsid w:val="00975B87"/>
    <w:rsid w:val="00975F4F"/>
    <w:rsid w:val="00977AC7"/>
    <w:rsid w:val="0098521C"/>
    <w:rsid w:val="0099044E"/>
    <w:rsid w:val="00992135"/>
    <w:rsid w:val="00992D83"/>
    <w:rsid w:val="00994314"/>
    <w:rsid w:val="009A1AF0"/>
    <w:rsid w:val="009A339D"/>
    <w:rsid w:val="009A3BDE"/>
    <w:rsid w:val="009A628D"/>
    <w:rsid w:val="009B113A"/>
    <w:rsid w:val="009B510C"/>
    <w:rsid w:val="009B5FF1"/>
    <w:rsid w:val="009B643A"/>
    <w:rsid w:val="009B6907"/>
    <w:rsid w:val="009C1053"/>
    <w:rsid w:val="009C5113"/>
    <w:rsid w:val="009C52D9"/>
    <w:rsid w:val="009C5524"/>
    <w:rsid w:val="009D4E1D"/>
    <w:rsid w:val="009D56B6"/>
    <w:rsid w:val="009D6533"/>
    <w:rsid w:val="009E0E68"/>
    <w:rsid w:val="009E1150"/>
    <w:rsid w:val="009E27DD"/>
    <w:rsid w:val="009E538A"/>
    <w:rsid w:val="009E7477"/>
    <w:rsid w:val="009F03C5"/>
    <w:rsid w:val="009F1449"/>
    <w:rsid w:val="009F2CBF"/>
    <w:rsid w:val="009F39E6"/>
    <w:rsid w:val="009F6E77"/>
    <w:rsid w:val="00A0026B"/>
    <w:rsid w:val="00A01AD8"/>
    <w:rsid w:val="00A02057"/>
    <w:rsid w:val="00A02C73"/>
    <w:rsid w:val="00A11637"/>
    <w:rsid w:val="00A13786"/>
    <w:rsid w:val="00A16893"/>
    <w:rsid w:val="00A20C98"/>
    <w:rsid w:val="00A21E73"/>
    <w:rsid w:val="00A2368A"/>
    <w:rsid w:val="00A24E18"/>
    <w:rsid w:val="00A250D3"/>
    <w:rsid w:val="00A26244"/>
    <w:rsid w:val="00A269CA"/>
    <w:rsid w:val="00A27545"/>
    <w:rsid w:val="00A27EC4"/>
    <w:rsid w:val="00A3013D"/>
    <w:rsid w:val="00A304D6"/>
    <w:rsid w:val="00A32D5F"/>
    <w:rsid w:val="00A34237"/>
    <w:rsid w:val="00A41260"/>
    <w:rsid w:val="00A4231D"/>
    <w:rsid w:val="00A42F3A"/>
    <w:rsid w:val="00A445F2"/>
    <w:rsid w:val="00A47327"/>
    <w:rsid w:val="00A47C0A"/>
    <w:rsid w:val="00A50792"/>
    <w:rsid w:val="00A51BD6"/>
    <w:rsid w:val="00A53292"/>
    <w:rsid w:val="00A53B1D"/>
    <w:rsid w:val="00A53D51"/>
    <w:rsid w:val="00A57BD7"/>
    <w:rsid w:val="00A61C76"/>
    <w:rsid w:val="00A742B4"/>
    <w:rsid w:val="00A74BF2"/>
    <w:rsid w:val="00A74C1B"/>
    <w:rsid w:val="00A774EA"/>
    <w:rsid w:val="00A8428A"/>
    <w:rsid w:val="00A948B1"/>
    <w:rsid w:val="00AA0FAB"/>
    <w:rsid w:val="00AA163E"/>
    <w:rsid w:val="00AA4FF0"/>
    <w:rsid w:val="00AA7928"/>
    <w:rsid w:val="00AB2527"/>
    <w:rsid w:val="00AB52C2"/>
    <w:rsid w:val="00AC047B"/>
    <w:rsid w:val="00AC2595"/>
    <w:rsid w:val="00AD3768"/>
    <w:rsid w:val="00AD6D69"/>
    <w:rsid w:val="00AE0FDB"/>
    <w:rsid w:val="00AE1696"/>
    <w:rsid w:val="00AE41CF"/>
    <w:rsid w:val="00AE580A"/>
    <w:rsid w:val="00AF0547"/>
    <w:rsid w:val="00AF2986"/>
    <w:rsid w:val="00AF2CEE"/>
    <w:rsid w:val="00AF4DFF"/>
    <w:rsid w:val="00AF6318"/>
    <w:rsid w:val="00AF6971"/>
    <w:rsid w:val="00AF7843"/>
    <w:rsid w:val="00AF79BD"/>
    <w:rsid w:val="00B00F82"/>
    <w:rsid w:val="00B011DF"/>
    <w:rsid w:val="00B01315"/>
    <w:rsid w:val="00B03207"/>
    <w:rsid w:val="00B03841"/>
    <w:rsid w:val="00B03ADA"/>
    <w:rsid w:val="00B03F07"/>
    <w:rsid w:val="00B040A7"/>
    <w:rsid w:val="00B058DF"/>
    <w:rsid w:val="00B06EBE"/>
    <w:rsid w:val="00B07C89"/>
    <w:rsid w:val="00B146E3"/>
    <w:rsid w:val="00B15076"/>
    <w:rsid w:val="00B17AE6"/>
    <w:rsid w:val="00B2020E"/>
    <w:rsid w:val="00B2223A"/>
    <w:rsid w:val="00B2347E"/>
    <w:rsid w:val="00B30261"/>
    <w:rsid w:val="00B3029D"/>
    <w:rsid w:val="00B30C4E"/>
    <w:rsid w:val="00B31B76"/>
    <w:rsid w:val="00B33D95"/>
    <w:rsid w:val="00B35299"/>
    <w:rsid w:val="00B40BFF"/>
    <w:rsid w:val="00B477CC"/>
    <w:rsid w:val="00B5081E"/>
    <w:rsid w:val="00B535D4"/>
    <w:rsid w:val="00B54F3C"/>
    <w:rsid w:val="00B56E70"/>
    <w:rsid w:val="00B63F97"/>
    <w:rsid w:val="00B6504C"/>
    <w:rsid w:val="00B6650B"/>
    <w:rsid w:val="00B667DB"/>
    <w:rsid w:val="00B67EAC"/>
    <w:rsid w:val="00B70489"/>
    <w:rsid w:val="00B73A35"/>
    <w:rsid w:val="00B73E33"/>
    <w:rsid w:val="00B75A36"/>
    <w:rsid w:val="00B767FE"/>
    <w:rsid w:val="00B777C3"/>
    <w:rsid w:val="00B77BCE"/>
    <w:rsid w:val="00B80D8B"/>
    <w:rsid w:val="00B870A7"/>
    <w:rsid w:val="00B87D1F"/>
    <w:rsid w:val="00B9055C"/>
    <w:rsid w:val="00B9142E"/>
    <w:rsid w:val="00B93A65"/>
    <w:rsid w:val="00BA0DD1"/>
    <w:rsid w:val="00BA1763"/>
    <w:rsid w:val="00BA21E7"/>
    <w:rsid w:val="00BA49A1"/>
    <w:rsid w:val="00BB0E8C"/>
    <w:rsid w:val="00BB1BCA"/>
    <w:rsid w:val="00BB4EEA"/>
    <w:rsid w:val="00BC1B61"/>
    <w:rsid w:val="00BC3140"/>
    <w:rsid w:val="00BC38F9"/>
    <w:rsid w:val="00BC4821"/>
    <w:rsid w:val="00BC5D5A"/>
    <w:rsid w:val="00BD0780"/>
    <w:rsid w:val="00BD0CB8"/>
    <w:rsid w:val="00BD45B5"/>
    <w:rsid w:val="00BD6610"/>
    <w:rsid w:val="00BD6D1D"/>
    <w:rsid w:val="00BE336A"/>
    <w:rsid w:val="00BE3EB4"/>
    <w:rsid w:val="00BE419C"/>
    <w:rsid w:val="00BF2F38"/>
    <w:rsid w:val="00BF4943"/>
    <w:rsid w:val="00BF5896"/>
    <w:rsid w:val="00BF6110"/>
    <w:rsid w:val="00C01C3D"/>
    <w:rsid w:val="00C03B4D"/>
    <w:rsid w:val="00C04E27"/>
    <w:rsid w:val="00C05524"/>
    <w:rsid w:val="00C07B1F"/>
    <w:rsid w:val="00C10E32"/>
    <w:rsid w:val="00C12CED"/>
    <w:rsid w:val="00C14317"/>
    <w:rsid w:val="00C2059C"/>
    <w:rsid w:val="00C21A1F"/>
    <w:rsid w:val="00C22ED7"/>
    <w:rsid w:val="00C23210"/>
    <w:rsid w:val="00C240E5"/>
    <w:rsid w:val="00C2467E"/>
    <w:rsid w:val="00C2578E"/>
    <w:rsid w:val="00C25E97"/>
    <w:rsid w:val="00C26128"/>
    <w:rsid w:val="00C323B6"/>
    <w:rsid w:val="00C33215"/>
    <w:rsid w:val="00C34B2A"/>
    <w:rsid w:val="00C361D5"/>
    <w:rsid w:val="00C41114"/>
    <w:rsid w:val="00C4292E"/>
    <w:rsid w:val="00C44A4E"/>
    <w:rsid w:val="00C51CE8"/>
    <w:rsid w:val="00C521DC"/>
    <w:rsid w:val="00C52510"/>
    <w:rsid w:val="00C56969"/>
    <w:rsid w:val="00C62BB5"/>
    <w:rsid w:val="00C67A78"/>
    <w:rsid w:val="00C743DF"/>
    <w:rsid w:val="00C76D32"/>
    <w:rsid w:val="00C777C9"/>
    <w:rsid w:val="00C77885"/>
    <w:rsid w:val="00C81310"/>
    <w:rsid w:val="00C81C11"/>
    <w:rsid w:val="00C83629"/>
    <w:rsid w:val="00C839AF"/>
    <w:rsid w:val="00C84199"/>
    <w:rsid w:val="00C85BC7"/>
    <w:rsid w:val="00C8645C"/>
    <w:rsid w:val="00C901EB"/>
    <w:rsid w:val="00C90F51"/>
    <w:rsid w:val="00C96D93"/>
    <w:rsid w:val="00C97602"/>
    <w:rsid w:val="00CA184A"/>
    <w:rsid w:val="00CA4363"/>
    <w:rsid w:val="00CA46EB"/>
    <w:rsid w:val="00CA4B10"/>
    <w:rsid w:val="00CA56B0"/>
    <w:rsid w:val="00CA6DA9"/>
    <w:rsid w:val="00CB1DA2"/>
    <w:rsid w:val="00CB5F61"/>
    <w:rsid w:val="00CB6FAB"/>
    <w:rsid w:val="00CC5EBB"/>
    <w:rsid w:val="00CC7288"/>
    <w:rsid w:val="00CD0F53"/>
    <w:rsid w:val="00CD1B1C"/>
    <w:rsid w:val="00CD388D"/>
    <w:rsid w:val="00CD3BDA"/>
    <w:rsid w:val="00CD4776"/>
    <w:rsid w:val="00CD4A08"/>
    <w:rsid w:val="00CD5813"/>
    <w:rsid w:val="00CD66BB"/>
    <w:rsid w:val="00CD6804"/>
    <w:rsid w:val="00CD6917"/>
    <w:rsid w:val="00CD7E18"/>
    <w:rsid w:val="00CE333D"/>
    <w:rsid w:val="00CF0DFA"/>
    <w:rsid w:val="00CF0F65"/>
    <w:rsid w:val="00CF186C"/>
    <w:rsid w:val="00CF2009"/>
    <w:rsid w:val="00CF2BE8"/>
    <w:rsid w:val="00CF3459"/>
    <w:rsid w:val="00CF76E7"/>
    <w:rsid w:val="00D0246A"/>
    <w:rsid w:val="00D04F38"/>
    <w:rsid w:val="00D1453C"/>
    <w:rsid w:val="00D20170"/>
    <w:rsid w:val="00D21D8B"/>
    <w:rsid w:val="00D23EF4"/>
    <w:rsid w:val="00D25684"/>
    <w:rsid w:val="00D31EA6"/>
    <w:rsid w:val="00D348EE"/>
    <w:rsid w:val="00D35A02"/>
    <w:rsid w:val="00D35B27"/>
    <w:rsid w:val="00D35BE7"/>
    <w:rsid w:val="00D365B0"/>
    <w:rsid w:val="00D40F71"/>
    <w:rsid w:val="00D427E4"/>
    <w:rsid w:val="00D42F07"/>
    <w:rsid w:val="00D43EC7"/>
    <w:rsid w:val="00D442AB"/>
    <w:rsid w:val="00D45220"/>
    <w:rsid w:val="00D4598F"/>
    <w:rsid w:val="00D51743"/>
    <w:rsid w:val="00D5336F"/>
    <w:rsid w:val="00D5600E"/>
    <w:rsid w:val="00D5740A"/>
    <w:rsid w:val="00D577FC"/>
    <w:rsid w:val="00D61E04"/>
    <w:rsid w:val="00D62480"/>
    <w:rsid w:val="00D62E94"/>
    <w:rsid w:val="00D64EE1"/>
    <w:rsid w:val="00D65575"/>
    <w:rsid w:val="00D714BC"/>
    <w:rsid w:val="00D724B0"/>
    <w:rsid w:val="00D760B1"/>
    <w:rsid w:val="00D80F80"/>
    <w:rsid w:val="00D83373"/>
    <w:rsid w:val="00D8382D"/>
    <w:rsid w:val="00D85F23"/>
    <w:rsid w:val="00D87F4C"/>
    <w:rsid w:val="00D913ED"/>
    <w:rsid w:val="00D94D60"/>
    <w:rsid w:val="00D94F99"/>
    <w:rsid w:val="00D951AE"/>
    <w:rsid w:val="00DA01B2"/>
    <w:rsid w:val="00DA254E"/>
    <w:rsid w:val="00DA374E"/>
    <w:rsid w:val="00DA514B"/>
    <w:rsid w:val="00DB0805"/>
    <w:rsid w:val="00DB471F"/>
    <w:rsid w:val="00DB4EA9"/>
    <w:rsid w:val="00DB6D6A"/>
    <w:rsid w:val="00DB6E54"/>
    <w:rsid w:val="00DB73C7"/>
    <w:rsid w:val="00DC0AA6"/>
    <w:rsid w:val="00DC2331"/>
    <w:rsid w:val="00DC59F7"/>
    <w:rsid w:val="00DC5AA1"/>
    <w:rsid w:val="00DC64AB"/>
    <w:rsid w:val="00DD07A5"/>
    <w:rsid w:val="00DD14FF"/>
    <w:rsid w:val="00DD44A9"/>
    <w:rsid w:val="00DE31CD"/>
    <w:rsid w:val="00DE40A2"/>
    <w:rsid w:val="00DE5E7C"/>
    <w:rsid w:val="00DF0148"/>
    <w:rsid w:val="00DF0806"/>
    <w:rsid w:val="00DF30BD"/>
    <w:rsid w:val="00DF3C59"/>
    <w:rsid w:val="00DF6997"/>
    <w:rsid w:val="00E00FC9"/>
    <w:rsid w:val="00E0319D"/>
    <w:rsid w:val="00E0432F"/>
    <w:rsid w:val="00E04587"/>
    <w:rsid w:val="00E05B3C"/>
    <w:rsid w:val="00E0643E"/>
    <w:rsid w:val="00E06FDF"/>
    <w:rsid w:val="00E10004"/>
    <w:rsid w:val="00E12491"/>
    <w:rsid w:val="00E144B9"/>
    <w:rsid w:val="00E15D64"/>
    <w:rsid w:val="00E15E5C"/>
    <w:rsid w:val="00E20709"/>
    <w:rsid w:val="00E21A8F"/>
    <w:rsid w:val="00E21D27"/>
    <w:rsid w:val="00E226ED"/>
    <w:rsid w:val="00E23EFE"/>
    <w:rsid w:val="00E24466"/>
    <w:rsid w:val="00E24C4A"/>
    <w:rsid w:val="00E262BF"/>
    <w:rsid w:val="00E3355A"/>
    <w:rsid w:val="00E3480C"/>
    <w:rsid w:val="00E35A5D"/>
    <w:rsid w:val="00E36D91"/>
    <w:rsid w:val="00E40464"/>
    <w:rsid w:val="00E45295"/>
    <w:rsid w:val="00E51500"/>
    <w:rsid w:val="00E535D0"/>
    <w:rsid w:val="00E54646"/>
    <w:rsid w:val="00E55AD8"/>
    <w:rsid w:val="00E604EF"/>
    <w:rsid w:val="00E62864"/>
    <w:rsid w:val="00E628A0"/>
    <w:rsid w:val="00E6310F"/>
    <w:rsid w:val="00E65952"/>
    <w:rsid w:val="00E6725B"/>
    <w:rsid w:val="00E6763C"/>
    <w:rsid w:val="00E74E2C"/>
    <w:rsid w:val="00E753BD"/>
    <w:rsid w:val="00E76498"/>
    <w:rsid w:val="00E805B4"/>
    <w:rsid w:val="00E90466"/>
    <w:rsid w:val="00E9198F"/>
    <w:rsid w:val="00E92429"/>
    <w:rsid w:val="00E94960"/>
    <w:rsid w:val="00E95582"/>
    <w:rsid w:val="00E96FFE"/>
    <w:rsid w:val="00EA1770"/>
    <w:rsid w:val="00EA2149"/>
    <w:rsid w:val="00EA36B8"/>
    <w:rsid w:val="00EA3DB5"/>
    <w:rsid w:val="00EA6518"/>
    <w:rsid w:val="00EB09BD"/>
    <w:rsid w:val="00EB0DD3"/>
    <w:rsid w:val="00EB3FA2"/>
    <w:rsid w:val="00EB5C58"/>
    <w:rsid w:val="00EB6010"/>
    <w:rsid w:val="00EC1FA5"/>
    <w:rsid w:val="00EC30A8"/>
    <w:rsid w:val="00EC32D1"/>
    <w:rsid w:val="00EC574E"/>
    <w:rsid w:val="00ED18DE"/>
    <w:rsid w:val="00ED24AE"/>
    <w:rsid w:val="00ED65A1"/>
    <w:rsid w:val="00ED6794"/>
    <w:rsid w:val="00ED76A8"/>
    <w:rsid w:val="00ED7C3E"/>
    <w:rsid w:val="00EE06A9"/>
    <w:rsid w:val="00EE0F7A"/>
    <w:rsid w:val="00EF0899"/>
    <w:rsid w:val="00EF2E65"/>
    <w:rsid w:val="00EF35FA"/>
    <w:rsid w:val="00EF6DEA"/>
    <w:rsid w:val="00F01BE4"/>
    <w:rsid w:val="00F02116"/>
    <w:rsid w:val="00F02705"/>
    <w:rsid w:val="00F03268"/>
    <w:rsid w:val="00F042CD"/>
    <w:rsid w:val="00F047F7"/>
    <w:rsid w:val="00F05ACA"/>
    <w:rsid w:val="00F06998"/>
    <w:rsid w:val="00F06C80"/>
    <w:rsid w:val="00F071CC"/>
    <w:rsid w:val="00F0729D"/>
    <w:rsid w:val="00F101C9"/>
    <w:rsid w:val="00F10877"/>
    <w:rsid w:val="00F11C1E"/>
    <w:rsid w:val="00F120C5"/>
    <w:rsid w:val="00F12BD9"/>
    <w:rsid w:val="00F14DDF"/>
    <w:rsid w:val="00F1645E"/>
    <w:rsid w:val="00F16D0F"/>
    <w:rsid w:val="00F17381"/>
    <w:rsid w:val="00F21AD0"/>
    <w:rsid w:val="00F27423"/>
    <w:rsid w:val="00F27D2B"/>
    <w:rsid w:val="00F33AC0"/>
    <w:rsid w:val="00F352C8"/>
    <w:rsid w:val="00F3746A"/>
    <w:rsid w:val="00F444F3"/>
    <w:rsid w:val="00F44CEF"/>
    <w:rsid w:val="00F45D9E"/>
    <w:rsid w:val="00F466FB"/>
    <w:rsid w:val="00F4732F"/>
    <w:rsid w:val="00F507E4"/>
    <w:rsid w:val="00F50AA4"/>
    <w:rsid w:val="00F52493"/>
    <w:rsid w:val="00F5348E"/>
    <w:rsid w:val="00F53C15"/>
    <w:rsid w:val="00F56202"/>
    <w:rsid w:val="00F63AE4"/>
    <w:rsid w:val="00F6422F"/>
    <w:rsid w:val="00F6627E"/>
    <w:rsid w:val="00F70634"/>
    <w:rsid w:val="00F7134F"/>
    <w:rsid w:val="00F71D26"/>
    <w:rsid w:val="00F7273E"/>
    <w:rsid w:val="00F7467D"/>
    <w:rsid w:val="00F7478C"/>
    <w:rsid w:val="00F76817"/>
    <w:rsid w:val="00F77088"/>
    <w:rsid w:val="00F8643E"/>
    <w:rsid w:val="00F90572"/>
    <w:rsid w:val="00F92252"/>
    <w:rsid w:val="00F93858"/>
    <w:rsid w:val="00FB08EA"/>
    <w:rsid w:val="00FB569E"/>
    <w:rsid w:val="00FB5AE7"/>
    <w:rsid w:val="00FB5DC6"/>
    <w:rsid w:val="00FC04C9"/>
    <w:rsid w:val="00FD0150"/>
    <w:rsid w:val="00FD26B3"/>
    <w:rsid w:val="00FD2F13"/>
    <w:rsid w:val="00FD5417"/>
    <w:rsid w:val="00FD7303"/>
    <w:rsid w:val="00FD7369"/>
    <w:rsid w:val="00FE1078"/>
    <w:rsid w:val="00FE25BD"/>
    <w:rsid w:val="00FE29EF"/>
    <w:rsid w:val="00FE2DB4"/>
    <w:rsid w:val="00FF0FED"/>
    <w:rsid w:val="00FF27CA"/>
    <w:rsid w:val="00FF318E"/>
    <w:rsid w:val="00FF324E"/>
    <w:rsid w:val="00FF6025"/>
    <w:rsid w:val="00FF6B2B"/>
    <w:rsid w:val="51D63E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2E5816"/>
  <w15:docId w15:val="{CF69E386-4F11-41BA-8B52-29F994171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1D27"/>
    <w:pPr>
      <w:jc w:val="both"/>
    </w:pPr>
    <w:rPr>
      <w:rFonts w:ascii="Century Gothic" w:hAnsi="Century Gothic"/>
    </w:rPr>
  </w:style>
  <w:style w:type="paragraph" w:styleId="Heading1">
    <w:name w:val="heading 1"/>
    <w:basedOn w:val="Normal"/>
    <w:next w:val="NoSpacing"/>
    <w:link w:val="Heading1Char"/>
    <w:uiPriority w:val="9"/>
    <w:qFormat/>
    <w:rsid w:val="004708A8"/>
    <w:pPr>
      <w:keepNext/>
      <w:keepLines/>
      <w:numPr>
        <w:numId w:val="51"/>
      </w:numPr>
      <w:spacing w:before="240" w:after="0"/>
      <w:jc w:val="center"/>
      <w:outlineLvl w:val="0"/>
    </w:pPr>
    <w:rPr>
      <w:rFonts w:eastAsiaTheme="majorEastAsia" w:cstheme="majorBidi"/>
      <w:color w:val="365F91" w:themeColor="accent1" w:themeShade="BF"/>
      <w:sz w:val="32"/>
      <w:szCs w:val="32"/>
    </w:rPr>
  </w:style>
  <w:style w:type="paragraph" w:styleId="Heading2">
    <w:name w:val="heading 2"/>
    <w:basedOn w:val="Normal"/>
    <w:next w:val="NoSpacing"/>
    <w:link w:val="Heading2Char"/>
    <w:uiPriority w:val="9"/>
    <w:unhideWhenUsed/>
    <w:qFormat/>
    <w:rsid w:val="004708A8"/>
    <w:pPr>
      <w:keepNext/>
      <w:keepLines/>
      <w:numPr>
        <w:ilvl w:val="1"/>
        <w:numId w:val="51"/>
      </w:numPr>
      <w:spacing w:before="40" w:after="0"/>
      <w:outlineLvl w:val="1"/>
    </w:pPr>
    <w:rPr>
      <w:rFonts w:eastAsiaTheme="majorEastAsia" w:cstheme="majorBidi"/>
      <w:color w:val="365F91" w:themeColor="accent1" w:themeShade="BF"/>
      <w:sz w:val="26"/>
      <w:szCs w:val="26"/>
    </w:rPr>
  </w:style>
  <w:style w:type="paragraph" w:styleId="Heading3">
    <w:name w:val="heading 3"/>
    <w:basedOn w:val="Normal"/>
    <w:next w:val="NoSpacing"/>
    <w:link w:val="Heading3Char"/>
    <w:uiPriority w:val="9"/>
    <w:unhideWhenUsed/>
    <w:qFormat/>
    <w:rsid w:val="00441916"/>
    <w:pPr>
      <w:keepNext/>
      <w:keepLines/>
      <w:numPr>
        <w:ilvl w:val="2"/>
        <w:numId w:val="51"/>
      </w:numPr>
      <w:spacing w:before="40" w:after="0"/>
      <w:outlineLvl w:val="2"/>
    </w:pPr>
    <w:rPr>
      <w:rFonts w:eastAsiaTheme="majorEastAsia" w:cstheme="majorBidi"/>
      <w:color w:val="243F60" w:themeColor="accent1" w:themeShade="7F"/>
      <w:sz w:val="24"/>
      <w:szCs w:val="24"/>
    </w:rPr>
  </w:style>
  <w:style w:type="paragraph" w:styleId="Heading4">
    <w:name w:val="heading 4"/>
    <w:basedOn w:val="Normal"/>
    <w:next w:val="NoSpacing"/>
    <w:link w:val="Heading4Char"/>
    <w:autoRedefine/>
    <w:uiPriority w:val="9"/>
    <w:unhideWhenUsed/>
    <w:qFormat/>
    <w:rsid w:val="0052382F"/>
    <w:pPr>
      <w:keepNext/>
      <w:keepLines/>
      <w:numPr>
        <w:ilvl w:val="3"/>
        <w:numId w:val="51"/>
      </w:numPr>
      <w:spacing w:after="0" w:line="240" w:lineRule="auto"/>
      <w:ind w:left="1434" w:hanging="1077"/>
      <w:outlineLvl w:val="3"/>
    </w:pPr>
    <w:rPr>
      <w:rFonts w:eastAsiaTheme="majorEastAsia"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21D27"/>
    <w:pPr>
      <w:spacing w:after="0" w:line="240" w:lineRule="auto"/>
      <w:jc w:val="both"/>
    </w:pPr>
    <w:rPr>
      <w:rFonts w:ascii="Century Gothic" w:eastAsiaTheme="minorEastAsia" w:hAnsi="Century Gothic"/>
      <w:lang w:val="es-ES"/>
    </w:rPr>
  </w:style>
  <w:style w:type="character" w:customStyle="1" w:styleId="NoSpacingChar">
    <w:name w:val="No Spacing Char"/>
    <w:basedOn w:val="DefaultParagraphFont"/>
    <w:link w:val="NoSpacing"/>
    <w:uiPriority w:val="1"/>
    <w:rsid w:val="00E21D27"/>
    <w:rPr>
      <w:rFonts w:ascii="Century Gothic" w:eastAsiaTheme="minorEastAsia" w:hAnsi="Century Gothic"/>
      <w:lang w:val="es-ES"/>
    </w:rPr>
  </w:style>
  <w:style w:type="character" w:customStyle="1" w:styleId="Heading1Char">
    <w:name w:val="Heading 1 Char"/>
    <w:basedOn w:val="DefaultParagraphFont"/>
    <w:link w:val="Heading1"/>
    <w:uiPriority w:val="9"/>
    <w:rsid w:val="004708A8"/>
    <w:rPr>
      <w:rFonts w:ascii="Century Gothic" w:eastAsiaTheme="majorEastAsia" w:hAnsi="Century Gothic" w:cstheme="majorBidi"/>
      <w:color w:val="365F91" w:themeColor="accent1" w:themeShade="BF"/>
      <w:sz w:val="32"/>
      <w:szCs w:val="32"/>
    </w:rPr>
  </w:style>
  <w:style w:type="character" w:customStyle="1" w:styleId="Heading2Char">
    <w:name w:val="Heading 2 Char"/>
    <w:basedOn w:val="DefaultParagraphFont"/>
    <w:link w:val="Heading2"/>
    <w:uiPriority w:val="9"/>
    <w:rsid w:val="004708A8"/>
    <w:rPr>
      <w:rFonts w:ascii="Century Gothic" w:eastAsiaTheme="majorEastAsia" w:hAnsi="Century Gothic" w:cstheme="majorBidi"/>
      <w:color w:val="365F91" w:themeColor="accent1" w:themeShade="BF"/>
      <w:sz w:val="26"/>
      <w:szCs w:val="26"/>
    </w:rPr>
  </w:style>
  <w:style w:type="character" w:customStyle="1" w:styleId="Heading3Char">
    <w:name w:val="Heading 3 Char"/>
    <w:basedOn w:val="DefaultParagraphFont"/>
    <w:link w:val="Heading3"/>
    <w:uiPriority w:val="9"/>
    <w:rsid w:val="00441916"/>
    <w:rPr>
      <w:rFonts w:ascii="Century Gothic" w:eastAsiaTheme="majorEastAsia" w:hAnsi="Century Gothic" w:cstheme="majorBidi"/>
      <w:color w:val="243F60" w:themeColor="accent1" w:themeShade="7F"/>
      <w:sz w:val="24"/>
      <w:szCs w:val="24"/>
    </w:rPr>
  </w:style>
  <w:style w:type="character" w:customStyle="1" w:styleId="Heading4Char">
    <w:name w:val="Heading 4 Char"/>
    <w:basedOn w:val="DefaultParagraphFont"/>
    <w:link w:val="Heading4"/>
    <w:uiPriority w:val="9"/>
    <w:rsid w:val="0052382F"/>
    <w:rPr>
      <w:rFonts w:ascii="Century Gothic" w:eastAsiaTheme="majorEastAsia" w:hAnsi="Century Gothic" w:cstheme="majorBidi"/>
      <w:i/>
      <w:iCs/>
      <w:color w:val="365F91" w:themeColor="accent1" w:themeShade="BF"/>
    </w:rPr>
  </w:style>
  <w:style w:type="character" w:styleId="Hyperlink">
    <w:name w:val="Hyperlink"/>
    <w:basedOn w:val="DefaultParagraphFont"/>
    <w:uiPriority w:val="99"/>
    <w:unhideWhenUsed/>
    <w:rsid w:val="00E6725B"/>
    <w:rPr>
      <w:color w:val="0000FF" w:themeColor="hyperlink"/>
      <w:u w:val="single"/>
    </w:rPr>
  </w:style>
  <w:style w:type="paragraph" w:styleId="FootnoteText">
    <w:name w:val="footnote text"/>
    <w:basedOn w:val="Normal"/>
    <w:link w:val="FootnoteTextChar"/>
    <w:uiPriority w:val="99"/>
    <w:semiHidden/>
    <w:unhideWhenUsed/>
    <w:rsid w:val="009904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044E"/>
    <w:rPr>
      <w:sz w:val="20"/>
      <w:szCs w:val="20"/>
    </w:rPr>
  </w:style>
  <w:style w:type="character" w:styleId="FootnoteReference">
    <w:name w:val="footnote reference"/>
    <w:basedOn w:val="DefaultParagraphFont"/>
    <w:uiPriority w:val="99"/>
    <w:semiHidden/>
    <w:unhideWhenUsed/>
    <w:rsid w:val="0099044E"/>
    <w:rPr>
      <w:vertAlign w:val="superscript"/>
    </w:rPr>
  </w:style>
  <w:style w:type="paragraph" w:styleId="BalloonText">
    <w:name w:val="Balloon Text"/>
    <w:basedOn w:val="Normal"/>
    <w:link w:val="BalloonTextChar"/>
    <w:uiPriority w:val="99"/>
    <w:semiHidden/>
    <w:unhideWhenUsed/>
    <w:rsid w:val="003E00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0D0"/>
    <w:rPr>
      <w:rFonts w:ascii="Tahoma" w:hAnsi="Tahoma" w:cs="Tahoma"/>
      <w:sz w:val="16"/>
      <w:szCs w:val="16"/>
    </w:rPr>
  </w:style>
  <w:style w:type="paragraph" w:styleId="Header">
    <w:name w:val="header"/>
    <w:basedOn w:val="Normal"/>
    <w:link w:val="HeaderChar"/>
    <w:uiPriority w:val="99"/>
    <w:unhideWhenUsed/>
    <w:rsid w:val="00555205"/>
    <w:pPr>
      <w:tabs>
        <w:tab w:val="center" w:pos="4419"/>
        <w:tab w:val="right" w:pos="8838"/>
      </w:tabs>
      <w:spacing w:after="0" w:line="240" w:lineRule="auto"/>
    </w:pPr>
  </w:style>
  <w:style w:type="character" w:customStyle="1" w:styleId="HeaderChar">
    <w:name w:val="Header Char"/>
    <w:basedOn w:val="DefaultParagraphFont"/>
    <w:link w:val="Header"/>
    <w:uiPriority w:val="99"/>
    <w:rsid w:val="00555205"/>
  </w:style>
  <w:style w:type="paragraph" w:styleId="Footer">
    <w:name w:val="footer"/>
    <w:basedOn w:val="Normal"/>
    <w:link w:val="FooterChar"/>
    <w:uiPriority w:val="99"/>
    <w:unhideWhenUsed/>
    <w:rsid w:val="00555205"/>
    <w:pPr>
      <w:tabs>
        <w:tab w:val="center" w:pos="4419"/>
        <w:tab w:val="right" w:pos="8838"/>
      </w:tabs>
      <w:spacing w:after="0" w:line="240" w:lineRule="auto"/>
    </w:pPr>
  </w:style>
  <w:style w:type="character" w:customStyle="1" w:styleId="FooterChar">
    <w:name w:val="Footer Char"/>
    <w:basedOn w:val="DefaultParagraphFont"/>
    <w:link w:val="Footer"/>
    <w:uiPriority w:val="99"/>
    <w:rsid w:val="00555205"/>
  </w:style>
  <w:style w:type="paragraph" w:styleId="ListParagraph">
    <w:name w:val="List Paragraph"/>
    <w:basedOn w:val="Normal"/>
    <w:uiPriority w:val="34"/>
    <w:qFormat/>
    <w:rsid w:val="00F352C8"/>
    <w:pPr>
      <w:ind w:left="720"/>
      <w:contextualSpacing/>
    </w:pPr>
  </w:style>
  <w:style w:type="table" w:customStyle="1" w:styleId="TableNormal1">
    <w:name w:val="Table Normal1"/>
    <w:uiPriority w:val="2"/>
    <w:semiHidden/>
    <w:unhideWhenUsed/>
    <w:qFormat/>
    <w:rsid w:val="00E36D91"/>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next w:val="NoSpacing"/>
    <w:uiPriority w:val="1"/>
    <w:qFormat/>
    <w:rsid w:val="00E21D27"/>
    <w:pPr>
      <w:widowControl w:val="0"/>
      <w:spacing w:after="0" w:line="240" w:lineRule="auto"/>
    </w:pPr>
    <w:rPr>
      <w:rFonts w:eastAsia="Times New Roman" w:cs="Times New Roman"/>
      <w:lang w:val="en-US"/>
    </w:rPr>
  </w:style>
  <w:style w:type="character" w:styleId="CommentReference">
    <w:name w:val="annotation reference"/>
    <w:basedOn w:val="DefaultParagraphFont"/>
    <w:uiPriority w:val="99"/>
    <w:semiHidden/>
    <w:unhideWhenUsed/>
    <w:rsid w:val="00DF0148"/>
    <w:rPr>
      <w:sz w:val="16"/>
      <w:szCs w:val="16"/>
    </w:rPr>
  </w:style>
  <w:style w:type="paragraph" w:styleId="CommentText">
    <w:name w:val="annotation text"/>
    <w:basedOn w:val="Normal"/>
    <w:link w:val="CommentTextChar"/>
    <w:uiPriority w:val="99"/>
    <w:semiHidden/>
    <w:unhideWhenUsed/>
    <w:rsid w:val="00DF0148"/>
    <w:pPr>
      <w:spacing w:line="240" w:lineRule="auto"/>
    </w:pPr>
    <w:rPr>
      <w:sz w:val="20"/>
      <w:szCs w:val="20"/>
    </w:rPr>
  </w:style>
  <w:style w:type="character" w:customStyle="1" w:styleId="CommentTextChar">
    <w:name w:val="Comment Text Char"/>
    <w:basedOn w:val="DefaultParagraphFont"/>
    <w:link w:val="CommentText"/>
    <w:uiPriority w:val="99"/>
    <w:semiHidden/>
    <w:rsid w:val="00DF0148"/>
    <w:rPr>
      <w:sz w:val="20"/>
      <w:szCs w:val="20"/>
    </w:rPr>
  </w:style>
  <w:style w:type="paragraph" w:styleId="CommentSubject">
    <w:name w:val="annotation subject"/>
    <w:basedOn w:val="CommentText"/>
    <w:next w:val="CommentText"/>
    <w:link w:val="CommentSubjectChar"/>
    <w:uiPriority w:val="99"/>
    <w:semiHidden/>
    <w:unhideWhenUsed/>
    <w:rsid w:val="00DF0148"/>
    <w:rPr>
      <w:b/>
      <w:bCs/>
    </w:rPr>
  </w:style>
  <w:style w:type="character" w:customStyle="1" w:styleId="CommentSubjectChar">
    <w:name w:val="Comment Subject Char"/>
    <w:basedOn w:val="CommentTextChar"/>
    <w:link w:val="CommentSubject"/>
    <w:uiPriority w:val="99"/>
    <w:semiHidden/>
    <w:rsid w:val="00DF0148"/>
    <w:rPr>
      <w:b/>
      <w:bCs/>
      <w:sz w:val="20"/>
      <w:szCs w:val="20"/>
    </w:rPr>
  </w:style>
  <w:style w:type="paragraph" w:styleId="Caption">
    <w:name w:val="caption"/>
    <w:basedOn w:val="Normal"/>
    <w:next w:val="Normal"/>
    <w:uiPriority w:val="35"/>
    <w:unhideWhenUsed/>
    <w:qFormat/>
    <w:rsid w:val="00BE336A"/>
    <w:pPr>
      <w:spacing w:line="240" w:lineRule="auto"/>
    </w:pPr>
    <w:rPr>
      <w:i/>
      <w:iCs/>
      <w:color w:val="1F497D" w:themeColor="text2"/>
      <w:sz w:val="18"/>
      <w:szCs w:val="18"/>
    </w:rPr>
  </w:style>
  <w:style w:type="paragraph" w:styleId="Quote">
    <w:name w:val="Quote"/>
    <w:aliases w:val="Titulo 3"/>
    <w:basedOn w:val="Heading2"/>
    <w:next w:val="Normal"/>
    <w:link w:val="QuoteChar"/>
    <w:uiPriority w:val="29"/>
    <w:qFormat/>
    <w:rsid w:val="000015D6"/>
    <w:pPr>
      <w:tabs>
        <w:tab w:val="left" w:pos="567"/>
        <w:tab w:val="left" w:pos="1134"/>
      </w:tabs>
      <w:spacing w:before="360" w:after="160" w:line="360" w:lineRule="auto"/>
      <w:ind w:left="1440" w:right="284" w:hanging="1080"/>
      <w:outlineLvl w:val="2"/>
    </w:pPr>
    <w:rPr>
      <w:rFonts w:ascii="Arial" w:hAnsi="Arial"/>
      <w:b/>
      <w:bCs/>
      <w:iCs/>
      <w:color w:val="1F497D" w:themeColor="text2"/>
      <w:sz w:val="24"/>
      <w:shd w:val="clear" w:color="auto" w:fill="FFFFFF"/>
      <w:lang w:eastAsia="es-CO"/>
    </w:rPr>
  </w:style>
  <w:style w:type="character" w:customStyle="1" w:styleId="QuoteChar">
    <w:name w:val="Quote Char"/>
    <w:aliases w:val="Titulo 3 Char"/>
    <w:basedOn w:val="DefaultParagraphFont"/>
    <w:link w:val="Quote"/>
    <w:uiPriority w:val="29"/>
    <w:rsid w:val="000015D6"/>
    <w:rPr>
      <w:rFonts w:ascii="Arial" w:eastAsiaTheme="majorEastAsia" w:hAnsi="Arial" w:cstheme="majorBidi"/>
      <w:b/>
      <w:bCs/>
      <w:iCs/>
      <w:color w:val="1F497D" w:themeColor="text2"/>
      <w:sz w:val="24"/>
      <w:szCs w:val="26"/>
      <w:lang w:eastAsia="es-CO"/>
    </w:rPr>
  </w:style>
  <w:style w:type="paragraph" w:customStyle="1" w:styleId="Default">
    <w:name w:val="Default"/>
    <w:rsid w:val="00D4598F"/>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8F71D4"/>
    <w:pPr>
      <w:spacing w:line="259" w:lineRule="auto"/>
      <w:outlineLvl w:val="9"/>
    </w:pPr>
    <w:rPr>
      <w:lang w:eastAsia="es-CO"/>
    </w:rPr>
  </w:style>
  <w:style w:type="paragraph" w:styleId="TOC1">
    <w:name w:val="toc 1"/>
    <w:basedOn w:val="Normal"/>
    <w:next w:val="Normal"/>
    <w:autoRedefine/>
    <w:uiPriority w:val="39"/>
    <w:unhideWhenUsed/>
    <w:rsid w:val="008F71D4"/>
    <w:pPr>
      <w:spacing w:after="100"/>
    </w:pPr>
  </w:style>
  <w:style w:type="paragraph" w:styleId="TOC2">
    <w:name w:val="toc 2"/>
    <w:basedOn w:val="Normal"/>
    <w:next w:val="Normal"/>
    <w:autoRedefine/>
    <w:uiPriority w:val="39"/>
    <w:unhideWhenUsed/>
    <w:rsid w:val="008F71D4"/>
    <w:pPr>
      <w:spacing w:after="100"/>
      <w:ind w:left="220"/>
    </w:pPr>
  </w:style>
  <w:style w:type="paragraph" w:styleId="TOC3">
    <w:name w:val="toc 3"/>
    <w:basedOn w:val="Normal"/>
    <w:next w:val="Normal"/>
    <w:autoRedefine/>
    <w:uiPriority w:val="39"/>
    <w:unhideWhenUsed/>
    <w:rsid w:val="008F71D4"/>
    <w:pPr>
      <w:spacing w:after="100"/>
      <w:ind w:left="440"/>
    </w:pPr>
  </w:style>
  <w:style w:type="paragraph" w:styleId="TableofFigures">
    <w:name w:val="table of figures"/>
    <w:aliases w:val="Tabla de figuras"/>
    <w:basedOn w:val="Normal"/>
    <w:next w:val="Normal"/>
    <w:autoRedefine/>
    <w:uiPriority w:val="99"/>
    <w:unhideWhenUsed/>
    <w:qFormat/>
    <w:rsid w:val="009E1150"/>
    <w:pPr>
      <w:spacing w:after="0"/>
    </w:pPr>
  </w:style>
  <w:style w:type="paragraph" w:styleId="Bibliography">
    <w:name w:val="Bibliography"/>
    <w:basedOn w:val="Normal"/>
    <w:next w:val="Normal"/>
    <w:uiPriority w:val="37"/>
    <w:unhideWhenUsed/>
    <w:rsid w:val="0064324D"/>
  </w:style>
  <w:style w:type="table" w:styleId="TableGrid">
    <w:name w:val="Table Grid"/>
    <w:basedOn w:val="TableNormal"/>
    <w:uiPriority w:val="39"/>
    <w:rsid w:val="00512D8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9439CE"/>
    <w:pPr>
      <w:spacing w:after="0" w:line="240" w:lineRule="auto"/>
    </w:pPr>
  </w:style>
  <w:style w:type="paragraph" w:customStyle="1" w:styleId="Ttulo3">
    <w:name w:val="Título3"/>
    <w:basedOn w:val="Heading3"/>
    <w:next w:val="NoSpacing"/>
    <w:autoRedefine/>
    <w:rsid w:val="00695D81"/>
    <w:pPr>
      <w:numPr>
        <w:numId w:val="0"/>
      </w:numPr>
      <w:spacing w:before="80" w:line="240" w:lineRule="auto"/>
      <w:ind w:left="1440" w:hanging="1080"/>
    </w:pPr>
    <w:rPr>
      <w:b/>
      <w:color w:val="auto"/>
      <w:sz w:val="28"/>
      <w:szCs w:val="32"/>
    </w:rPr>
  </w:style>
  <w:style w:type="paragraph" w:styleId="NormalWeb">
    <w:name w:val="Normal (Web)"/>
    <w:basedOn w:val="Normal"/>
    <w:uiPriority w:val="99"/>
    <w:unhideWhenUsed/>
    <w:rsid w:val="00BA1763"/>
    <w:pPr>
      <w:spacing w:before="100" w:beforeAutospacing="1" w:after="100" w:afterAutospacing="1" w:line="240" w:lineRule="auto"/>
      <w:jc w:val="left"/>
    </w:pPr>
    <w:rPr>
      <w:rFonts w:ascii="Times New Roman" w:eastAsia="Times New Roman" w:hAnsi="Times New Roman" w:cs="Times New Roman"/>
      <w:sz w:val="24"/>
      <w:szCs w:val="24"/>
      <w:lang w:eastAsia="es-CO"/>
    </w:rPr>
  </w:style>
  <w:style w:type="character" w:styleId="Strong">
    <w:name w:val="Strong"/>
    <w:basedOn w:val="DefaultParagraphFont"/>
    <w:uiPriority w:val="22"/>
    <w:qFormat/>
    <w:rsid w:val="00BA1763"/>
    <w:rPr>
      <w:b/>
      <w:bCs/>
    </w:rPr>
  </w:style>
  <w:style w:type="character" w:styleId="Emphasis">
    <w:name w:val="Emphasis"/>
    <w:basedOn w:val="DefaultParagraphFont"/>
    <w:uiPriority w:val="20"/>
    <w:qFormat/>
    <w:rsid w:val="00BA1763"/>
    <w:rPr>
      <w:i/>
      <w:iCs/>
    </w:rPr>
  </w:style>
  <w:style w:type="character" w:customStyle="1" w:styleId="apple-tab-span">
    <w:name w:val="apple-tab-span"/>
    <w:basedOn w:val="DefaultParagraphFont"/>
    <w:rsid w:val="002D00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51267">
      <w:bodyDiv w:val="1"/>
      <w:marLeft w:val="0"/>
      <w:marRight w:val="0"/>
      <w:marTop w:val="0"/>
      <w:marBottom w:val="0"/>
      <w:divBdr>
        <w:top w:val="none" w:sz="0" w:space="0" w:color="auto"/>
        <w:left w:val="none" w:sz="0" w:space="0" w:color="auto"/>
        <w:bottom w:val="none" w:sz="0" w:space="0" w:color="auto"/>
        <w:right w:val="none" w:sz="0" w:space="0" w:color="auto"/>
      </w:divBdr>
      <w:divsChild>
        <w:div w:id="255359999">
          <w:marLeft w:val="547"/>
          <w:marRight w:val="0"/>
          <w:marTop w:val="0"/>
          <w:marBottom w:val="0"/>
          <w:divBdr>
            <w:top w:val="none" w:sz="0" w:space="0" w:color="auto"/>
            <w:left w:val="none" w:sz="0" w:space="0" w:color="auto"/>
            <w:bottom w:val="none" w:sz="0" w:space="0" w:color="auto"/>
            <w:right w:val="none" w:sz="0" w:space="0" w:color="auto"/>
          </w:divBdr>
        </w:div>
      </w:divsChild>
    </w:div>
    <w:div w:id="46876515">
      <w:bodyDiv w:val="1"/>
      <w:marLeft w:val="0"/>
      <w:marRight w:val="0"/>
      <w:marTop w:val="0"/>
      <w:marBottom w:val="0"/>
      <w:divBdr>
        <w:top w:val="none" w:sz="0" w:space="0" w:color="auto"/>
        <w:left w:val="none" w:sz="0" w:space="0" w:color="auto"/>
        <w:bottom w:val="none" w:sz="0" w:space="0" w:color="auto"/>
        <w:right w:val="none" w:sz="0" w:space="0" w:color="auto"/>
      </w:divBdr>
    </w:div>
    <w:div w:id="104811717">
      <w:bodyDiv w:val="1"/>
      <w:marLeft w:val="0"/>
      <w:marRight w:val="0"/>
      <w:marTop w:val="0"/>
      <w:marBottom w:val="0"/>
      <w:divBdr>
        <w:top w:val="none" w:sz="0" w:space="0" w:color="auto"/>
        <w:left w:val="none" w:sz="0" w:space="0" w:color="auto"/>
        <w:bottom w:val="none" w:sz="0" w:space="0" w:color="auto"/>
        <w:right w:val="none" w:sz="0" w:space="0" w:color="auto"/>
      </w:divBdr>
    </w:div>
    <w:div w:id="110827682">
      <w:bodyDiv w:val="1"/>
      <w:marLeft w:val="0"/>
      <w:marRight w:val="0"/>
      <w:marTop w:val="0"/>
      <w:marBottom w:val="0"/>
      <w:divBdr>
        <w:top w:val="none" w:sz="0" w:space="0" w:color="auto"/>
        <w:left w:val="none" w:sz="0" w:space="0" w:color="auto"/>
        <w:bottom w:val="none" w:sz="0" w:space="0" w:color="auto"/>
        <w:right w:val="none" w:sz="0" w:space="0" w:color="auto"/>
      </w:divBdr>
      <w:divsChild>
        <w:div w:id="721750961">
          <w:marLeft w:val="0"/>
          <w:marRight w:val="0"/>
          <w:marTop w:val="0"/>
          <w:marBottom w:val="0"/>
          <w:divBdr>
            <w:top w:val="none" w:sz="0" w:space="0" w:color="auto"/>
            <w:left w:val="none" w:sz="0" w:space="0" w:color="auto"/>
            <w:bottom w:val="none" w:sz="0" w:space="0" w:color="auto"/>
            <w:right w:val="none" w:sz="0" w:space="0" w:color="auto"/>
          </w:divBdr>
        </w:div>
        <w:div w:id="2085294131">
          <w:marLeft w:val="0"/>
          <w:marRight w:val="0"/>
          <w:marTop w:val="0"/>
          <w:marBottom w:val="0"/>
          <w:divBdr>
            <w:top w:val="none" w:sz="0" w:space="0" w:color="auto"/>
            <w:left w:val="none" w:sz="0" w:space="0" w:color="auto"/>
            <w:bottom w:val="none" w:sz="0" w:space="0" w:color="auto"/>
            <w:right w:val="none" w:sz="0" w:space="0" w:color="auto"/>
          </w:divBdr>
        </w:div>
        <w:div w:id="2143383975">
          <w:marLeft w:val="0"/>
          <w:marRight w:val="0"/>
          <w:marTop w:val="0"/>
          <w:marBottom w:val="0"/>
          <w:divBdr>
            <w:top w:val="none" w:sz="0" w:space="0" w:color="auto"/>
            <w:left w:val="none" w:sz="0" w:space="0" w:color="auto"/>
            <w:bottom w:val="none" w:sz="0" w:space="0" w:color="auto"/>
            <w:right w:val="none" w:sz="0" w:space="0" w:color="auto"/>
          </w:divBdr>
        </w:div>
      </w:divsChild>
    </w:div>
    <w:div w:id="134686846">
      <w:bodyDiv w:val="1"/>
      <w:marLeft w:val="0"/>
      <w:marRight w:val="0"/>
      <w:marTop w:val="0"/>
      <w:marBottom w:val="0"/>
      <w:divBdr>
        <w:top w:val="none" w:sz="0" w:space="0" w:color="auto"/>
        <w:left w:val="none" w:sz="0" w:space="0" w:color="auto"/>
        <w:bottom w:val="none" w:sz="0" w:space="0" w:color="auto"/>
        <w:right w:val="none" w:sz="0" w:space="0" w:color="auto"/>
      </w:divBdr>
    </w:div>
    <w:div w:id="163783036">
      <w:bodyDiv w:val="1"/>
      <w:marLeft w:val="0"/>
      <w:marRight w:val="0"/>
      <w:marTop w:val="0"/>
      <w:marBottom w:val="0"/>
      <w:divBdr>
        <w:top w:val="none" w:sz="0" w:space="0" w:color="auto"/>
        <w:left w:val="none" w:sz="0" w:space="0" w:color="auto"/>
        <w:bottom w:val="none" w:sz="0" w:space="0" w:color="auto"/>
        <w:right w:val="none" w:sz="0" w:space="0" w:color="auto"/>
      </w:divBdr>
      <w:divsChild>
        <w:div w:id="474101176">
          <w:marLeft w:val="0"/>
          <w:marRight w:val="0"/>
          <w:marTop w:val="0"/>
          <w:marBottom w:val="0"/>
          <w:divBdr>
            <w:top w:val="none" w:sz="0" w:space="0" w:color="auto"/>
            <w:left w:val="none" w:sz="0" w:space="0" w:color="auto"/>
            <w:bottom w:val="none" w:sz="0" w:space="0" w:color="auto"/>
            <w:right w:val="none" w:sz="0" w:space="0" w:color="auto"/>
          </w:divBdr>
        </w:div>
        <w:div w:id="378937834">
          <w:marLeft w:val="0"/>
          <w:marRight w:val="0"/>
          <w:marTop w:val="0"/>
          <w:marBottom w:val="0"/>
          <w:divBdr>
            <w:top w:val="none" w:sz="0" w:space="0" w:color="auto"/>
            <w:left w:val="none" w:sz="0" w:space="0" w:color="auto"/>
            <w:bottom w:val="none" w:sz="0" w:space="0" w:color="auto"/>
            <w:right w:val="none" w:sz="0" w:space="0" w:color="auto"/>
          </w:divBdr>
        </w:div>
      </w:divsChild>
    </w:div>
    <w:div w:id="220290599">
      <w:bodyDiv w:val="1"/>
      <w:marLeft w:val="0"/>
      <w:marRight w:val="0"/>
      <w:marTop w:val="0"/>
      <w:marBottom w:val="0"/>
      <w:divBdr>
        <w:top w:val="none" w:sz="0" w:space="0" w:color="auto"/>
        <w:left w:val="none" w:sz="0" w:space="0" w:color="auto"/>
        <w:bottom w:val="none" w:sz="0" w:space="0" w:color="auto"/>
        <w:right w:val="none" w:sz="0" w:space="0" w:color="auto"/>
      </w:divBdr>
      <w:divsChild>
        <w:div w:id="372192126">
          <w:marLeft w:val="547"/>
          <w:marRight w:val="0"/>
          <w:marTop w:val="0"/>
          <w:marBottom w:val="0"/>
          <w:divBdr>
            <w:top w:val="none" w:sz="0" w:space="0" w:color="auto"/>
            <w:left w:val="none" w:sz="0" w:space="0" w:color="auto"/>
            <w:bottom w:val="none" w:sz="0" w:space="0" w:color="auto"/>
            <w:right w:val="none" w:sz="0" w:space="0" w:color="auto"/>
          </w:divBdr>
        </w:div>
      </w:divsChild>
    </w:div>
    <w:div w:id="270666404">
      <w:bodyDiv w:val="1"/>
      <w:marLeft w:val="0"/>
      <w:marRight w:val="0"/>
      <w:marTop w:val="0"/>
      <w:marBottom w:val="0"/>
      <w:divBdr>
        <w:top w:val="none" w:sz="0" w:space="0" w:color="auto"/>
        <w:left w:val="none" w:sz="0" w:space="0" w:color="auto"/>
        <w:bottom w:val="none" w:sz="0" w:space="0" w:color="auto"/>
        <w:right w:val="none" w:sz="0" w:space="0" w:color="auto"/>
      </w:divBdr>
    </w:div>
    <w:div w:id="286475587">
      <w:bodyDiv w:val="1"/>
      <w:marLeft w:val="0"/>
      <w:marRight w:val="0"/>
      <w:marTop w:val="0"/>
      <w:marBottom w:val="0"/>
      <w:divBdr>
        <w:top w:val="none" w:sz="0" w:space="0" w:color="auto"/>
        <w:left w:val="none" w:sz="0" w:space="0" w:color="auto"/>
        <w:bottom w:val="none" w:sz="0" w:space="0" w:color="auto"/>
        <w:right w:val="none" w:sz="0" w:space="0" w:color="auto"/>
      </w:divBdr>
    </w:div>
    <w:div w:id="371921285">
      <w:bodyDiv w:val="1"/>
      <w:marLeft w:val="0"/>
      <w:marRight w:val="0"/>
      <w:marTop w:val="0"/>
      <w:marBottom w:val="0"/>
      <w:divBdr>
        <w:top w:val="none" w:sz="0" w:space="0" w:color="auto"/>
        <w:left w:val="none" w:sz="0" w:space="0" w:color="auto"/>
        <w:bottom w:val="none" w:sz="0" w:space="0" w:color="auto"/>
        <w:right w:val="none" w:sz="0" w:space="0" w:color="auto"/>
      </w:divBdr>
    </w:div>
    <w:div w:id="410200252">
      <w:bodyDiv w:val="1"/>
      <w:marLeft w:val="0"/>
      <w:marRight w:val="0"/>
      <w:marTop w:val="0"/>
      <w:marBottom w:val="0"/>
      <w:divBdr>
        <w:top w:val="none" w:sz="0" w:space="0" w:color="auto"/>
        <w:left w:val="none" w:sz="0" w:space="0" w:color="auto"/>
        <w:bottom w:val="none" w:sz="0" w:space="0" w:color="auto"/>
        <w:right w:val="none" w:sz="0" w:space="0" w:color="auto"/>
      </w:divBdr>
    </w:div>
    <w:div w:id="428741297">
      <w:bodyDiv w:val="1"/>
      <w:marLeft w:val="0"/>
      <w:marRight w:val="0"/>
      <w:marTop w:val="0"/>
      <w:marBottom w:val="0"/>
      <w:divBdr>
        <w:top w:val="none" w:sz="0" w:space="0" w:color="auto"/>
        <w:left w:val="none" w:sz="0" w:space="0" w:color="auto"/>
        <w:bottom w:val="none" w:sz="0" w:space="0" w:color="auto"/>
        <w:right w:val="none" w:sz="0" w:space="0" w:color="auto"/>
      </w:divBdr>
    </w:div>
    <w:div w:id="496186788">
      <w:bodyDiv w:val="1"/>
      <w:marLeft w:val="0"/>
      <w:marRight w:val="0"/>
      <w:marTop w:val="0"/>
      <w:marBottom w:val="0"/>
      <w:divBdr>
        <w:top w:val="none" w:sz="0" w:space="0" w:color="auto"/>
        <w:left w:val="none" w:sz="0" w:space="0" w:color="auto"/>
        <w:bottom w:val="none" w:sz="0" w:space="0" w:color="auto"/>
        <w:right w:val="none" w:sz="0" w:space="0" w:color="auto"/>
      </w:divBdr>
    </w:div>
    <w:div w:id="558833207">
      <w:bodyDiv w:val="1"/>
      <w:marLeft w:val="0"/>
      <w:marRight w:val="0"/>
      <w:marTop w:val="0"/>
      <w:marBottom w:val="0"/>
      <w:divBdr>
        <w:top w:val="none" w:sz="0" w:space="0" w:color="auto"/>
        <w:left w:val="none" w:sz="0" w:space="0" w:color="auto"/>
        <w:bottom w:val="none" w:sz="0" w:space="0" w:color="auto"/>
        <w:right w:val="none" w:sz="0" w:space="0" w:color="auto"/>
      </w:divBdr>
    </w:div>
    <w:div w:id="573205105">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813720505">
      <w:bodyDiv w:val="1"/>
      <w:marLeft w:val="0"/>
      <w:marRight w:val="0"/>
      <w:marTop w:val="0"/>
      <w:marBottom w:val="0"/>
      <w:divBdr>
        <w:top w:val="none" w:sz="0" w:space="0" w:color="auto"/>
        <w:left w:val="none" w:sz="0" w:space="0" w:color="auto"/>
        <w:bottom w:val="none" w:sz="0" w:space="0" w:color="auto"/>
        <w:right w:val="none" w:sz="0" w:space="0" w:color="auto"/>
      </w:divBdr>
    </w:div>
    <w:div w:id="820385088">
      <w:bodyDiv w:val="1"/>
      <w:marLeft w:val="0"/>
      <w:marRight w:val="0"/>
      <w:marTop w:val="0"/>
      <w:marBottom w:val="0"/>
      <w:divBdr>
        <w:top w:val="none" w:sz="0" w:space="0" w:color="auto"/>
        <w:left w:val="none" w:sz="0" w:space="0" w:color="auto"/>
        <w:bottom w:val="none" w:sz="0" w:space="0" w:color="auto"/>
        <w:right w:val="none" w:sz="0" w:space="0" w:color="auto"/>
      </w:divBdr>
    </w:div>
    <w:div w:id="820465990">
      <w:bodyDiv w:val="1"/>
      <w:marLeft w:val="0"/>
      <w:marRight w:val="0"/>
      <w:marTop w:val="0"/>
      <w:marBottom w:val="0"/>
      <w:divBdr>
        <w:top w:val="none" w:sz="0" w:space="0" w:color="auto"/>
        <w:left w:val="none" w:sz="0" w:space="0" w:color="auto"/>
        <w:bottom w:val="none" w:sz="0" w:space="0" w:color="auto"/>
        <w:right w:val="none" w:sz="0" w:space="0" w:color="auto"/>
      </w:divBdr>
    </w:div>
    <w:div w:id="835071110">
      <w:bodyDiv w:val="1"/>
      <w:marLeft w:val="0"/>
      <w:marRight w:val="0"/>
      <w:marTop w:val="0"/>
      <w:marBottom w:val="0"/>
      <w:divBdr>
        <w:top w:val="none" w:sz="0" w:space="0" w:color="auto"/>
        <w:left w:val="none" w:sz="0" w:space="0" w:color="auto"/>
        <w:bottom w:val="none" w:sz="0" w:space="0" w:color="auto"/>
        <w:right w:val="none" w:sz="0" w:space="0" w:color="auto"/>
      </w:divBdr>
    </w:div>
    <w:div w:id="836723227">
      <w:bodyDiv w:val="1"/>
      <w:marLeft w:val="0"/>
      <w:marRight w:val="0"/>
      <w:marTop w:val="0"/>
      <w:marBottom w:val="0"/>
      <w:divBdr>
        <w:top w:val="none" w:sz="0" w:space="0" w:color="auto"/>
        <w:left w:val="none" w:sz="0" w:space="0" w:color="auto"/>
        <w:bottom w:val="none" w:sz="0" w:space="0" w:color="auto"/>
        <w:right w:val="none" w:sz="0" w:space="0" w:color="auto"/>
      </w:divBdr>
    </w:div>
    <w:div w:id="875434608">
      <w:bodyDiv w:val="1"/>
      <w:marLeft w:val="0"/>
      <w:marRight w:val="0"/>
      <w:marTop w:val="0"/>
      <w:marBottom w:val="0"/>
      <w:divBdr>
        <w:top w:val="none" w:sz="0" w:space="0" w:color="auto"/>
        <w:left w:val="none" w:sz="0" w:space="0" w:color="auto"/>
        <w:bottom w:val="none" w:sz="0" w:space="0" w:color="auto"/>
        <w:right w:val="none" w:sz="0" w:space="0" w:color="auto"/>
      </w:divBdr>
    </w:div>
    <w:div w:id="950355755">
      <w:bodyDiv w:val="1"/>
      <w:marLeft w:val="0"/>
      <w:marRight w:val="0"/>
      <w:marTop w:val="0"/>
      <w:marBottom w:val="0"/>
      <w:divBdr>
        <w:top w:val="none" w:sz="0" w:space="0" w:color="auto"/>
        <w:left w:val="none" w:sz="0" w:space="0" w:color="auto"/>
        <w:bottom w:val="none" w:sz="0" w:space="0" w:color="auto"/>
        <w:right w:val="none" w:sz="0" w:space="0" w:color="auto"/>
      </w:divBdr>
    </w:div>
    <w:div w:id="951353276">
      <w:bodyDiv w:val="1"/>
      <w:marLeft w:val="0"/>
      <w:marRight w:val="0"/>
      <w:marTop w:val="0"/>
      <w:marBottom w:val="0"/>
      <w:divBdr>
        <w:top w:val="none" w:sz="0" w:space="0" w:color="auto"/>
        <w:left w:val="none" w:sz="0" w:space="0" w:color="auto"/>
        <w:bottom w:val="none" w:sz="0" w:space="0" w:color="auto"/>
        <w:right w:val="none" w:sz="0" w:space="0" w:color="auto"/>
      </w:divBdr>
    </w:div>
    <w:div w:id="954211270">
      <w:bodyDiv w:val="1"/>
      <w:marLeft w:val="0"/>
      <w:marRight w:val="0"/>
      <w:marTop w:val="0"/>
      <w:marBottom w:val="0"/>
      <w:divBdr>
        <w:top w:val="none" w:sz="0" w:space="0" w:color="auto"/>
        <w:left w:val="none" w:sz="0" w:space="0" w:color="auto"/>
        <w:bottom w:val="none" w:sz="0" w:space="0" w:color="auto"/>
        <w:right w:val="none" w:sz="0" w:space="0" w:color="auto"/>
      </w:divBdr>
      <w:divsChild>
        <w:div w:id="1128284132">
          <w:marLeft w:val="0"/>
          <w:marRight w:val="0"/>
          <w:marTop w:val="0"/>
          <w:marBottom w:val="0"/>
          <w:divBdr>
            <w:top w:val="none" w:sz="0" w:space="0" w:color="auto"/>
            <w:left w:val="none" w:sz="0" w:space="0" w:color="auto"/>
            <w:bottom w:val="none" w:sz="0" w:space="0" w:color="auto"/>
            <w:right w:val="none" w:sz="0" w:space="0" w:color="auto"/>
          </w:divBdr>
        </w:div>
        <w:div w:id="1920796031">
          <w:marLeft w:val="0"/>
          <w:marRight w:val="0"/>
          <w:marTop w:val="0"/>
          <w:marBottom w:val="0"/>
          <w:divBdr>
            <w:top w:val="none" w:sz="0" w:space="0" w:color="auto"/>
            <w:left w:val="none" w:sz="0" w:space="0" w:color="auto"/>
            <w:bottom w:val="none" w:sz="0" w:space="0" w:color="auto"/>
            <w:right w:val="none" w:sz="0" w:space="0" w:color="auto"/>
          </w:divBdr>
        </w:div>
        <w:div w:id="1958440489">
          <w:marLeft w:val="0"/>
          <w:marRight w:val="0"/>
          <w:marTop w:val="0"/>
          <w:marBottom w:val="0"/>
          <w:divBdr>
            <w:top w:val="none" w:sz="0" w:space="0" w:color="auto"/>
            <w:left w:val="none" w:sz="0" w:space="0" w:color="auto"/>
            <w:bottom w:val="none" w:sz="0" w:space="0" w:color="auto"/>
            <w:right w:val="none" w:sz="0" w:space="0" w:color="auto"/>
          </w:divBdr>
        </w:div>
      </w:divsChild>
    </w:div>
    <w:div w:id="988248703">
      <w:bodyDiv w:val="1"/>
      <w:marLeft w:val="0"/>
      <w:marRight w:val="0"/>
      <w:marTop w:val="0"/>
      <w:marBottom w:val="0"/>
      <w:divBdr>
        <w:top w:val="none" w:sz="0" w:space="0" w:color="auto"/>
        <w:left w:val="none" w:sz="0" w:space="0" w:color="auto"/>
        <w:bottom w:val="none" w:sz="0" w:space="0" w:color="auto"/>
        <w:right w:val="none" w:sz="0" w:space="0" w:color="auto"/>
      </w:divBdr>
    </w:div>
    <w:div w:id="1003120204">
      <w:bodyDiv w:val="1"/>
      <w:marLeft w:val="0"/>
      <w:marRight w:val="0"/>
      <w:marTop w:val="0"/>
      <w:marBottom w:val="0"/>
      <w:divBdr>
        <w:top w:val="none" w:sz="0" w:space="0" w:color="auto"/>
        <w:left w:val="none" w:sz="0" w:space="0" w:color="auto"/>
        <w:bottom w:val="none" w:sz="0" w:space="0" w:color="auto"/>
        <w:right w:val="none" w:sz="0" w:space="0" w:color="auto"/>
      </w:divBdr>
    </w:div>
    <w:div w:id="1046611287">
      <w:bodyDiv w:val="1"/>
      <w:marLeft w:val="0"/>
      <w:marRight w:val="0"/>
      <w:marTop w:val="0"/>
      <w:marBottom w:val="0"/>
      <w:divBdr>
        <w:top w:val="none" w:sz="0" w:space="0" w:color="auto"/>
        <w:left w:val="none" w:sz="0" w:space="0" w:color="auto"/>
        <w:bottom w:val="none" w:sz="0" w:space="0" w:color="auto"/>
        <w:right w:val="none" w:sz="0" w:space="0" w:color="auto"/>
      </w:divBdr>
    </w:div>
    <w:div w:id="1091585989">
      <w:bodyDiv w:val="1"/>
      <w:marLeft w:val="0"/>
      <w:marRight w:val="0"/>
      <w:marTop w:val="0"/>
      <w:marBottom w:val="0"/>
      <w:divBdr>
        <w:top w:val="none" w:sz="0" w:space="0" w:color="auto"/>
        <w:left w:val="none" w:sz="0" w:space="0" w:color="auto"/>
        <w:bottom w:val="none" w:sz="0" w:space="0" w:color="auto"/>
        <w:right w:val="none" w:sz="0" w:space="0" w:color="auto"/>
      </w:divBdr>
    </w:div>
    <w:div w:id="1230770956">
      <w:bodyDiv w:val="1"/>
      <w:marLeft w:val="0"/>
      <w:marRight w:val="0"/>
      <w:marTop w:val="0"/>
      <w:marBottom w:val="0"/>
      <w:divBdr>
        <w:top w:val="none" w:sz="0" w:space="0" w:color="auto"/>
        <w:left w:val="none" w:sz="0" w:space="0" w:color="auto"/>
        <w:bottom w:val="none" w:sz="0" w:space="0" w:color="auto"/>
        <w:right w:val="none" w:sz="0" w:space="0" w:color="auto"/>
      </w:divBdr>
    </w:div>
    <w:div w:id="1240674554">
      <w:bodyDiv w:val="1"/>
      <w:marLeft w:val="0"/>
      <w:marRight w:val="0"/>
      <w:marTop w:val="0"/>
      <w:marBottom w:val="0"/>
      <w:divBdr>
        <w:top w:val="none" w:sz="0" w:space="0" w:color="auto"/>
        <w:left w:val="none" w:sz="0" w:space="0" w:color="auto"/>
        <w:bottom w:val="none" w:sz="0" w:space="0" w:color="auto"/>
        <w:right w:val="none" w:sz="0" w:space="0" w:color="auto"/>
      </w:divBdr>
    </w:div>
    <w:div w:id="1391148561">
      <w:bodyDiv w:val="1"/>
      <w:marLeft w:val="0"/>
      <w:marRight w:val="0"/>
      <w:marTop w:val="0"/>
      <w:marBottom w:val="0"/>
      <w:divBdr>
        <w:top w:val="none" w:sz="0" w:space="0" w:color="auto"/>
        <w:left w:val="none" w:sz="0" w:space="0" w:color="auto"/>
        <w:bottom w:val="none" w:sz="0" w:space="0" w:color="auto"/>
        <w:right w:val="none" w:sz="0" w:space="0" w:color="auto"/>
      </w:divBdr>
    </w:div>
    <w:div w:id="1429503690">
      <w:bodyDiv w:val="1"/>
      <w:marLeft w:val="0"/>
      <w:marRight w:val="0"/>
      <w:marTop w:val="0"/>
      <w:marBottom w:val="0"/>
      <w:divBdr>
        <w:top w:val="none" w:sz="0" w:space="0" w:color="auto"/>
        <w:left w:val="none" w:sz="0" w:space="0" w:color="auto"/>
        <w:bottom w:val="none" w:sz="0" w:space="0" w:color="auto"/>
        <w:right w:val="none" w:sz="0" w:space="0" w:color="auto"/>
      </w:divBdr>
    </w:div>
    <w:div w:id="1466268777">
      <w:bodyDiv w:val="1"/>
      <w:marLeft w:val="0"/>
      <w:marRight w:val="0"/>
      <w:marTop w:val="0"/>
      <w:marBottom w:val="0"/>
      <w:divBdr>
        <w:top w:val="none" w:sz="0" w:space="0" w:color="auto"/>
        <w:left w:val="none" w:sz="0" w:space="0" w:color="auto"/>
        <w:bottom w:val="none" w:sz="0" w:space="0" w:color="auto"/>
        <w:right w:val="none" w:sz="0" w:space="0" w:color="auto"/>
      </w:divBdr>
    </w:div>
    <w:div w:id="1555851370">
      <w:bodyDiv w:val="1"/>
      <w:marLeft w:val="0"/>
      <w:marRight w:val="0"/>
      <w:marTop w:val="0"/>
      <w:marBottom w:val="0"/>
      <w:divBdr>
        <w:top w:val="none" w:sz="0" w:space="0" w:color="auto"/>
        <w:left w:val="none" w:sz="0" w:space="0" w:color="auto"/>
        <w:bottom w:val="none" w:sz="0" w:space="0" w:color="auto"/>
        <w:right w:val="none" w:sz="0" w:space="0" w:color="auto"/>
      </w:divBdr>
    </w:div>
    <w:div w:id="1602910122">
      <w:bodyDiv w:val="1"/>
      <w:marLeft w:val="0"/>
      <w:marRight w:val="0"/>
      <w:marTop w:val="0"/>
      <w:marBottom w:val="0"/>
      <w:divBdr>
        <w:top w:val="none" w:sz="0" w:space="0" w:color="auto"/>
        <w:left w:val="none" w:sz="0" w:space="0" w:color="auto"/>
        <w:bottom w:val="none" w:sz="0" w:space="0" w:color="auto"/>
        <w:right w:val="none" w:sz="0" w:space="0" w:color="auto"/>
      </w:divBdr>
    </w:div>
    <w:div w:id="1603612314">
      <w:bodyDiv w:val="1"/>
      <w:marLeft w:val="0"/>
      <w:marRight w:val="0"/>
      <w:marTop w:val="0"/>
      <w:marBottom w:val="0"/>
      <w:divBdr>
        <w:top w:val="none" w:sz="0" w:space="0" w:color="auto"/>
        <w:left w:val="none" w:sz="0" w:space="0" w:color="auto"/>
        <w:bottom w:val="none" w:sz="0" w:space="0" w:color="auto"/>
        <w:right w:val="none" w:sz="0" w:space="0" w:color="auto"/>
      </w:divBdr>
    </w:div>
    <w:div w:id="1674452177">
      <w:bodyDiv w:val="1"/>
      <w:marLeft w:val="0"/>
      <w:marRight w:val="0"/>
      <w:marTop w:val="0"/>
      <w:marBottom w:val="0"/>
      <w:divBdr>
        <w:top w:val="none" w:sz="0" w:space="0" w:color="auto"/>
        <w:left w:val="none" w:sz="0" w:space="0" w:color="auto"/>
        <w:bottom w:val="none" w:sz="0" w:space="0" w:color="auto"/>
        <w:right w:val="none" w:sz="0" w:space="0" w:color="auto"/>
      </w:divBdr>
    </w:div>
    <w:div w:id="1697777246">
      <w:bodyDiv w:val="1"/>
      <w:marLeft w:val="0"/>
      <w:marRight w:val="0"/>
      <w:marTop w:val="0"/>
      <w:marBottom w:val="0"/>
      <w:divBdr>
        <w:top w:val="none" w:sz="0" w:space="0" w:color="auto"/>
        <w:left w:val="none" w:sz="0" w:space="0" w:color="auto"/>
        <w:bottom w:val="none" w:sz="0" w:space="0" w:color="auto"/>
        <w:right w:val="none" w:sz="0" w:space="0" w:color="auto"/>
      </w:divBdr>
    </w:div>
    <w:div w:id="1728332990">
      <w:bodyDiv w:val="1"/>
      <w:marLeft w:val="0"/>
      <w:marRight w:val="0"/>
      <w:marTop w:val="0"/>
      <w:marBottom w:val="0"/>
      <w:divBdr>
        <w:top w:val="none" w:sz="0" w:space="0" w:color="auto"/>
        <w:left w:val="none" w:sz="0" w:space="0" w:color="auto"/>
        <w:bottom w:val="none" w:sz="0" w:space="0" w:color="auto"/>
        <w:right w:val="none" w:sz="0" w:space="0" w:color="auto"/>
      </w:divBdr>
    </w:div>
    <w:div w:id="1733698457">
      <w:bodyDiv w:val="1"/>
      <w:marLeft w:val="0"/>
      <w:marRight w:val="0"/>
      <w:marTop w:val="0"/>
      <w:marBottom w:val="0"/>
      <w:divBdr>
        <w:top w:val="none" w:sz="0" w:space="0" w:color="auto"/>
        <w:left w:val="none" w:sz="0" w:space="0" w:color="auto"/>
        <w:bottom w:val="none" w:sz="0" w:space="0" w:color="auto"/>
        <w:right w:val="none" w:sz="0" w:space="0" w:color="auto"/>
      </w:divBdr>
    </w:div>
    <w:div w:id="1748333519">
      <w:bodyDiv w:val="1"/>
      <w:marLeft w:val="0"/>
      <w:marRight w:val="0"/>
      <w:marTop w:val="0"/>
      <w:marBottom w:val="0"/>
      <w:divBdr>
        <w:top w:val="none" w:sz="0" w:space="0" w:color="auto"/>
        <w:left w:val="none" w:sz="0" w:space="0" w:color="auto"/>
        <w:bottom w:val="none" w:sz="0" w:space="0" w:color="auto"/>
        <w:right w:val="none" w:sz="0" w:space="0" w:color="auto"/>
      </w:divBdr>
    </w:div>
    <w:div w:id="1852403946">
      <w:bodyDiv w:val="1"/>
      <w:marLeft w:val="0"/>
      <w:marRight w:val="0"/>
      <w:marTop w:val="0"/>
      <w:marBottom w:val="0"/>
      <w:divBdr>
        <w:top w:val="none" w:sz="0" w:space="0" w:color="auto"/>
        <w:left w:val="none" w:sz="0" w:space="0" w:color="auto"/>
        <w:bottom w:val="none" w:sz="0" w:space="0" w:color="auto"/>
        <w:right w:val="none" w:sz="0" w:space="0" w:color="auto"/>
      </w:divBdr>
    </w:div>
    <w:div w:id="1897936627">
      <w:bodyDiv w:val="1"/>
      <w:marLeft w:val="0"/>
      <w:marRight w:val="0"/>
      <w:marTop w:val="0"/>
      <w:marBottom w:val="0"/>
      <w:divBdr>
        <w:top w:val="none" w:sz="0" w:space="0" w:color="auto"/>
        <w:left w:val="none" w:sz="0" w:space="0" w:color="auto"/>
        <w:bottom w:val="none" w:sz="0" w:space="0" w:color="auto"/>
        <w:right w:val="none" w:sz="0" w:space="0" w:color="auto"/>
      </w:divBdr>
    </w:div>
    <w:div w:id="1901401085">
      <w:bodyDiv w:val="1"/>
      <w:marLeft w:val="0"/>
      <w:marRight w:val="0"/>
      <w:marTop w:val="0"/>
      <w:marBottom w:val="0"/>
      <w:divBdr>
        <w:top w:val="none" w:sz="0" w:space="0" w:color="auto"/>
        <w:left w:val="none" w:sz="0" w:space="0" w:color="auto"/>
        <w:bottom w:val="none" w:sz="0" w:space="0" w:color="auto"/>
        <w:right w:val="none" w:sz="0" w:space="0" w:color="auto"/>
      </w:divBdr>
    </w:div>
    <w:div w:id="1947342646">
      <w:bodyDiv w:val="1"/>
      <w:marLeft w:val="0"/>
      <w:marRight w:val="0"/>
      <w:marTop w:val="0"/>
      <w:marBottom w:val="0"/>
      <w:divBdr>
        <w:top w:val="none" w:sz="0" w:space="0" w:color="auto"/>
        <w:left w:val="none" w:sz="0" w:space="0" w:color="auto"/>
        <w:bottom w:val="none" w:sz="0" w:space="0" w:color="auto"/>
        <w:right w:val="none" w:sz="0" w:space="0" w:color="auto"/>
      </w:divBdr>
    </w:div>
    <w:div w:id="2026130055">
      <w:bodyDiv w:val="1"/>
      <w:marLeft w:val="0"/>
      <w:marRight w:val="0"/>
      <w:marTop w:val="0"/>
      <w:marBottom w:val="0"/>
      <w:divBdr>
        <w:top w:val="none" w:sz="0" w:space="0" w:color="auto"/>
        <w:left w:val="none" w:sz="0" w:space="0" w:color="auto"/>
        <w:bottom w:val="none" w:sz="0" w:space="0" w:color="auto"/>
        <w:right w:val="none" w:sz="0" w:space="0" w:color="auto"/>
      </w:divBdr>
    </w:div>
    <w:div w:id="2052916725">
      <w:bodyDiv w:val="1"/>
      <w:marLeft w:val="0"/>
      <w:marRight w:val="0"/>
      <w:marTop w:val="0"/>
      <w:marBottom w:val="0"/>
      <w:divBdr>
        <w:top w:val="none" w:sz="0" w:space="0" w:color="auto"/>
        <w:left w:val="none" w:sz="0" w:space="0" w:color="auto"/>
        <w:bottom w:val="none" w:sz="0" w:space="0" w:color="auto"/>
        <w:right w:val="none" w:sz="0" w:space="0" w:color="auto"/>
      </w:divBdr>
    </w:div>
    <w:div w:id="2068335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www.huila.gov.co/documentos/Planeacion/Plan_Desarrollo_2016/PLAN_DE_DESARROLLO_EL_CAMINO_ES_LA_EDUCACI%C3%93N_2016.pdf" TargetMode="External"/><Relationship Id="rId47" Type="http://schemas.openxmlformats.org/officeDocument/2006/relationships/hyperlink" Target="http://www.almamater.edu.co/sitio/Archivos/Documentos/Documentos/00000096.pdf" TargetMode="External"/><Relationship Id="rId50" Type="http://schemas.openxmlformats.org/officeDocument/2006/relationships/hyperlink" Target="http://www.elespectador.com/tecnologia/bill-gates-se-mete-investigacion-de-energias-renovables-articulo-670351"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jpg"/><Relationship Id="rId11" Type="http://schemas.openxmlformats.org/officeDocument/2006/relationships/image" Target="media/image3.jpg"/><Relationship Id="rId24" Type="http://schemas.openxmlformats.org/officeDocument/2006/relationships/comments" Target="comments.xml"/><Relationship Id="rId32" Type="http://schemas.openxmlformats.org/officeDocument/2006/relationships/image" Target="media/image20.png"/><Relationship Id="rId37" Type="http://schemas.openxmlformats.org/officeDocument/2006/relationships/image" Target="media/image25.tiff"/><Relationship Id="rId40" Type="http://schemas.openxmlformats.org/officeDocument/2006/relationships/image" Target="media/image28.png"/><Relationship Id="rId45" Type="http://schemas.openxmlformats.org/officeDocument/2006/relationships/hyperlink" Target="http://www.huila.gov.co/"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colaboracion.dnp.gov.co/CDT/MGA/Tutoriales%20de%20funcionamiento/Manual%20conceptual.pdf"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hyperlink" Target="https://colaboracion.dnp.gov.co/CDT/Inversiones%20y%20finanzas%20pblicas/Manual%20de%20Procedimiento%20BPIN%202011.pdf" TargetMode="External"/><Relationship Id="rId48" Type="http://schemas.openxmlformats.org/officeDocument/2006/relationships/hyperlink" Target="https://www.sgr.gov.co/LinkClick.aspx?fileticket=Azj_nTLjKNE%3D&amp;tabid=62" TargetMode="External"/><Relationship Id="rId8" Type="http://schemas.openxmlformats.org/officeDocument/2006/relationships/endnotes" Target="endnotes.xml"/><Relationship Id="rId51" Type="http://schemas.openxmlformats.org/officeDocument/2006/relationships/hyperlink" Target="http://www.fundacionosde.com.ar/pdf/biblioteca/Sistemas_de_informacion_en_la_era_digital-Modulo_I.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microsoft.com/office/2011/relationships/commentsExtended" Target="commentsExtended.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icde.org.co/" TargetMode="External"/><Relationship Id="rId20" Type="http://schemas.openxmlformats.org/officeDocument/2006/relationships/image" Target="media/image10.PNG"/><Relationship Id="rId41" Type="http://schemas.openxmlformats.org/officeDocument/2006/relationships/image" Target="media/image29.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eluniversal.com.co/tecnologia/google-asegura-que-alcanzara-100-de-energia-renovable-en-2017-242201"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geohub.lacity.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Dir11</b:Tag>
    <b:SourceType>BookSection</b:SourceType>
    <b:Guid>{3B275A3C-19DF-4DAD-BFED-B58C370239F2}</b:Guid>
    <b:Title>Sistemas de Información Geográfico para elordenamiento Territorial</b:Title>
    <b:Year>2011</b:Year>
    <b:Author>
      <b:Author>
        <b:Corporate>Dirección Provicional de Ordenamiento Urbano y Territorial</b:Corporate>
      </b:Author>
    </b:Author>
    <b:Pages>94</b:Pages>
    <b:City>La Plata- Argentina</b:City>
    <b:Publisher>Ministerio de Infraestructura</b:Publisher>
    <b:RefOrder>1</b:RefOrder>
  </b:Source>
  <b:Source>
    <b:Tag>Ber12</b:Tag>
    <b:SourceType>Book</b:SourceType>
    <b:Guid>{08BE2C21-7093-4349-BF24-8865ED9CDB78}</b:Guid>
    <b:Title>Fundamentos de las Infraestructuras de Datos Espaciales (IDE)</b:Title>
    <b:Year>2012</b:Year>
    <b:Publisher>Universidad Politécnica de Madrid</b:Publisher>
    <b:City>Madrid, España</b:City>
    <b:Author>
      <b:Author>
        <b:NameList>
          <b:Person>
            <b:Last>Bernabé-Poveda</b:Last>
            <b:Middle>A</b:Middle>
            <b:First>Miguel</b:First>
          </b:Person>
          <b:Person>
            <b:Last>Lopez-Vázquez</b:Last>
            <b:Middle>M</b:Middle>
            <b:First>Carlos</b:First>
          </b:Person>
        </b:NameList>
      </b:Author>
    </b:Author>
    <b:RefOrder>2</b:RefOrder>
  </b:Source>
  <b:Source>
    <b:Tag>Sar02</b:Tag>
    <b:SourceType>DocumentFromInternetSite</b:SourceType>
    <b:Guid>{B6375774-167B-45D8-9B47-188E8290B6C5}</b:Guid>
    <b:Title>Sistemas de Información en la Era Digital</b:Title>
    <b:Year>2002</b:Year>
    <b:InternetSiteTitle>Fundación OSDE</b:InternetSiteTitle>
    <b:URL>http://www.fundacionosde.com.ar/pdf/biblioteca/Sistemas_de_informacion_en_la_era_digital-Modulo_I.pdf</b:URL>
    <b:Author>
      <b:Author>
        <b:NameList>
          <b:Person>
            <b:Last>Saroka</b:Last>
            <b:Middle>Horacio</b:Middle>
            <b:First>Raúl</b:First>
          </b:Person>
        </b:NameList>
      </b:Author>
    </b:Author>
    <b:RefOrder>3</b:RefOrder>
  </b:Source>
  <b:Source>
    <b:Tag>Red161</b:Tag>
    <b:SourceType>InternetSite</b:SourceType>
    <b:Guid>{5C8A694E-D1A0-495D-B969-EE47C26D858D}</b:Guid>
    <b:Author>
      <b:Author>
        <b:Corporate>Redacción Tecnología</b:Corporate>
      </b:Author>
    </b:Author>
    <b:Title>Bill Gates se mete en la investigación de energías renovables</b:Title>
    <b:InternetSiteTitle>El Espectador</b:InternetSiteTitle>
    <b:Year>2016</b:Year>
    <b:Month>Diciembre</b:Month>
    <b:Day>14</b:Day>
    <b:URL>http://www.elespectador.com/tecnologia/bill-gates-se-mete-investigacion-de-energias-renovables-articulo-670351</b:URL>
    <b:RefOrder>4</b:RefOrder>
  </b:Source>
  <b:Source>
    <b:Tag>ElU16</b:Tag>
    <b:SourceType>InternetSite</b:SourceType>
    <b:Guid>{FDB1F989-2E3B-4637-85AF-34BA70F80E1C}</b:Guid>
    <b:Author>
      <b:Author>
        <b:Corporate>El Universal</b:Corporate>
      </b:Author>
    </b:Author>
    <b:Title>Google asegura que alcanzará 100% de energía renovable en 2017</b:Title>
    <b:InternetSiteTitle>El Universal</b:InternetSiteTitle>
    <b:Year>2016</b:Year>
    <b:Month>Diciembre</b:Month>
    <b:Day>11</b:Day>
    <b:URL>http://www.eluniversal.com.co/tecnologia/google-asegura-que-alcanzara-100-de-energia-renovable-en-2017-242201</b:URL>
    <b:RefOrder>5</b:RefOrder>
  </b:Source>
  <b:Source>
    <b:Tag>Uni</b:Tag>
    <b:SourceType>BookSection</b:SourceType>
    <b:Guid>{7B93F808-1D52-4497-8891-1BE3D4B233C5}</b:Guid>
    <b:Author>
      <b:Author>
        <b:NameList>
          <b:Person>
            <b:Last>sheffield</b:Last>
            <b:First>University</b:First>
            <b:Middle>of</b:Middle>
          </b:Person>
        </b:NameList>
      </b:Author>
      <b:BookAuthor>
        <b:NameList>
          <b:Person>
            <b:Last>Campbell</b:Last>
            <b:First>Heather</b:First>
          </b:Person>
        </b:NameList>
      </b:BookAuthor>
    </b:Author>
    <b:Title>Organitational and managerial issues in using GIS</b:Title>
    <b:Publisher>University of sheffield</b:Publisher>
    <b:RefOrder>6</b:RefOrder>
  </b:Source>
  <b:Source>
    <b:Tag>Ins08</b:Tag>
    <b:SourceType>BookSection</b:SourceType>
    <b:Guid>{66964B7B-0908-48A3-920B-80CBFD7F96E0}</b:Guid>
    <b:Author>
      <b:Author>
        <b:NameList>
          <b:Person>
            <b:Last>Militar</b:Last>
            <b:First>Instituto</b:First>
            <b:Middle>Geográfico</b:Middle>
          </b:Person>
        </b:NameList>
      </b:Author>
    </b:Author>
    <b:Title>Gestión Infraestructura de datos espaciales</b:Title>
    <b:Year>09 de Abril de 2008</b:Year>
    <b:City>Quito</b:City>
    <b:Publisher>Intituto Geográfico Militar del Ecuador</b:Publisher>
    <b:RefOrder>7</b:RefOrder>
  </b:Source>
  <b:Source>
    <b:Tag>Mig12</b:Tag>
    <b:SourceType>BookSection</b:SourceType>
    <b:Guid>{65BC9069-E4C2-4539-BF1B-AD493D55B17F}</b:Guid>
    <b:Author>
      <b:Author>
        <b:NameList>
          <b:Person>
            <b:Last>Miguel A. Bernabe-Poveda</b:Last>
            <b:First>Carlos</b:First>
            <b:Middle>M. Lopez</b:Middle>
          </b:Person>
        </b:NameList>
      </b:Author>
    </b:Author>
    <b:Title>Fundamentos de Infraestructuras de Dastos Espaciales (IDE)</b:Title>
    <b:Year>2012</b:Year>
    <b:City>España</b:City>
    <b:Publisher>UPM Expres Universidad Politecnica de Madrid</b:Publishe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A388BC-A749-41F5-8240-3544DABA4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Pages>
  <Words>31220</Words>
  <Characters>177957</Characters>
  <Application>Microsoft Office Word</Application>
  <DocSecurity>0</DocSecurity>
  <Lines>1482</Lines>
  <Paragraphs>417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INFRAESTRUCTURA DE DATOS ESPACIALES SURCOLOMBIANA IDESU</vt:lpstr>
      <vt:lpstr>INFRAESTRUCTURA DE DATOS ESPACIALES SURCOLOMBIANA IDESU</vt:lpstr>
    </vt:vector>
  </TitlesOfParts>
  <Company>GOBERNACIÓN DEL HUILA</Company>
  <LinksUpToDate>false</LinksUpToDate>
  <CharactersWithSpaces>208760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DE DATOS ESPACIALES SURCOLOMBIANA IDESU</dc:title>
  <dc:subject/>
  <dc:creator>Juanma</dc:creator>
  <cp:keywords/>
  <dc:description/>
  <cp:lastModifiedBy>Camilo Cabrera</cp:lastModifiedBy>
  <cp:revision>49</cp:revision>
  <cp:lastPrinted>2017-10-09T19:42:00Z</cp:lastPrinted>
  <dcterms:created xsi:type="dcterms:W3CDTF">2017-12-04T15:26:00Z</dcterms:created>
  <dcterms:modified xsi:type="dcterms:W3CDTF">2017-12-12T03:35:00Z</dcterms:modified>
</cp:coreProperties>
</file>